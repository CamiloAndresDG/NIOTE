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77777777"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4B31384A"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ins w:id="6" w:author="Steff Guzmán" w:date="2023-03-24T16:07:00Z">
        <w:r w:rsidR="006E680E" w:rsidRPr="00BD3055">
          <w:rPr>
            <w:rFonts w:cs="Times New Roman"/>
            <w:szCs w:val="24"/>
          </w:rPr>
          <w:t>Andr</w:t>
        </w:r>
        <w:r w:rsidR="006E680E">
          <w:rPr>
            <w:rFonts w:cs="Times New Roman"/>
            <w:szCs w:val="24"/>
          </w:rPr>
          <w:t>é</w:t>
        </w:r>
        <w:r w:rsidR="006E680E" w:rsidRPr="00BD3055">
          <w:rPr>
            <w:rFonts w:cs="Times New Roman"/>
            <w:szCs w:val="24"/>
          </w:rPr>
          <w:t>s</w:t>
        </w:r>
      </w:ins>
      <w:ins w:id="7"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8" w:author="Camilo Andrés Díaz Gómez" w:date="2023-03-15T18:37:00Z">
        <w:r w:rsidR="00996369" w:rsidRPr="00BD3055" w:rsidDel="004D6B6A">
          <w:rPr>
            <w:rFonts w:cs="Times New Roman"/>
            <w:szCs w:val="24"/>
          </w:rPr>
          <w:delText>Gómez</w:delText>
        </w:r>
      </w:del>
      <w:ins w:id="9" w:author="Camilo Andrés Díaz Gómez" w:date="2023-03-15T18:37:00Z">
        <w:del w:id="10"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ins w:id="11" w:author="Steff Guzmán" w:date="2023-03-24T16:07:00Z">
        <w:r w:rsidR="006E680E" w:rsidRPr="00BD3055">
          <w:rPr>
            <w:rFonts w:cs="Times New Roman"/>
            <w:szCs w:val="24"/>
          </w:rPr>
          <w:t>G</w:t>
        </w:r>
        <w:r w:rsidR="006E680E">
          <w:rPr>
            <w:rFonts w:cs="Times New Roman"/>
            <w:szCs w:val="24"/>
          </w:rPr>
          <w:t>ó</w:t>
        </w:r>
        <w:r w:rsidR="006E680E" w:rsidRPr="00BD3055">
          <w:rPr>
            <w:rFonts w:cs="Times New Roman"/>
            <w:szCs w:val="24"/>
          </w:rPr>
          <w:t>mez</w:t>
        </w:r>
      </w:ins>
    </w:p>
    <w:p w14:paraId="6DDBFB63" w14:textId="77777777" w:rsidR="008429A4" w:rsidRPr="00BD3055" w:rsidRDefault="008429A4" w:rsidP="00405EF3">
      <w:pPr>
        <w:jc w:val="center"/>
        <w:rPr>
          <w:rFonts w:cs="Times New Roman"/>
          <w:szCs w:val="24"/>
        </w:rPr>
      </w:pPr>
      <w:r w:rsidRPr="00BD3055">
        <w:rPr>
          <w:rFonts w:cs="Times New Roman"/>
          <w:szCs w:val="24"/>
        </w:rPr>
        <w:t>Juan Esteban Contreras Diaz</w:t>
      </w:r>
    </w:p>
    <w:p w14:paraId="2B47F85B" w14:textId="77777777" w:rsidR="008429A4" w:rsidRPr="00BD3055" w:rsidRDefault="008429A4" w:rsidP="00405EF3">
      <w:pPr>
        <w:jc w:val="center"/>
        <w:rPr>
          <w:rFonts w:cs="Times New Roman"/>
          <w:szCs w:val="24"/>
        </w:rPr>
      </w:pPr>
      <w:r w:rsidRPr="00BD3055">
        <w:rPr>
          <w:rFonts w:cs="Times New Roman"/>
          <w:szCs w:val="24"/>
        </w:rPr>
        <w:t>Jhonatan Mauricio Villarreal Corredor</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Nikolay Lenin Reyes Jalizev,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511197D8" w14:textId="77777777" w:rsidR="00F0205D" w:rsidRPr="00BD3055" w:rsidRDefault="00000000" w:rsidP="00405EF3">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p w14:paraId="2AFB1149" w14:textId="77777777" w:rsidR="008429A4" w:rsidRPr="00BD3055" w:rsidRDefault="008429A4" w:rsidP="00405EF3">
      <w:pPr>
        <w:jc w:val="center"/>
        <w:rPr>
          <w:rFonts w:cs="Times New Roman"/>
          <w:szCs w:val="24"/>
        </w:rPr>
      </w:pPr>
    </w:p>
    <w:p w14:paraId="7CD2F2DC" w14:textId="77777777" w:rsidR="00530057" w:rsidRPr="00BD3055" w:rsidRDefault="00530057" w:rsidP="00405EF3">
      <w:pPr>
        <w:jc w:val="center"/>
        <w:rPr>
          <w:rFonts w:cs="Times New Roman"/>
          <w:szCs w:val="24"/>
        </w:rPr>
      </w:pPr>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530057" w:rsidRPr="00BD3055" w14:paraId="0282E3FA" w14:textId="77777777" w:rsidTr="00530057">
        <w:trPr>
          <w:trHeight w:val="397"/>
          <w:jc w:val="center"/>
        </w:trPr>
        <w:tc>
          <w:tcPr>
            <w:tcW w:w="2251" w:type="dxa"/>
            <w:tcBorders>
              <w:top w:val="single" w:sz="12" w:space="0" w:color="ED7D31" w:themeColor="accent2"/>
              <w:left w:val="nil"/>
              <w:bottom w:val="single" w:sz="4" w:space="0" w:color="ED7D31" w:themeColor="accent2"/>
              <w:right w:val="nil"/>
            </w:tcBorders>
            <w:vAlign w:val="center"/>
            <w:hideMark/>
          </w:tcPr>
          <w:p w14:paraId="43BBDDDA" w14:textId="77777777" w:rsidR="00530057" w:rsidRPr="00BD3055" w:rsidRDefault="00530057" w:rsidP="00405EF3">
            <w:pPr>
              <w:spacing w:before="60" w:after="60"/>
              <w:jc w:val="center"/>
              <w:rPr>
                <w:rFonts w:cs="Times New Roman"/>
                <w:sz w:val="20"/>
                <w:szCs w:val="20"/>
              </w:rPr>
              <w:pPrChange w:id="12" w:author="Camilo Andrés Díaz Gómez" w:date="2023-03-28T15:25:00Z">
                <w:pPr>
                  <w:spacing w:before="60" w:after="60" w:line="240" w:lineRule="auto"/>
                  <w:jc w:val="center"/>
                </w:pPr>
              </w:pPrChange>
            </w:pPr>
            <w:r w:rsidRPr="00BD3055">
              <w:rPr>
                <w:rFonts w:cs="Times New Roman"/>
                <w:szCs w:val="24"/>
              </w:rPr>
              <w:br w:type="page"/>
            </w:r>
            <w:r w:rsidRPr="00BD3055">
              <w:rPr>
                <w:rFonts w:cs="Times New Roman"/>
                <w:sz w:val="20"/>
                <w:szCs w:val="20"/>
              </w:rPr>
              <w:t>Citar/How to cite</w:t>
            </w:r>
          </w:p>
        </w:tc>
        <w:tc>
          <w:tcPr>
            <w:tcW w:w="7153" w:type="dxa"/>
            <w:tcBorders>
              <w:top w:val="single" w:sz="12" w:space="0" w:color="ED7D31" w:themeColor="accent2"/>
              <w:left w:val="nil"/>
              <w:bottom w:val="nil"/>
              <w:right w:val="nil"/>
            </w:tcBorders>
            <w:vAlign w:val="center"/>
            <w:hideMark/>
          </w:tcPr>
          <w:p w14:paraId="193ADED2" w14:textId="10C2E675" w:rsidR="00530057" w:rsidRPr="00BD3055" w:rsidRDefault="00530057" w:rsidP="00405EF3">
            <w:pPr>
              <w:rPr>
                <w:rFonts w:cs="Times New Roman"/>
                <w:sz w:val="20"/>
                <w:szCs w:val="20"/>
              </w:rPr>
            </w:pPr>
            <w:r w:rsidRPr="00BD3055">
              <w:rPr>
                <w:rFonts w:cs="Times New Roman"/>
                <w:sz w:val="20"/>
                <w:szCs w:val="20"/>
              </w:rPr>
              <w:t>(Diaz et al., 202</w:t>
            </w:r>
            <w:r w:rsidR="00AC67EC" w:rsidRPr="00BD3055">
              <w:rPr>
                <w:rFonts w:cs="Times New Roman"/>
                <w:sz w:val="20"/>
                <w:szCs w:val="20"/>
              </w:rPr>
              <w:t>3</w:t>
            </w:r>
            <w:r w:rsidRPr="00BD3055">
              <w:rPr>
                <w:rFonts w:cs="Times New Roman"/>
                <w:sz w:val="20"/>
                <w:szCs w:val="20"/>
              </w:rPr>
              <w:t>)</w:t>
            </w:r>
          </w:p>
        </w:tc>
      </w:tr>
      <w:tr w:rsidR="00530057" w:rsidRPr="00BD3055" w14:paraId="2C5FA85F" w14:textId="77777777" w:rsidTr="00530057">
        <w:trPr>
          <w:trHeight w:val="397"/>
          <w:jc w:val="center"/>
        </w:trPr>
        <w:tc>
          <w:tcPr>
            <w:tcW w:w="2251" w:type="dxa"/>
            <w:tcBorders>
              <w:top w:val="single" w:sz="4" w:space="0" w:color="ED7D31" w:themeColor="accent2"/>
              <w:left w:val="nil"/>
              <w:bottom w:val="single" w:sz="12" w:space="0" w:color="ED7D31" w:themeColor="accent2"/>
              <w:right w:val="nil"/>
            </w:tcBorders>
            <w:vAlign w:val="center"/>
          </w:tcPr>
          <w:p w14:paraId="72709E72" w14:textId="77777777" w:rsidR="00530057" w:rsidRPr="00BD3055" w:rsidRDefault="00530057" w:rsidP="00405EF3">
            <w:pPr>
              <w:spacing w:before="60"/>
              <w:jc w:val="center"/>
              <w:rPr>
                <w:rFonts w:cs="Times New Roman"/>
                <w:sz w:val="20"/>
                <w:szCs w:val="20"/>
              </w:rPr>
              <w:pPrChange w:id="13" w:author="Camilo Andrés Díaz Gómez" w:date="2023-03-28T15:25:00Z">
                <w:pPr>
                  <w:spacing w:before="60" w:line="240" w:lineRule="auto"/>
                  <w:jc w:val="center"/>
                </w:pPr>
              </w:pPrChange>
            </w:pPr>
            <w:r w:rsidRPr="00BD3055">
              <w:rPr>
                <w:rFonts w:cs="Times New Roman"/>
                <w:sz w:val="20"/>
                <w:szCs w:val="20"/>
              </w:rPr>
              <w:t>Referencia/Reference</w:t>
            </w:r>
          </w:p>
          <w:p w14:paraId="657B7732" w14:textId="77777777" w:rsidR="00530057" w:rsidRPr="00BD3055" w:rsidRDefault="00530057" w:rsidP="00405EF3">
            <w:pPr>
              <w:jc w:val="center"/>
              <w:rPr>
                <w:rFonts w:cs="Times New Roman"/>
                <w:sz w:val="20"/>
                <w:szCs w:val="20"/>
              </w:rPr>
              <w:pPrChange w:id="14" w:author="Camilo Andrés Díaz Gómez" w:date="2023-03-28T15:25:00Z">
                <w:pPr>
                  <w:spacing w:line="276" w:lineRule="auto"/>
                  <w:jc w:val="center"/>
                </w:pPr>
              </w:pPrChange>
            </w:pPr>
          </w:p>
          <w:p w14:paraId="4C98ACC7" w14:textId="77777777" w:rsidR="00530057" w:rsidRPr="00BD3055" w:rsidRDefault="00530057" w:rsidP="00405EF3">
            <w:pPr>
              <w:jc w:val="center"/>
              <w:rPr>
                <w:rFonts w:cs="Times New Roman"/>
                <w:sz w:val="20"/>
                <w:szCs w:val="20"/>
              </w:rPr>
              <w:pPrChange w:id="15" w:author="Camilo Andrés Díaz Gómez" w:date="2023-03-28T15:25:00Z">
                <w:pPr>
                  <w:spacing w:line="240" w:lineRule="auto"/>
                  <w:jc w:val="center"/>
                </w:pPr>
              </w:pPrChange>
            </w:pPr>
            <w:r w:rsidRPr="00BD3055">
              <w:rPr>
                <w:rFonts w:cs="Times New Roman"/>
                <w:sz w:val="20"/>
                <w:szCs w:val="20"/>
              </w:rPr>
              <w:t>Estilo/Style:</w:t>
            </w:r>
          </w:p>
          <w:p w14:paraId="1829328D" w14:textId="77777777" w:rsidR="00530057" w:rsidRPr="00BD3055" w:rsidRDefault="00530057" w:rsidP="00405EF3">
            <w:pPr>
              <w:spacing w:after="120"/>
              <w:jc w:val="center"/>
              <w:rPr>
                <w:rFonts w:cs="Times New Roman"/>
                <w:sz w:val="20"/>
                <w:szCs w:val="20"/>
              </w:rPr>
              <w:pPrChange w:id="16" w:author="Camilo Andrés Díaz Gómez" w:date="2023-03-28T15:25:00Z">
                <w:pPr>
                  <w:spacing w:after="120" w:line="240" w:lineRule="auto"/>
                  <w:jc w:val="center"/>
                </w:pPr>
              </w:pPrChange>
            </w:pPr>
            <w:r w:rsidRPr="00BD3055">
              <w:rPr>
                <w:rFonts w:cs="Times New Roman"/>
                <w:sz w:val="20"/>
                <w:szCs w:val="20"/>
              </w:rPr>
              <w:t>APA 7ma ed. (2020)</w:t>
            </w:r>
          </w:p>
        </w:tc>
        <w:tc>
          <w:tcPr>
            <w:tcW w:w="7153" w:type="dxa"/>
            <w:tcBorders>
              <w:top w:val="nil"/>
              <w:left w:val="nil"/>
              <w:bottom w:val="single" w:sz="12" w:space="0" w:color="ED7D31" w:themeColor="accent2"/>
              <w:right w:val="nil"/>
            </w:tcBorders>
            <w:hideMark/>
          </w:tcPr>
          <w:p w14:paraId="7F85000B" w14:textId="08053966" w:rsidR="00530057" w:rsidRPr="00BD3055" w:rsidRDefault="00C87BD4" w:rsidP="00405EF3">
            <w:pPr>
              <w:spacing w:after="60"/>
              <w:ind w:left="709" w:hanging="709"/>
              <w:rPr>
                <w:rFonts w:cs="Times New Roman"/>
                <w:sz w:val="20"/>
                <w:szCs w:val="20"/>
              </w:rPr>
              <w:pPrChange w:id="17" w:author="Camilo Andrés Díaz Gómez" w:date="2023-03-28T15:25:00Z">
                <w:pPr>
                  <w:spacing w:after="60" w:line="276" w:lineRule="auto"/>
                  <w:ind w:left="709" w:hanging="709"/>
                </w:pPr>
              </w:pPrChange>
            </w:pPr>
            <w:r w:rsidRPr="00BD3055">
              <w:rPr>
                <w:rFonts w:cs="Times New Roman"/>
                <w:sz w:val="20"/>
                <w:szCs w:val="20"/>
              </w:rPr>
              <w:t>Diaz, C.A; Contreras, J.E y Villarreal, J. M.</w:t>
            </w:r>
            <w:r w:rsidR="00AC67EC" w:rsidRPr="00BD3055">
              <w:rPr>
                <w:rFonts w:cs="Times New Roman"/>
                <w:sz w:val="20"/>
                <w:szCs w:val="20"/>
              </w:rPr>
              <w:t xml:space="preserve"> (2023). </w:t>
            </w:r>
            <w:r w:rsidR="00AC67EC" w:rsidRPr="00BD3055">
              <w:rPr>
                <w:rFonts w:cs="Times New Roman"/>
                <w:bCs/>
                <w:i/>
                <w:iCs/>
                <w:sz w:val="20"/>
                <w:szCs w:val="20"/>
              </w:rPr>
              <w:t>Simulador de datos climáticos para el desarrollo de proyectos IoT</w:t>
            </w:r>
            <w:r w:rsidR="00AC67EC" w:rsidRPr="00BD3055">
              <w:rPr>
                <w:rFonts w:cs="Times New Roman"/>
                <w:sz w:val="20"/>
                <w:szCs w:val="20"/>
              </w:rPr>
              <w:t>.</w:t>
            </w:r>
            <w:r w:rsidR="00530057" w:rsidRPr="00BD3055">
              <w:rPr>
                <w:rFonts w:cs="Times New Roman"/>
                <w:iCs/>
                <w:sz w:val="20"/>
                <w:szCs w:val="20"/>
              </w:rPr>
              <w:t xml:space="preserve"> [</w:t>
            </w:r>
            <w:sdt>
              <w:sdtPr>
                <w:rPr>
                  <w:rStyle w:val="Estilo10"/>
                  <w:szCs w:val="20"/>
                </w:rPr>
                <w:alias w:val="Grado"/>
                <w:tag w:val="Tipo de artículo"/>
                <w:id w:val="1337426040"/>
                <w:placeholder>
                  <w:docPart w:val="C68DBBB419B6426CB600016295B541F3"/>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sidR="00AC67EC" w:rsidRPr="00BD3055">
                  <w:rPr>
                    <w:rStyle w:val="Estilo10"/>
                    <w:szCs w:val="20"/>
                  </w:rPr>
                  <w:t>Trabajo de grado profesional</w:t>
                </w:r>
              </w:sdtContent>
            </w:sdt>
            <w:r w:rsidR="00530057" w:rsidRPr="00BD3055">
              <w:rPr>
                <w:rFonts w:cs="Times New Roman"/>
                <w:szCs w:val="20"/>
              </w:rPr>
              <w:t>]</w:t>
            </w:r>
            <w:r w:rsidR="00530057" w:rsidRPr="00BD3055">
              <w:rPr>
                <w:rFonts w:cs="Times New Roman"/>
                <w:sz w:val="20"/>
                <w:szCs w:val="20"/>
              </w:rPr>
              <w:t>. Universidad de San Buenaventura</w:t>
            </w:r>
            <w:r w:rsidR="00530057" w:rsidRPr="00BD3055">
              <w:rPr>
                <w:rFonts w:cs="Times New Roman"/>
                <w:iCs/>
                <w:sz w:val="20"/>
                <w:szCs w:val="20"/>
              </w:rPr>
              <w:t xml:space="preserve"> </w:t>
            </w:r>
            <w:sdt>
              <w:sdtPr>
                <w:rPr>
                  <w:rStyle w:val="Estilo10"/>
                  <w:szCs w:val="20"/>
                </w:rPr>
                <w:alias w:val="Grado"/>
                <w:tag w:val="Tipo de artículo"/>
                <w:id w:val="-549388805"/>
                <w:placeholder>
                  <w:docPart w:val="8C6A4608F9EA46C2BEF7365E7CF064CD"/>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sidR="00530057" w:rsidRPr="00BD3055">
                  <w:rPr>
                    <w:rStyle w:val="Estilo10"/>
                    <w:szCs w:val="20"/>
                  </w:rPr>
                  <w:t>Seleccione sede / seccional y/o extensión</w:t>
                </w:r>
              </w:sdtContent>
            </w:sdt>
            <w:r w:rsidR="00530057" w:rsidRPr="00BD3055">
              <w:rPr>
                <w:rFonts w:cs="Times New Roman"/>
                <w:szCs w:val="20"/>
              </w:rPr>
              <w:t>.</w:t>
            </w: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rsidP="00405EF3">
      <w:pPr>
        <w:jc w:val="left"/>
        <w:rPr>
          <w:rFonts w:cs="Times New Roman"/>
          <w:sz w:val="20"/>
          <w:szCs w:val="20"/>
        </w:rPr>
        <w:pPrChange w:id="18"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rsidP="00405EF3">
      <w:pPr>
        <w:jc w:val="left"/>
        <w:rPr>
          <w:rFonts w:cs="Times New Roman"/>
          <w:sz w:val="20"/>
          <w:szCs w:val="20"/>
        </w:rPr>
        <w:pPrChange w:id="19"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rsidP="00405EF3">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rsidP="00405EF3">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rsidP="00405EF3">
      <w:pPr>
        <w:jc w:val="left"/>
        <w:rPr>
          <w:rFonts w:cs="Times New Roman"/>
          <w:sz w:val="20"/>
          <w:szCs w:val="20"/>
        </w:rPr>
        <w:pPrChange w:id="22"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rsidP="00405EF3">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rsidP="00405EF3">
      <w:pPr>
        <w:jc w:val="left"/>
        <w:rPr>
          <w:rFonts w:cs="Times New Roman"/>
          <w:sz w:val="20"/>
          <w:szCs w:val="20"/>
        </w:rPr>
        <w:pPrChange w:id="24"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rsidP="00405EF3">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rsidP="00405EF3">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rsidP="00405EF3">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rsidP="00405EF3">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29" w:author="Camilo Andrés Díaz Gómez" w:date="2023-03-14T21:28:00Z"/>
          <w:rFonts w:cs="Times New Roman"/>
          <w:b/>
          <w:szCs w:val="24"/>
        </w:rPr>
      </w:pPr>
    </w:p>
    <w:p w14:paraId="445F015A" w14:textId="0BC3B7E2" w:rsidR="00AC0534" w:rsidRPr="00BD3055" w:rsidDel="00583F4A" w:rsidRDefault="00AC0534" w:rsidP="002B569F">
      <w:pPr>
        <w:jc w:val="center"/>
        <w:rPr>
          <w:del w:id="30" w:author="Camilo Andrés Díaz Gómez" w:date="2023-03-14T21:28:00Z"/>
          <w:rFonts w:cs="Times New Roman"/>
          <w:b/>
          <w:szCs w:val="24"/>
        </w:rPr>
      </w:pPr>
    </w:p>
    <w:p w14:paraId="6E7218F0" w14:textId="2A33A61A" w:rsidR="00AC0534" w:rsidRPr="00BD3055" w:rsidDel="00583F4A" w:rsidRDefault="00AC0534" w:rsidP="002B569F">
      <w:pPr>
        <w:jc w:val="center"/>
        <w:rPr>
          <w:del w:id="31" w:author="Camilo Andrés Díaz Gómez" w:date="2023-03-14T21:28:00Z"/>
          <w:rFonts w:cs="Times New Roman"/>
          <w:b/>
          <w:szCs w:val="24"/>
        </w:rPr>
      </w:pPr>
    </w:p>
    <w:p w14:paraId="7569243D" w14:textId="5DA01EE3" w:rsidR="00AC67EC" w:rsidRPr="00BD3055" w:rsidDel="00583F4A" w:rsidRDefault="00AC67EC" w:rsidP="00405EF3">
      <w:pPr>
        <w:rPr>
          <w:del w:id="32" w:author="Camilo Andrés Díaz Gómez" w:date="2023-03-14T21:28:00Z"/>
          <w:rFonts w:cs="Times New Roman"/>
          <w:b/>
          <w:szCs w:val="24"/>
        </w:rPr>
        <w:pPrChange w:id="33" w:author="Camilo Andrés Díaz Gómez" w:date="2023-03-28T15:25:00Z">
          <w:pPr>
            <w:jc w:val="center"/>
          </w:pPr>
        </w:pPrChange>
      </w:pPr>
    </w:p>
    <w:p w14:paraId="6CA5596D" w14:textId="77777777" w:rsidR="003A3C4F" w:rsidRPr="00BD3055" w:rsidRDefault="003A3C4F" w:rsidP="00405EF3">
      <w:pPr>
        <w:rPr>
          <w:rFonts w:cs="Times New Roman"/>
          <w:b/>
          <w:szCs w:val="24"/>
        </w:rPr>
        <w:pPrChange w:id="34" w:author="Camilo Andrés Díaz Gómez" w:date="2023-03-28T15:25:00Z">
          <w:pPr>
            <w:jc w:val="center"/>
          </w:pPr>
        </w:pPrChange>
      </w:pPr>
    </w:p>
    <w:p w14:paraId="47A8B0BF" w14:textId="3AF53956" w:rsidR="008429A4" w:rsidRPr="00A968A5" w:rsidRDefault="008429A4" w:rsidP="00405EF3">
      <w:pPr>
        <w:jc w:val="center"/>
        <w:rPr>
          <w:rFonts w:cs="Times New Roman"/>
          <w:szCs w:val="24"/>
        </w:rPr>
      </w:pPr>
      <w:r w:rsidRPr="00A968A5">
        <w:rPr>
          <w:rFonts w:cs="Times New Roman"/>
          <w:b/>
          <w:szCs w:val="24"/>
        </w:rPr>
        <w:lastRenderedPageBreak/>
        <w:t>Dedicatoria</w:t>
      </w:r>
    </w:p>
    <w:p w14:paraId="2D9168A1" w14:textId="77777777" w:rsidR="008429A4" w:rsidRPr="00A968A5" w:rsidRDefault="008429A4" w:rsidP="00405EF3">
      <w:pPr>
        <w:jc w:val="center"/>
        <w:rPr>
          <w:rFonts w:cs="Times New Roman"/>
          <w:szCs w:val="24"/>
        </w:rPr>
      </w:pPr>
    </w:p>
    <w:p w14:paraId="20AE0E4F" w14:textId="4AACC661" w:rsidR="00AE0D6C" w:rsidRPr="00A968A5" w:rsidRDefault="00AE0D6C" w:rsidP="00AE0D6C">
      <w:pPr>
        <w:tabs>
          <w:tab w:val="center" w:pos="4702"/>
          <w:tab w:val="right" w:pos="9404"/>
        </w:tabs>
        <w:jc w:val="center"/>
        <w:rPr>
          <w:ins w:id="35" w:author="Camilo Andrés Díaz Gómez" w:date="2023-03-28T15:56:00Z"/>
          <w:rFonts w:cs="Times New Roman"/>
          <w:szCs w:val="24"/>
        </w:rPr>
        <w:pPrChange w:id="36" w:author="Camilo Andrés Díaz Gómez" w:date="2023-03-28T15:56:00Z">
          <w:pPr>
            <w:tabs>
              <w:tab w:val="center" w:pos="4702"/>
              <w:tab w:val="right" w:pos="9404"/>
            </w:tabs>
            <w:jc w:val="left"/>
          </w:pPr>
        </w:pPrChange>
      </w:pPr>
      <w:ins w:id="37" w:author="Camilo Andrés Díaz Gómez" w:date="2023-03-28T15:56:00Z">
        <w:r w:rsidRPr="00A968A5">
          <w:rPr>
            <w:rFonts w:cs="Times New Roman"/>
            <w:szCs w:val="24"/>
          </w:rPr>
          <w:t xml:space="preserve">Dedico mi tesis a mis padres quienes con su </w:t>
        </w:r>
        <w:r w:rsidRPr="00A968A5">
          <w:rPr>
            <w:rFonts w:cs="Times New Roman"/>
            <w:szCs w:val="24"/>
          </w:rPr>
          <w:t>sacrificio</w:t>
        </w:r>
        <w:r w:rsidRPr="00A968A5">
          <w:rPr>
            <w:rFonts w:cs="Times New Roman"/>
            <w:szCs w:val="24"/>
          </w:rPr>
          <w:t xml:space="preserve"> y esfuerzo me dieron la carrera para mi futuro</w:t>
        </w:r>
      </w:ins>
      <w:ins w:id="38" w:author="Camilo Andrés Díaz Gómez" w:date="2023-03-28T17:22:00Z">
        <w:r w:rsidR="008F5D5A" w:rsidRPr="00A968A5">
          <w:rPr>
            <w:rFonts w:cs="Times New Roman"/>
            <w:szCs w:val="24"/>
          </w:rPr>
          <w:t xml:space="preserve"> contribuyendo a mi desarrollo personal y profesional, </w:t>
        </w:r>
      </w:ins>
      <w:ins w:id="39" w:author="Camilo Andrés Díaz Gómez" w:date="2023-03-28T15:56:00Z">
        <w:r w:rsidRPr="00A968A5">
          <w:rPr>
            <w:rFonts w:cs="Times New Roman"/>
            <w:szCs w:val="24"/>
          </w:rPr>
          <w:t xml:space="preserve">por creer en mi capacidad, brindarme su </w:t>
        </w:r>
        <w:r w:rsidRPr="00A968A5">
          <w:rPr>
            <w:rFonts w:cs="Times New Roman"/>
            <w:szCs w:val="24"/>
          </w:rPr>
          <w:t>comprensión</w:t>
        </w:r>
        <w:r w:rsidRPr="00A968A5">
          <w:rPr>
            <w:rFonts w:cs="Times New Roman"/>
            <w:szCs w:val="24"/>
          </w:rPr>
          <w:t>, amor y cariño.</w:t>
        </w:r>
      </w:ins>
    </w:p>
    <w:p w14:paraId="5067B348" w14:textId="77777777" w:rsidR="00AE0D6C" w:rsidRPr="00A968A5" w:rsidRDefault="00AE0D6C" w:rsidP="00AE0D6C">
      <w:pPr>
        <w:tabs>
          <w:tab w:val="center" w:pos="4702"/>
          <w:tab w:val="right" w:pos="9404"/>
        </w:tabs>
        <w:jc w:val="center"/>
        <w:rPr>
          <w:ins w:id="40" w:author="Camilo Andrés Díaz Gómez" w:date="2023-03-28T15:56:00Z"/>
          <w:rFonts w:cs="Times New Roman"/>
          <w:szCs w:val="24"/>
        </w:rPr>
        <w:pPrChange w:id="41" w:author="Camilo Andrés Díaz Gómez" w:date="2023-03-28T15:56:00Z">
          <w:pPr>
            <w:tabs>
              <w:tab w:val="center" w:pos="4702"/>
              <w:tab w:val="right" w:pos="9404"/>
            </w:tabs>
            <w:jc w:val="left"/>
          </w:pPr>
        </w:pPrChange>
      </w:pPr>
    </w:p>
    <w:p w14:paraId="3555AF0B" w14:textId="2B0E9357" w:rsidR="00AE0D6C" w:rsidRPr="00A968A5" w:rsidRDefault="00AE0D6C" w:rsidP="00AE0D6C">
      <w:pPr>
        <w:tabs>
          <w:tab w:val="center" w:pos="4702"/>
          <w:tab w:val="right" w:pos="9404"/>
        </w:tabs>
        <w:jc w:val="center"/>
        <w:rPr>
          <w:ins w:id="42" w:author="Camilo Andrés Díaz Gómez" w:date="2023-03-28T15:56:00Z"/>
          <w:rFonts w:cs="Times New Roman"/>
          <w:szCs w:val="24"/>
        </w:rPr>
        <w:pPrChange w:id="43" w:author="Camilo Andrés Díaz Gómez" w:date="2023-03-28T15:56:00Z">
          <w:pPr>
            <w:tabs>
              <w:tab w:val="center" w:pos="4702"/>
              <w:tab w:val="right" w:pos="9404"/>
            </w:tabs>
            <w:jc w:val="left"/>
          </w:pPr>
        </w:pPrChange>
      </w:pPr>
      <w:ins w:id="44" w:author="Camilo Andrés Díaz Gómez" w:date="2023-03-28T15:56:00Z">
        <w:r w:rsidRPr="00A968A5">
          <w:rPr>
            <w:rFonts w:cs="Times New Roman"/>
            <w:szCs w:val="24"/>
          </w:rPr>
          <w:t xml:space="preserve">De igual manera a mis hermanos, quienes me han apoyado constantemente y me han inspirado a superarme cada </w:t>
        </w:r>
        <w:r w:rsidRPr="00A968A5">
          <w:rPr>
            <w:rFonts w:cs="Times New Roman"/>
            <w:szCs w:val="24"/>
          </w:rPr>
          <w:t>día</w:t>
        </w:r>
        <w:r w:rsidRPr="00A968A5">
          <w:rPr>
            <w:rFonts w:cs="Times New Roman"/>
            <w:szCs w:val="24"/>
          </w:rPr>
          <w:t xml:space="preserve"> y luchar por mi futuro.</w:t>
        </w:r>
      </w:ins>
    </w:p>
    <w:p w14:paraId="33290353" w14:textId="77777777" w:rsidR="00AE0D6C" w:rsidRPr="00A968A5" w:rsidRDefault="00AE0D6C" w:rsidP="00AE0D6C">
      <w:pPr>
        <w:tabs>
          <w:tab w:val="center" w:pos="4702"/>
          <w:tab w:val="right" w:pos="9404"/>
        </w:tabs>
        <w:jc w:val="center"/>
        <w:rPr>
          <w:ins w:id="45" w:author="Camilo Andrés Díaz Gómez" w:date="2023-03-28T15:56:00Z"/>
          <w:rFonts w:cs="Times New Roman"/>
          <w:szCs w:val="24"/>
        </w:rPr>
        <w:pPrChange w:id="46" w:author="Camilo Andrés Díaz Gómez" w:date="2023-03-28T15:56:00Z">
          <w:pPr>
            <w:tabs>
              <w:tab w:val="center" w:pos="4702"/>
              <w:tab w:val="right" w:pos="9404"/>
            </w:tabs>
            <w:jc w:val="left"/>
          </w:pPr>
        </w:pPrChange>
      </w:pPr>
    </w:p>
    <w:p w14:paraId="562129F9" w14:textId="508E6288" w:rsidR="00AE0D6C" w:rsidRPr="00A968A5" w:rsidRDefault="00AE0D6C" w:rsidP="00AE0D6C">
      <w:pPr>
        <w:tabs>
          <w:tab w:val="center" w:pos="4702"/>
          <w:tab w:val="right" w:pos="9404"/>
        </w:tabs>
        <w:jc w:val="center"/>
        <w:rPr>
          <w:ins w:id="47" w:author="Camilo Andrés Díaz Gómez" w:date="2023-03-28T16:06:00Z"/>
          <w:rFonts w:cs="Times New Roman"/>
          <w:szCs w:val="24"/>
        </w:rPr>
      </w:pPr>
      <w:ins w:id="48" w:author="Camilo Andrés Díaz Gómez" w:date="2023-03-28T16:01:00Z">
        <w:r w:rsidRPr="00A968A5">
          <w:rPr>
            <w:rFonts w:cs="Times New Roman"/>
            <w:szCs w:val="24"/>
          </w:rPr>
          <w:t xml:space="preserve">También a </w:t>
        </w:r>
      </w:ins>
      <w:ins w:id="49" w:author="Camilo Andrés Díaz Gómez" w:date="2023-03-28T15:56:00Z">
        <w:r w:rsidRPr="00A968A5">
          <w:rPr>
            <w:rFonts w:cs="Times New Roman"/>
            <w:szCs w:val="24"/>
          </w:rPr>
          <w:t>mis compañeros, tanto de carrera</w:t>
        </w:r>
      </w:ins>
      <w:ins w:id="50" w:author="Camilo Andrés Díaz Gómez" w:date="2023-03-28T15:58:00Z">
        <w:r w:rsidRPr="00A968A5">
          <w:rPr>
            <w:rFonts w:cs="Times New Roman"/>
            <w:szCs w:val="24"/>
          </w:rPr>
          <w:t xml:space="preserve"> y en especial, mis compañeros de tesis Juan Contreras y Jhonatan Villarreal</w:t>
        </w:r>
      </w:ins>
      <w:ins w:id="51" w:author="Camilo Andrés Díaz Gómez" w:date="2023-03-28T15:56:00Z">
        <w:r w:rsidRPr="00A968A5">
          <w:rPr>
            <w:rFonts w:cs="Times New Roman"/>
            <w:szCs w:val="24"/>
          </w:rPr>
          <w:t xml:space="preserve">, con quienes he compartido conocimiento, </w:t>
        </w:r>
        <w:r w:rsidRPr="00A968A5">
          <w:rPr>
            <w:rFonts w:cs="Times New Roman"/>
            <w:szCs w:val="24"/>
          </w:rPr>
          <w:t>experiencias</w:t>
        </w:r>
        <w:r w:rsidRPr="00A968A5">
          <w:rPr>
            <w:rFonts w:cs="Times New Roman"/>
            <w:szCs w:val="24"/>
          </w:rPr>
          <w:t xml:space="preserve">, </w:t>
        </w:r>
        <w:r w:rsidRPr="00A968A5">
          <w:rPr>
            <w:rFonts w:cs="Times New Roman"/>
            <w:szCs w:val="24"/>
          </w:rPr>
          <w:t>alegrías</w:t>
        </w:r>
        <w:r w:rsidRPr="00A968A5">
          <w:rPr>
            <w:rFonts w:cs="Times New Roman"/>
            <w:szCs w:val="24"/>
          </w:rPr>
          <w:t xml:space="preserve">, </w:t>
        </w:r>
        <w:r w:rsidRPr="00A968A5">
          <w:rPr>
            <w:rFonts w:cs="Times New Roman"/>
            <w:szCs w:val="24"/>
          </w:rPr>
          <w:t>tristezas</w:t>
        </w:r>
        <w:r w:rsidRPr="00A968A5">
          <w:rPr>
            <w:rFonts w:cs="Times New Roman"/>
            <w:szCs w:val="24"/>
          </w:rPr>
          <w:t xml:space="preserve"> y apoyo que me han llevado a cumplir este sueño.</w:t>
        </w:r>
      </w:ins>
    </w:p>
    <w:p w14:paraId="0166CC1C" w14:textId="77777777" w:rsidR="00AE0D6C" w:rsidRPr="00A968A5" w:rsidRDefault="00AE0D6C" w:rsidP="00AE0D6C">
      <w:pPr>
        <w:tabs>
          <w:tab w:val="center" w:pos="4702"/>
          <w:tab w:val="right" w:pos="9404"/>
        </w:tabs>
        <w:jc w:val="center"/>
        <w:rPr>
          <w:ins w:id="52" w:author="Camilo Andrés Díaz Gómez" w:date="2023-03-28T15:56:00Z"/>
          <w:rFonts w:cs="Times New Roman"/>
          <w:szCs w:val="24"/>
        </w:rPr>
      </w:pPr>
    </w:p>
    <w:p w14:paraId="10936848" w14:textId="229C0949" w:rsidR="00AE0D6C" w:rsidRPr="00A968A5" w:rsidRDefault="00AE0D6C" w:rsidP="003653E0">
      <w:pPr>
        <w:tabs>
          <w:tab w:val="center" w:pos="4702"/>
          <w:tab w:val="right" w:pos="9404"/>
        </w:tabs>
        <w:jc w:val="center"/>
        <w:rPr>
          <w:ins w:id="53" w:author="Camilo Andrés Díaz Gómez" w:date="2023-03-28T16:06:00Z"/>
          <w:rFonts w:cs="Times New Roman"/>
          <w:szCs w:val="24"/>
        </w:rPr>
        <w:pPrChange w:id="54" w:author="Camilo Andrés Díaz Gómez" w:date="2023-03-28T16:15:00Z">
          <w:pPr>
            <w:tabs>
              <w:tab w:val="center" w:pos="4702"/>
              <w:tab w:val="right" w:pos="9404"/>
            </w:tabs>
          </w:pPr>
        </w:pPrChange>
      </w:pPr>
      <w:ins w:id="55" w:author="Camilo Andrés Díaz Gómez" w:date="2023-03-28T16:06:00Z">
        <w:r w:rsidRPr="00A968A5">
          <w:rPr>
            <w:rFonts w:cs="Times New Roman"/>
            <w:szCs w:val="24"/>
          </w:rPr>
          <w:t xml:space="preserve">De igual modo, </w:t>
        </w:r>
        <w:r w:rsidRPr="00A968A5">
          <w:rPr>
            <w:rFonts w:cs="Times New Roman"/>
            <w:szCs w:val="24"/>
          </w:rPr>
          <w:t xml:space="preserve">a nuestro tutor de tesis, quien nos ha </w:t>
        </w:r>
      </w:ins>
      <w:ins w:id="56" w:author="Camilo Andrés Díaz Gómez" w:date="2023-03-28T17:23:00Z">
        <w:r w:rsidR="008F5D5A" w:rsidRPr="00A968A5">
          <w:rPr>
            <w:rFonts w:cs="Times New Roman"/>
            <w:szCs w:val="24"/>
          </w:rPr>
          <w:t>contribuido con su conocimiento</w:t>
        </w:r>
      </w:ins>
      <w:ins w:id="57" w:author="Camilo Andrés Díaz Gómez" w:date="2023-03-28T16:06:00Z">
        <w:r w:rsidRPr="00A968A5">
          <w:rPr>
            <w:rFonts w:cs="Times New Roman"/>
            <w:szCs w:val="24"/>
          </w:rPr>
          <w:t xml:space="preserve"> </w:t>
        </w:r>
        <w:r w:rsidRPr="00A968A5">
          <w:rPr>
            <w:rFonts w:cs="Times New Roman"/>
            <w:szCs w:val="24"/>
          </w:rPr>
          <w:t>en el desarrollo del</w:t>
        </w:r>
      </w:ins>
      <w:ins w:id="58" w:author="Camilo Andrés Díaz Gómez" w:date="2023-03-28T17:23:00Z">
        <w:r w:rsidR="008F5D5A" w:rsidRPr="00A968A5">
          <w:rPr>
            <w:rFonts w:cs="Times New Roman"/>
            <w:szCs w:val="24"/>
          </w:rPr>
          <w:t xml:space="preserve"> y </w:t>
        </w:r>
      </w:ins>
      <w:ins w:id="59" w:author="Camilo Andrés Díaz Gómez" w:date="2023-03-28T17:24:00Z">
        <w:r w:rsidR="008F5D5A" w:rsidRPr="00A968A5">
          <w:rPr>
            <w:rFonts w:cs="Times New Roman"/>
            <w:szCs w:val="24"/>
          </w:rPr>
          <w:t>aportando en el</w:t>
        </w:r>
      </w:ins>
      <w:ins w:id="60"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rsidP="003653E0">
      <w:pPr>
        <w:tabs>
          <w:tab w:val="center" w:pos="4702"/>
          <w:tab w:val="right" w:pos="9404"/>
        </w:tabs>
        <w:jc w:val="center"/>
        <w:rPr>
          <w:ins w:id="61" w:author="Camilo Andrés Díaz Gómez" w:date="2023-03-28T16:03:00Z"/>
          <w:rFonts w:cs="Times New Roman"/>
          <w:szCs w:val="24"/>
        </w:rPr>
        <w:pPrChange w:id="62" w:author="Camilo Andrés Díaz Gómez" w:date="2023-03-28T16:15:00Z">
          <w:pPr>
            <w:tabs>
              <w:tab w:val="center" w:pos="4702"/>
              <w:tab w:val="right" w:pos="9404"/>
            </w:tabs>
          </w:pPr>
        </w:pPrChange>
      </w:pPr>
    </w:p>
    <w:p w14:paraId="068FD3EB" w14:textId="0738E150" w:rsidR="00AE0D6C" w:rsidRPr="00A968A5" w:rsidRDefault="00AE0D6C" w:rsidP="003653E0">
      <w:pPr>
        <w:tabs>
          <w:tab w:val="center" w:pos="4702"/>
          <w:tab w:val="right" w:pos="9404"/>
        </w:tabs>
        <w:jc w:val="center"/>
        <w:rPr>
          <w:ins w:id="63" w:author="Camilo Andrés Díaz Gómez" w:date="2023-03-28T16:06:00Z"/>
          <w:rFonts w:cs="Times New Roman"/>
          <w:szCs w:val="24"/>
        </w:rPr>
        <w:pPrChange w:id="64" w:author="Camilo Andrés Díaz Gómez" w:date="2023-03-28T16:15:00Z">
          <w:pPr>
            <w:tabs>
              <w:tab w:val="center" w:pos="4702"/>
              <w:tab w:val="right" w:pos="9404"/>
            </w:tabs>
          </w:pPr>
        </w:pPrChange>
      </w:pPr>
      <w:ins w:id="65" w:author="Camilo Andrés Díaz Gómez" w:date="2023-03-28T16:06:00Z">
        <w:r w:rsidRPr="00A968A5">
          <w:rPr>
            <w:rFonts w:cs="Times New Roman"/>
            <w:szCs w:val="24"/>
          </w:rPr>
          <w:t xml:space="preserve">Y, por último, pero no menos importante, </w:t>
        </w:r>
      </w:ins>
      <w:ins w:id="66" w:author="Camilo Andrés Díaz Gómez" w:date="2023-03-28T16:04:00Z">
        <w:r w:rsidRPr="00A968A5">
          <w:rPr>
            <w:rFonts w:cs="Times New Roman"/>
            <w:szCs w:val="24"/>
          </w:rPr>
          <w:t xml:space="preserve">a nuestro exprofesor Andres </w:t>
        </w:r>
      </w:ins>
      <w:ins w:id="67" w:author="Camilo Andrés Díaz Gómez" w:date="2023-03-28T16:05:00Z">
        <w:r w:rsidRPr="00A968A5">
          <w:rPr>
            <w:rFonts w:cs="Times New Roman"/>
            <w:szCs w:val="24"/>
          </w:rPr>
          <w:t xml:space="preserve">Armando </w:t>
        </w:r>
      </w:ins>
      <w:ins w:id="68" w:author="Camilo Andrés Díaz Gómez" w:date="2023-03-28T16:15:00Z">
        <w:r w:rsidR="003653E0" w:rsidRPr="00A968A5">
          <w:rPr>
            <w:rFonts w:cs="Times New Roman"/>
            <w:szCs w:val="24"/>
          </w:rPr>
          <w:t>Sánchez</w:t>
        </w:r>
      </w:ins>
      <w:ins w:id="69" w:author="Camilo Andrés Díaz Gómez" w:date="2023-03-28T16:04:00Z">
        <w:r w:rsidRPr="00A968A5">
          <w:rPr>
            <w:rFonts w:cs="Times New Roman"/>
            <w:szCs w:val="24"/>
          </w:rPr>
          <w:t xml:space="preserve"> Martin</w:t>
        </w:r>
      </w:ins>
      <w:ins w:id="70" w:author="Camilo Andrés Díaz Gómez" w:date="2023-03-28T16:05:00Z">
        <w:r w:rsidRPr="00A968A5">
          <w:rPr>
            <w:rFonts w:cs="Times New Roman"/>
            <w:szCs w:val="24"/>
          </w:rPr>
          <w:t>, quien fue el que nos dio la idea</w:t>
        </w:r>
      </w:ins>
      <w:ins w:id="71" w:author="Camilo Andrés Díaz Gómez" w:date="2023-03-28T17:24:00Z">
        <w:r w:rsidR="008F5D5A" w:rsidRPr="00A968A5">
          <w:rPr>
            <w:rFonts w:cs="Times New Roman"/>
            <w:szCs w:val="24"/>
          </w:rPr>
          <w:t>, contribuyo en el desarrollo de esta</w:t>
        </w:r>
      </w:ins>
      <w:ins w:id="72" w:author="Camilo Andrés Díaz Gómez" w:date="2023-03-28T16:05:00Z">
        <w:r w:rsidRPr="00A968A5">
          <w:rPr>
            <w:rFonts w:cs="Times New Roman"/>
            <w:szCs w:val="24"/>
          </w:rPr>
          <w:t xml:space="preserve"> </w:t>
        </w:r>
      </w:ins>
      <w:ins w:id="73" w:author="Camilo Andrés Díaz Gómez" w:date="2023-03-28T16:06:00Z">
        <w:r w:rsidRPr="00A968A5">
          <w:rPr>
            <w:rFonts w:cs="Times New Roman"/>
            <w:szCs w:val="24"/>
          </w:rPr>
          <w:t>y nos acompañó en gran parte del</w:t>
        </w:r>
      </w:ins>
      <w:ins w:id="74" w:author="Camilo Andrés Díaz Gómez" w:date="2023-03-28T16:05:00Z">
        <w:r w:rsidRPr="00A968A5">
          <w:rPr>
            <w:rFonts w:cs="Times New Roman"/>
            <w:szCs w:val="24"/>
          </w:rPr>
          <w:t xml:space="preserve"> desarrollo del proyecto desde el semillero </w:t>
        </w:r>
      </w:ins>
      <w:ins w:id="75" w:author="Camilo Andrés Díaz Gómez" w:date="2023-03-28T17:24:00Z">
        <w:r w:rsidR="008F5D5A" w:rsidRPr="00A968A5">
          <w:rPr>
            <w:rFonts w:cs="Times New Roman"/>
            <w:szCs w:val="24"/>
          </w:rPr>
          <w:t>Cábalas</w:t>
        </w:r>
      </w:ins>
      <w:ins w:id="76"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77" w:author="Camilo Andrés Díaz Gómez" w:date="2023-03-28T16:01:00Z"/>
          <w:rFonts w:cs="Times New Roman"/>
          <w:szCs w:val="24"/>
        </w:rPr>
      </w:pPr>
    </w:p>
    <w:p w14:paraId="2CB09FD8" w14:textId="4EA3FE98" w:rsidR="00AE0D6C" w:rsidRPr="00A968A5" w:rsidRDefault="00AE0D6C" w:rsidP="00AE0D6C">
      <w:pPr>
        <w:tabs>
          <w:tab w:val="center" w:pos="4702"/>
          <w:tab w:val="right" w:pos="9404"/>
        </w:tabs>
        <w:rPr>
          <w:ins w:id="78" w:author="Camilo Andrés Díaz Gómez" w:date="2023-03-28T15:58:00Z"/>
          <w:rFonts w:cs="Times New Roman"/>
          <w:b/>
          <w:bCs/>
          <w:szCs w:val="24"/>
          <w:rPrChange w:id="79" w:author="Camilo Andrés Díaz Gómez" w:date="2023-03-28T17:39:00Z">
            <w:rPr>
              <w:ins w:id="80" w:author="Camilo Andrés Díaz Gómez" w:date="2023-03-28T15:58:00Z"/>
              <w:rFonts w:cs="Times New Roman"/>
              <w:szCs w:val="24"/>
            </w:rPr>
          </w:rPrChange>
        </w:rPr>
      </w:pPr>
      <w:ins w:id="81" w:author="Camilo Andrés Díaz Gómez" w:date="2023-03-28T15:57:00Z">
        <w:r w:rsidRPr="00A968A5">
          <w:rPr>
            <w:rFonts w:cs="Times New Roman"/>
            <w:b/>
            <w:bCs/>
            <w:szCs w:val="24"/>
            <w:rPrChange w:id="82" w:author="Camilo Andrés Díaz Gómez" w:date="2023-03-28T17:39:00Z">
              <w:rPr>
                <w:rFonts w:cs="Times New Roman"/>
                <w:szCs w:val="24"/>
              </w:rPr>
            </w:rPrChange>
          </w:rPr>
          <w:t>Cam</w:t>
        </w:r>
      </w:ins>
      <w:ins w:id="83" w:author="Camilo Andrés Díaz Gómez" w:date="2023-03-28T15:58:00Z">
        <w:r w:rsidRPr="00A968A5">
          <w:rPr>
            <w:rFonts w:cs="Times New Roman"/>
            <w:b/>
            <w:bCs/>
            <w:szCs w:val="24"/>
            <w:rPrChange w:id="84" w:author="Camilo Andrés Díaz Gómez" w:date="2023-03-28T17:39:00Z">
              <w:rPr>
                <w:rFonts w:cs="Times New Roman"/>
                <w:szCs w:val="24"/>
              </w:rPr>
            </w:rPrChange>
          </w:rPr>
          <w:t>ilo Andres Diaz Gomez.</w:t>
        </w:r>
      </w:ins>
    </w:p>
    <w:p w14:paraId="34ECC7AF" w14:textId="77777777" w:rsidR="00AE0D6C" w:rsidRPr="00A968A5" w:rsidRDefault="00AE0D6C" w:rsidP="00AE0D6C">
      <w:pPr>
        <w:tabs>
          <w:tab w:val="center" w:pos="4702"/>
          <w:tab w:val="right" w:pos="9404"/>
        </w:tabs>
        <w:rPr>
          <w:ins w:id="85" w:author="Camilo Andrés Díaz Gómez" w:date="2023-03-28T15:56:00Z"/>
          <w:rFonts w:cs="Times New Roman"/>
          <w:szCs w:val="24"/>
        </w:rPr>
        <w:pPrChange w:id="86"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87"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88" w:author="Camilo Andrés Díaz Gómez" w:date="2023-03-28T17:33:00Z"/>
          <w:rFonts w:cs="Times New Roman"/>
          <w:szCs w:val="24"/>
        </w:rPr>
      </w:pPr>
    </w:p>
    <w:p w14:paraId="00B8C232" w14:textId="52EA9D90" w:rsidR="008429A4" w:rsidRPr="00A968A5" w:rsidDel="00B11711" w:rsidRDefault="008429A4" w:rsidP="00405EF3">
      <w:pPr>
        <w:rPr>
          <w:del w:id="89" w:author="Camilo Andrés Díaz Gómez" w:date="2023-03-28T17:33:00Z"/>
          <w:rFonts w:cs="Times New Roman"/>
          <w:szCs w:val="24"/>
        </w:rPr>
      </w:pPr>
    </w:p>
    <w:p w14:paraId="4AFEB993" w14:textId="0DAB7F52" w:rsidR="008429A4" w:rsidRPr="00A968A5" w:rsidDel="00B11711" w:rsidRDefault="008429A4" w:rsidP="00405EF3">
      <w:pPr>
        <w:rPr>
          <w:del w:id="90" w:author="Camilo Andrés Díaz Gómez" w:date="2023-03-28T17:33:00Z"/>
          <w:rFonts w:cs="Times New Roman"/>
          <w:szCs w:val="24"/>
        </w:rPr>
      </w:pPr>
    </w:p>
    <w:p w14:paraId="29222C33" w14:textId="074036BF" w:rsidR="008429A4" w:rsidRPr="00A968A5" w:rsidDel="00B11711" w:rsidRDefault="008429A4" w:rsidP="00405EF3">
      <w:pPr>
        <w:rPr>
          <w:del w:id="91" w:author="Camilo Andrés Díaz Gómez" w:date="2023-03-28T17:33:00Z"/>
          <w:rFonts w:cs="Times New Roman"/>
          <w:szCs w:val="24"/>
        </w:rPr>
      </w:pPr>
    </w:p>
    <w:p w14:paraId="1F065FC5" w14:textId="4580FB94" w:rsidR="008429A4" w:rsidRPr="00A968A5" w:rsidDel="00B11711" w:rsidRDefault="008429A4" w:rsidP="00405EF3">
      <w:pPr>
        <w:rPr>
          <w:del w:id="92"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rsidP="00405EF3">
      <w:pPr>
        <w:rPr>
          <w:del w:id="93" w:author="Camilo Andrés Díaz Gómez" w:date="2023-03-28T17:33:00Z"/>
          <w:rFonts w:cs="Times New Roman"/>
          <w:szCs w:val="24"/>
        </w:rPr>
      </w:pPr>
    </w:p>
    <w:p w14:paraId="318DD775" w14:textId="3FC95975" w:rsidR="008429A4" w:rsidRDefault="008429A4" w:rsidP="00405EF3">
      <w:pPr>
        <w:spacing w:after="160"/>
        <w:jc w:val="center"/>
        <w:rPr>
          <w:ins w:id="94" w:author="Camilo Andrés Díaz Gómez" w:date="2023-03-28T18:59:00Z"/>
          <w:rFonts w:cs="Times New Roman"/>
          <w:b/>
          <w:szCs w:val="24"/>
        </w:rPr>
      </w:pPr>
      <w:r w:rsidRPr="00A968A5">
        <w:rPr>
          <w:rFonts w:cs="Times New Roman"/>
          <w:b/>
          <w:szCs w:val="24"/>
        </w:rPr>
        <w:t>Agradecimientos</w:t>
      </w:r>
    </w:p>
    <w:p w14:paraId="2A79C1AF" w14:textId="77777777" w:rsidR="00730C1C" w:rsidRPr="00A968A5" w:rsidRDefault="00730C1C" w:rsidP="00405EF3">
      <w:pPr>
        <w:spacing w:after="160"/>
        <w:jc w:val="center"/>
        <w:rPr>
          <w:rFonts w:cs="Times New Roman"/>
          <w:b/>
          <w:szCs w:val="24"/>
        </w:rPr>
        <w:pPrChange w:id="95" w:author="Camilo Andrés Díaz Gómez" w:date="2023-03-28T15:25:00Z">
          <w:pPr>
            <w:spacing w:after="160" w:line="259" w:lineRule="auto"/>
            <w:jc w:val="center"/>
          </w:pPr>
        </w:pPrChange>
      </w:pPr>
    </w:p>
    <w:p w14:paraId="2580DE72" w14:textId="5C12A72B" w:rsidR="00B11711" w:rsidRPr="00A968A5" w:rsidRDefault="00B11711" w:rsidP="00405EF3">
      <w:pPr>
        <w:jc w:val="center"/>
        <w:rPr>
          <w:ins w:id="96" w:author="Camilo Andrés Díaz Gómez" w:date="2023-03-28T17:33:00Z"/>
          <w:rFonts w:cs="Times New Roman"/>
          <w:szCs w:val="24"/>
        </w:rPr>
      </w:pPr>
      <w:ins w:id="97"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98" w:author="Camilo Andrés Díaz Gómez" w:date="2023-03-28T17:34:00Z">
        <w:r w:rsidRPr="00A968A5">
          <w:rPr>
            <w:rFonts w:cs="Times New Roman"/>
            <w:szCs w:val="24"/>
          </w:rPr>
          <w:t xml:space="preserve"> tanto personal como profesional</w:t>
        </w:r>
      </w:ins>
      <w:ins w:id="99" w:author="Camilo Andrés Díaz Gómez" w:date="2023-03-28T17:33:00Z">
        <w:r w:rsidRPr="00A968A5">
          <w:rPr>
            <w:rFonts w:cs="Times New Roman"/>
            <w:szCs w:val="24"/>
          </w:rPr>
          <w:t xml:space="preserve">. </w:t>
        </w:r>
      </w:ins>
    </w:p>
    <w:p w14:paraId="6232A1D2" w14:textId="77777777" w:rsidR="00B11711" w:rsidRPr="00A968A5" w:rsidRDefault="00B11711" w:rsidP="00405EF3">
      <w:pPr>
        <w:jc w:val="center"/>
        <w:rPr>
          <w:ins w:id="100" w:author="Camilo Andrés Díaz Gómez" w:date="2023-03-28T17:33:00Z"/>
          <w:rFonts w:cs="Times New Roman"/>
          <w:szCs w:val="24"/>
        </w:rPr>
      </w:pPr>
    </w:p>
    <w:p w14:paraId="298F5F73" w14:textId="02145CA4" w:rsidR="008429A4" w:rsidRPr="00A968A5" w:rsidRDefault="00B11711" w:rsidP="00405EF3">
      <w:pPr>
        <w:jc w:val="center"/>
        <w:rPr>
          <w:rFonts w:cs="Times New Roman"/>
          <w:szCs w:val="24"/>
        </w:rPr>
      </w:pPr>
      <w:ins w:id="101" w:author="Camilo Andrés Díaz Gómez" w:date="2023-03-28T17:33:00Z">
        <w:r w:rsidRPr="00A968A5">
          <w:rPr>
            <w:rFonts w:cs="Times New Roman"/>
            <w:szCs w:val="24"/>
          </w:rPr>
          <w:t>Finalmente</w:t>
        </w:r>
        <w:r w:rsidRPr="00A968A5">
          <w:rPr>
            <w:rFonts w:cs="Times New Roman"/>
            <w:szCs w:val="24"/>
          </w:rPr>
          <w:t>, agradezco a quien lee el presente documento, por permitir compartir mis experiencias, investigaciones y conocimiento</w:t>
        </w:r>
        <w:r w:rsidRPr="00A968A5">
          <w:rPr>
            <w:rFonts w:cs="Times New Roman"/>
            <w:szCs w:val="24"/>
          </w:rPr>
          <w:t>.</w:t>
        </w:r>
      </w:ins>
    </w:p>
    <w:p w14:paraId="7C4D7E3D" w14:textId="78E00470" w:rsidR="008429A4" w:rsidRPr="00A968A5" w:rsidDel="00B11711" w:rsidRDefault="008429A4" w:rsidP="00405EF3">
      <w:pPr>
        <w:jc w:val="center"/>
        <w:rPr>
          <w:del w:id="102" w:author="Camilo Andrés Díaz Gómez" w:date="2023-03-28T17:33:00Z"/>
          <w:rFonts w:cs="Times New Roman"/>
          <w:szCs w:val="24"/>
        </w:rPr>
      </w:pPr>
      <w:del w:id="103"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rsidP="00405EF3">
      <w:pPr>
        <w:rPr>
          <w:ins w:id="104" w:author="Camilo Andrés Díaz Gómez" w:date="2023-03-28T17:33:00Z"/>
          <w:rFonts w:cs="Times New Roman"/>
          <w:szCs w:val="24"/>
        </w:rPr>
      </w:pPr>
    </w:p>
    <w:p w14:paraId="3DE07FAC" w14:textId="77777777" w:rsidR="00B11711" w:rsidRPr="00A968A5" w:rsidRDefault="00B11711" w:rsidP="00B11711">
      <w:pPr>
        <w:tabs>
          <w:tab w:val="center" w:pos="4702"/>
          <w:tab w:val="right" w:pos="9404"/>
        </w:tabs>
        <w:rPr>
          <w:ins w:id="105" w:author="Camilo Andrés Díaz Gómez" w:date="2023-03-28T17:33:00Z"/>
          <w:rFonts w:cs="Times New Roman"/>
          <w:b/>
          <w:bCs/>
          <w:szCs w:val="24"/>
        </w:rPr>
      </w:pPr>
      <w:ins w:id="106" w:author="Camilo Andrés Díaz Gómez" w:date="2023-03-28T17:33:00Z">
        <w:r w:rsidRPr="00A968A5">
          <w:rPr>
            <w:rFonts w:cs="Times New Roman"/>
            <w:b/>
            <w:bCs/>
            <w:szCs w:val="24"/>
          </w:rPr>
          <w:t>Camilo Andres Diaz Gomez.</w:t>
        </w:r>
      </w:ins>
    </w:p>
    <w:p w14:paraId="254BC23D" w14:textId="7B747604" w:rsidR="00B11711" w:rsidRPr="00A968A5" w:rsidDel="00B11711" w:rsidRDefault="00B11711" w:rsidP="00405EF3">
      <w:pPr>
        <w:rPr>
          <w:del w:id="107"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rsidP="00405EF3">
      <w:pPr>
        <w:spacing w:after="160"/>
        <w:jc w:val="left"/>
        <w:rPr>
          <w:ins w:id="108" w:author="Camilo Andrés Díaz Gómez" w:date="2023-03-14T21:28:00Z"/>
          <w:rFonts w:cs="Times New Roman"/>
        </w:rPr>
        <w:pPrChange w:id="109" w:author="Camilo Andrés Díaz Gómez" w:date="2023-03-28T15:25:00Z">
          <w:pPr>
            <w:spacing w:after="160" w:line="259" w:lineRule="auto"/>
            <w:jc w:val="left"/>
          </w:pPr>
        </w:pPrChange>
      </w:pPr>
      <w:ins w:id="110"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11" w:author="Camilo Andrés Díaz Gómez" w:date="2023-03-14T21:28:00Z"/>
          <w:rFonts w:cs="Times New Roman"/>
        </w:rPr>
      </w:pPr>
    </w:p>
    <w:p w14:paraId="40A6E89E" w14:textId="5B9E245D" w:rsidR="008429A4" w:rsidRPr="002B569F" w:rsidDel="00583F4A" w:rsidRDefault="008429A4" w:rsidP="002B569F">
      <w:pPr>
        <w:jc w:val="center"/>
        <w:rPr>
          <w:del w:id="112" w:author="Camilo Andrés Díaz Gómez" w:date="2023-03-14T21:28:00Z"/>
          <w:rFonts w:cs="Times New Roman"/>
        </w:rPr>
      </w:pPr>
    </w:p>
    <w:p w14:paraId="5E36C80B" w14:textId="321DB45C" w:rsidR="008429A4" w:rsidRPr="002B569F" w:rsidDel="00C91454" w:rsidRDefault="008429A4" w:rsidP="002B569F">
      <w:pPr>
        <w:jc w:val="center"/>
        <w:rPr>
          <w:del w:id="113" w:author="Camilo Andrés Díaz Gómez" w:date="2023-03-14T21:23:00Z"/>
          <w:rFonts w:cs="Times New Roman"/>
        </w:rPr>
      </w:pPr>
    </w:p>
    <w:p w14:paraId="76A5353F" w14:textId="0E579133" w:rsidR="008429A4" w:rsidRPr="002B569F" w:rsidDel="00C91454" w:rsidRDefault="008429A4" w:rsidP="002B569F">
      <w:pPr>
        <w:jc w:val="center"/>
        <w:rPr>
          <w:del w:id="114" w:author="Camilo Andrés Díaz Gómez" w:date="2023-03-14T21:23:00Z"/>
          <w:rFonts w:cs="Times New Roman"/>
        </w:rPr>
      </w:pPr>
    </w:p>
    <w:p w14:paraId="3AF89744" w14:textId="10EC42F4" w:rsidR="008429A4" w:rsidRPr="002B569F" w:rsidDel="00C91454" w:rsidRDefault="008429A4" w:rsidP="002B569F">
      <w:pPr>
        <w:jc w:val="center"/>
        <w:rPr>
          <w:del w:id="115" w:author="Camilo Andrés Díaz Gómez" w:date="2023-03-14T21:23:00Z"/>
          <w:rFonts w:cs="Times New Roman"/>
        </w:rPr>
      </w:pPr>
    </w:p>
    <w:p w14:paraId="09B6570D" w14:textId="7FABC435" w:rsidR="00BB53D7" w:rsidRPr="002B569F" w:rsidDel="00C91454" w:rsidRDefault="00BB53D7" w:rsidP="002B569F">
      <w:pPr>
        <w:jc w:val="center"/>
        <w:rPr>
          <w:del w:id="116" w:author="Camilo Andrés Díaz Gómez" w:date="2023-03-14T21:23:00Z"/>
          <w:rFonts w:cs="Times New Roman"/>
        </w:rPr>
      </w:pPr>
    </w:p>
    <w:p w14:paraId="17218A69" w14:textId="09BEAEA2" w:rsidR="003A3C4F" w:rsidRPr="002B569F" w:rsidDel="00583F4A" w:rsidRDefault="003A3C4F" w:rsidP="002B569F">
      <w:pPr>
        <w:jc w:val="center"/>
        <w:rPr>
          <w:del w:id="117" w:author="Camilo Andrés Díaz Gómez" w:date="2023-03-14T21:28:00Z"/>
          <w:rFonts w:cs="Times New Roman"/>
        </w:rPr>
      </w:pPr>
    </w:p>
    <w:p w14:paraId="12FE8656" w14:textId="147EFE72" w:rsidR="003A3C4F" w:rsidRPr="002B569F" w:rsidDel="00B459BD" w:rsidRDefault="003A3C4F" w:rsidP="002B569F">
      <w:pPr>
        <w:jc w:val="center"/>
        <w:rPr>
          <w:del w:id="118" w:author="Steff Guzmán" w:date="2023-03-13T18:14:00Z"/>
          <w:rFonts w:cs="Times New Roman"/>
        </w:rPr>
      </w:pPr>
    </w:p>
    <w:customXmlInsRangeStart w:id="119"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19"/>
        <w:p w14:paraId="5A2EE186" w14:textId="3320C8E0" w:rsidR="00B459BD" w:rsidRPr="00A968A5" w:rsidRDefault="00B459BD" w:rsidP="00405EF3">
          <w:pPr>
            <w:pStyle w:val="TtuloTDC"/>
            <w:spacing w:line="360" w:lineRule="auto"/>
            <w:jc w:val="center"/>
            <w:rPr>
              <w:ins w:id="120" w:author="Steff Guzmán" w:date="2023-03-13T18:14:00Z"/>
              <w:rFonts w:ascii="Times New Roman" w:hAnsi="Times New Roman" w:cs="Times New Roman"/>
              <w:color w:val="auto"/>
              <w:rPrChange w:id="121" w:author="Camilo Andrés Díaz Gómez" w:date="2023-03-28T17:39:00Z">
                <w:rPr>
                  <w:ins w:id="122" w:author="Steff Guzmán" w:date="2023-03-13T18:14:00Z"/>
                </w:rPr>
              </w:rPrChange>
            </w:rPr>
            <w:pPrChange w:id="123" w:author="Camilo Andrés Díaz Gómez" w:date="2023-03-28T15:25:00Z">
              <w:pPr>
                <w:pStyle w:val="TtuloTDC"/>
              </w:pPr>
            </w:pPrChange>
          </w:pPr>
          <w:ins w:id="124" w:author="Steff Guzmán" w:date="2023-03-13T18:14:00Z">
            <w:r w:rsidRPr="00A968A5">
              <w:rPr>
                <w:rFonts w:ascii="Times New Roman" w:hAnsi="Times New Roman" w:cs="Times New Roman"/>
                <w:color w:val="auto"/>
                <w:lang w:val="es-ES"/>
                <w:rPrChange w:id="125" w:author="Camilo Andrés Díaz Gómez" w:date="2023-03-28T17:39:00Z">
                  <w:rPr>
                    <w:lang w:val="es-ES"/>
                  </w:rPr>
                </w:rPrChange>
              </w:rPr>
              <w:t>Tabla de contenido</w:t>
            </w:r>
          </w:ins>
        </w:p>
        <w:p w14:paraId="417E6FA8" w14:textId="2102CF27" w:rsidR="0062064A" w:rsidRPr="0062064A" w:rsidRDefault="00B459BD">
          <w:pPr>
            <w:pStyle w:val="TDC2"/>
            <w:rPr>
              <w:ins w:id="126" w:author="Camilo Andrés Díaz Gómez" w:date="2023-03-28T18:16:00Z"/>
              <w:rFonts w:asciiTheme="minorHAnsi" w:eastAsiaTheme="minorEastAsia" w:hAnsiTheme="minorHAnsi"/>
              <w:noProof/>
              <w:sz w:val="22"/>
              <w:lang w:eastAsia="es-CO"/>
            </w:rPr>
          </w:pPr>
          <w:ins w:id="127"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28"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r w:rsidR="0062064A" w:rsidRPr="0062064A">
              <w:rPr>
                <w:noProof/>
                <w:webHidden/>
              </w:rPr>
            </w:r>
          </w:ins>
          <w:r w:rsidR="0062064A" w:rsidRPr="0062064A">
            <w:rPr>
              <w:noProof/>
              <w:webHidden/>
            </w:rPr>
            <w:fldChar w:fldCharType="separate"/>
          </w:r>
          <w:ins w:id="129" w:author="Camilo Andrés Díaz Gómez" w:date="2023-03-28T18:16:00Z">
            <w:r w:rsidR="0062064A" w:rsidRPr="0062064A">
              <w:rPr>
                <w:noProof/>
                <w:webHidden/>
              </w:rPr>
              <w:t>11</w:t>
            </w:r>
            <w:r w:rsidR="0062064A" w:rsidRPr="0062064A">
              <w:rPr>
                <w:noProof/>
                <w:webHidden/>
              </w:rPr>
              <w:fldChar w:fldCharType="end"/>
            </w:r>
            <w:r w:rsidR="0062064A" w:rsidRPr="0062064A">
              <w:rPr>
                <w:rStyle w:val="Hipervnculo"/>
                <w:noProof/>
              </w:rPr>
              <w:fldChar w:fldCharType="end"/>
            </w:r>
          </w:ins>
        </w:p>
        <w:p w14:paraId="2A8E4E68" w14:textId="306A0E7D" w:rsidR="0062064A" w:rsidRPr="0062064A" w:rsidRDefault="0062064A">
          <w:pPr>
            <w:pStyle w:val="TDC2"/>
            <w:rPr>
              <w:ins w:id="130" w:author="Camilo Andrés Díaz Gómez" w:date="2023-03-28T18:16:00Z"/>
              <w:rFonts w:asciiTheme="minorHAnsi" w:eastAsiaTheme="minorEastAsia" w:hAnsiTheme="minorHAnsi"/>
              <w:noProof/>
              <w:sz w:val="22"/>
              <w:lang w:eastAsia="es-CO"/>
            </w:rPr>
          </w:pPr>
          <w:ins w:id="13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r w:rsidRPr="0062064A">
              <w:rPr>
                <w:noProof/>
                <w:webHidden/>
              </w:rPr>
            </w:r>
          </w:ins>
          <w:r w:rsidRPr="0062064A">
            <w:rPr>
              <w:noProof/>
              <w:webHidden/>
            </w:rPr>
            <w:fldChar w:fldCharType="separate"/>
          </w:r>
          <w:ins w:id="132" w:author="Camilo Andrés Díaz Gómez" w:date="2023-03-28T18:16:00Z">
            <w:r w:rsidRPr="0062064A">
              <w:rPr>
                <w:noProof/>
                <w:webHidden/>
              </w:rPr>
              <w:t>13</w:t>
            </w:r>
            <w:r w:rsidRPr="0062064A">
              <w:rPr>
                <w:noProof/>
                <w:webHidden/>
              </w:rPr>
              <w:fldChar w:fldCharType="end"/>
            </w:r>
            <w:r w:rsidRPr="0062064A">
              <w:rPr>
                <w:rStyle w:val="Hipervnculo"/>
                <w:noProof/>
              </w:rPr>
              <w:fldChar w:fldCharType="end"/>
            </w:r>
          </w:ins>
        </w:p>
        <w:p w14:paraId="3062C579" w14:textId="23DE0A75" w:rsidR="0062064A" w:rsidRPr="0062064A" w:rsidRDefault="0062064A">
          <w:pPr>
            <w:pStyle w:val="TDC2"/>
            <w:rPr>
              <w:ins w:id="133" w:author="Camilo Andrés Díaz Gómez" w:date="2023-03-28T18:16:00Z"/>
              <w:rFonts w:asciiTheme="minorHAnsi" w:eastAsiaTheme="minorEastAsia" w:hAnsiTheme="minorHAnsi"/>
              <w:noProof/>
              <w:sz w:val="22"/>
              <w:lang w:eastAsia="es-CO"/>
            </w:rPr>
          </w:pPr>
          <w:ins w:id="13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r w:rsidRPr="0062064A">
              <w:rPr>
                <w:noProof/>
                <w:webHidden/>
              </w:rPr>
            </w:r>
          </w:ins>
          <w:r w:rsidRPr="0062064A">
            <w:rPr>
              <w:noProof/>
              <w:webHidden/>
            </w:rPr>
            <w:fldChar w:fldCharType="separate"/>
          </w:r>
          <w:ins w:id="135" w:author="Camilo Andrés Díaz Gómez" w:date="2023-03-28T18:16:00Z">
            <w:r w:rsidRPr="0062064A">
              <w:rPr>
                <w:noProof/>
                <w:webHidden/>
              </w:rPr>
              <w:t>15</w:t>
            </w:r>
            <w:r w:rsidRPr="0062064A">
              <w:rPr>
                <w:noProof/>
                <w:webHidden/>
              </w:rPr>
              <w:fldChar w:fldCharType="end"/>
            </w:r>
            <w:r w:rsidRPr="0062064A">
              <w:rPr>
                <w:rStyle w:val="Hipervnculo"/>
                <w:noProof/>
              </w:rPr>
              <w:fldChar w:fldCharType="end"/>
            </w:r>
          </w:ins>
        </w:p>
        <w:p w14:paraId="583E76B1" w14:textId="33E97182" w:rsidR="0062064A" w:rsidRPr="0062064A" w:rsidRDefault="0062064A">
          <w:pPr>
            <w:pStyle w:val="TDC2"/>
            <w:rPr>
              <w:ins w:id="136" w:author="Camilo Andrés Díaz Gómez" w:date="2023-03-28T18:16:00Z"/>
              <w:rFonts w:asciiTheme="minorHAnsi" w:eastAsiaTheme="minorEastAsia" w:hAnsiTheme="minorHAnsi"/>
              <w:noProof/>
              <w:sz w:val="22"/>
              <w:lang w:eastAsia="es-CO"/>
            </w:rPr>
          </w:pPr>
          <w:ins w:id="13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r w:rsidRPr="0062064A">
              <w:rPr>
                <w:noProof/>
                <w:webHidden/>
              </w:rPr>
            </w:r>
          </w:ins>
          <w:r w:rsidRPr="0062064A">
            <w:rPr>
              <w:noProof/>
              <w:webHidden/>
            </w:rPr>
            <w:fldChar w:fldCharType="separate"/>
          </w:r>
          <w:ins w:id="138" w:author="Camilo Andrés Díaz Gómez" w:date="2023-03-28T18:16:00Z">
            <w:r w:rsidRPr="0062064A">
              <w:rPr>
                <w:noProof/>
                <w:webHidden/>
              </w:rPr>
              <w:t>16</w:t>
            </w:r>
            <w:r w:rsidRPr="0062064A">
              <w:rPr>
                <w:noProof/>
                <w:webHidden/>
              </w:rPr>
              <w:fldChar w:fldCharType="end"/>
            </w:r>
            <w:r w:rsidRPr="0062064A">
              <w:rPr>
                <w:rStyle w:val="Hipervnculo"/>
                <w:noProof/>
              </w:rPr>
              <w:fldChar w:fldCharType="end"/>
            </w:r>
          </w:ins>
        </w:p>
        <w:p w14:paraId="6F5C45EE" w14:textId="60159633" w:rsidR="0062064A" w:rsidRPr="0062064A" w:rsidRDefault="0062064A">
          <w:pPr>
            <w:pStyle w:val="TDC3"/>
            <w:rPr>
              <w:ins w:id="139" w:author="Camilo Andrés Díaz Gómez" w:date="2023-03-28T18:16:00Z"/>
              <w:rFonts w:asciiTheme="minorHAnsi" w:eastAsiaTheme="minorEastAsia" w:hAnsiTheme="minorHAnsi"/>
              <w:noProof/>
              <w:sz w:val="22"/>
              <w:lang w:eastAsia="es-CO"/>
            </w:rPr>
          </w:pPr>
          <w:ins w:id="14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41"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r w:rsidRPr="0062064A">
              <w:rPr>
                <w:noProof/>
                <w:webHidden/>
              </w:rPr>
            </w:r>
          </w:ins>
          <w:r w:rsidRPr="0062064A">
            <w:rPr>
              <w:noProof/>
              <w:webHidden/>
            </w:rPr>
            <w:fldChar w:fldCharType="separate"/>
          </w:r>
          <w:ins w:id="142" w:author="Camilo Andrés Díaz Gómez" w:date="2023-03-28T18:16:00Z">
            <w:r w:rsidRPr="0062064A">
              <w:rPr>
                <w:noProof/>
                <w:webHidden/>
              </w:rPr>
              <w:t>17</w:t>
            </w:r>
            <w:r w:rsidRPr="0062064A">
              <w:rPr>
                <w:noProof/>
                <w:webHidden/>
              </w:rPr>
              <w:fldChar w:fldCharType="end"/>
            </w:r>
            <w:r w:rsidRPr="0062064A">
              <w:rPr>
                <w:rStyle w:val="Hipervnculo"/>
                <w:noProof/>
              </w:rPr>
              <w:fldChar w:fldCharType="end"/>
            </w:r>
          </w:ins>
        </w:p>
        <w:p w14:paraId="41F3AF4D" w14:textId="72792FE0" w:rsidR="0062064A" w:rsidRPr="0062064A" w:rsidRDefault="0062064A">
          <w:pPr>
            <w:pStyle w:val="TDC2"/>
            <w:rPr>
              <w:ins w:id="143" w:author="Camilo Andrés Díaz Gómez" w:date="2023-03-28T18:16:00Z"/>
              <w:rFonts w:asciiTheme="minorHAnsi" w:eastAsiaTheme="minorEastAsia" w:hAnsiTheme="minorHAnsi"/>
              <w:noProof/>
              <w:sz w:val="22"/>
              <w:lang w:eastAsia="es-CO"/>
            </w:rPr>
          </w:pPr>
          <w:ins w:id="14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r w:rsidRPr="0062064A">
              <w:rPr>
                <w:noProof/>
                <w:webHidden/>
              </w:rPr>
            </w:r>
          </w:ins>
          <w:r w:rsidRPr="0062064A">
            <w:rPr>
              <w:noProof/>
              <w:webHidden/>
            </w:rPr>
            <w:fldChar w:fldCharType="separate"/>
          </w:r>
          <w:ins w:id="145" w:author="Camilo Andrés Díaz Gómez" w:date="2023-03-28T18:16:00Z">
            <w:r w:rsidRPr="0062064A">
              <w:rPr>
                <w:noProof/>
                <w:webHidden/>
              </w:rPr>
              <w:t>21</w:t>
            </w:r>
            <w:r w:rsidRPr="0062064A">
              <w:rPr>
                <w:noProof/>
                <w:webHidden/>
              </w:rPr>
              <w:fldChar w:fldCharType="end"/>
            </w:r>
            <w:r w:rsidRPr="0062064A">
              <w:rPr>
                <w:rStyle w:val="Hipervnculo"/>
                <w:noProof/>
              </w:rPr>
              <w:fldChar w:fldCharType="end"/>
            </w:r>
          </w:ins>
        </w:p>
        <w:p w14:paraId="3C98EFEB" w14:textId="6FD807F5" w:rsidR="0062064A" w:rsidRPr="0062064A" w:rsidRDefault="0062064A">
          <w:pPr>
            <w:pStyle w:val="TDC2"/>
            <w:rPr>
              <w:ins w:id="146" w:author="Camilo Andrés Díaz Gómez" w:date="2023-03-28T18:16:00Z"/>
              <w:rFonts w:asciiTheme="minorHAnsi" w:eastAsiaTheme="minorEastAsia" w:hAnsiTheme="minorHAnsi"/>
              <w:noProof/>
              <w:sz w:val="22"/>
              <w:lang w:eastAsia="es-CO"/>
            </w:rPr>
          </w:pPr>
          <w:ins w:id="14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r w:rsidRPr="0062064A">
              <w:rPr>
                <w:noProof/>
                <w:webHidden/>
              </w:rPr>
            </w:r>
          </w:ins>
          <w:r w:rsidRPr="0062064A">
            <w:rPr>
              <w:noProof/>
              <w:webHidden/>
            </w:rPr>
            <w:fldChar w:fldCharType="separate"/>
          </w:r>
          <w:ins w:id="148"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5238E722" w14:textId="4BB5F6C3" w:rsidR="0062064A" w:rsidRPr="0062064A" w:rsidRDefault="0062064A">
          <w:pPr>
            <w:pStyle w:val="TDC3"/>
            <w:rPr>
              <w:ins w:id="149" w:author="Camilo Andrés Díaz Gómez" w:date="2023-03-28T18:16:00Z"/>
              <w:rFonts w:asciiTheme="minorHAnsi" w:eastAsiaTheme="minorEastAsia" w:hAnsiTheme="minorHAnsi"/>
              <w:noProof/>
              <w:sz w:val="22"/>
              <w:lang w:eastAsia="es-CO"/>
            </w:rPr>
          </w:pPr>
          <w:ins w:id="15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51"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r w:rsidRPr="0062064A">
              <w:rPr>
                <w:noProof/>
                <w:webHidden/>
              </w:rPr>
            </w:r>
          </w:ins>
          <w:r w:rsidRPr="0062064A">
            <w:rPr>
              <w:noProof/>
              <w:webHidden/>
            </w:rPr>
            <w:fldChar w:fldCharType="separate"/>
          </w:r>
          <w:ins w:id="152"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6C07D83E" w14:textId="5102897C" w:rsidR="0062064A" w:rsidRPr="0062064A" w:rsidRDefault="0062064A">
          <w:pPr>
            <w:pStyle w:val="TDC3"/>
            <w:rPr>
              <w:ins w:id="153" w:author="Camilo Andrés Díaz Gómez" w:date="2023-03-28T18:16:00Z"/>
              <w:rFonts w:asciiTheme="minorHAnsi" w:eastAsiaTheme="minorEastAsia" w:hAnsiTheme="minorHAnsi"/>
              <w:noProof/>
              <w:sz w:val="22"/>
              <w:lang w:eastAsia="es-CO"/>
            </w:rPr>
          </w:pPr>
          <w:ins w:id="15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55"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r w:rsidRPr="0062064A">
              <w:rPr>
                <w:noProof/>
                <w:webHidden/>
              </w:rPr>
            </w:r>
          </w:ins>
          <w:r w:rsidRPr="0062064A">
            <w:rPr>
              <w:noProof/>
              <w:webHidden/>
            </w:rPr>
            <w:fldChar w:fldCharType="separate"/>
          </w:r>
          <w:ins w:id="156"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03FFBB03" w14:textId="20CE9A12" w:rsidR="0062064A" w:rsidRPr="0062064A" w:rsidRDefault="0062064A">
          <w:pPr>
            <w:pStyle w:val="TDC2"/>
            <w:rPr>
              <w:ins w:id="157" w:author="Camilo Andrés Díaz Gómez" w:date="2023-03-28T18:16:00Z"/>
              <w:rFonts w:asciiTheme="minorHAnsi" w:eastAsiaTheme="minorEastAsia" w:hAnsiTheme="minorHAnsi"/>
              <w:noProof/>
              <w:sz w:val="22"/>
              <w:lang w:eastAsia="es-CO"/>
            </w:rPr>
          </w:pPr>
          <w:ins w:id="15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r w:rsidRPr="0062064A">
              <w:rPr>
                <w:noProof/>
                <w:webHidden/>
              </w:rPr>
            </w:r>
          </w:ins>
          <w:r w:rsidRPr="0062064A">
            <w:rPr>
              <w:noProof/>
              <w:webHidden/>
            </w:rPr>
            <w:fldChar w:fldCharType="separate"/>
          </w:r>
          <w:ins w:id="159"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04B61891" w14:textId="79378BBB" w:rsidR="0062064A" w:rsidRPr="0062064A" w:rsidRDefault="0062064A">
          <w:pPr>
            <w:pStyle w:val="TDC3"/>
            <w:rPr>
              <w:ins w:id="160" w:author="Camilo Andrés Díaz Gómez" w:date="2023-03-28T18:16:00Z"/>
              <w:rFonts w:asciiTheme="minorHAnsi" w:eastAsiaTheme="minorEastAsia" w:hAnsiTheme="minorHAnsi"/>
              <w:noProof/>
              <w:sz w:val="22"/>
              <w:lang w:eastAsia="es-CO"/>
            </w:rPr>
          </w:pPr>
          <w:ins w:id="16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62"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r w:rsidRPr="0062064A">
              <w:rPr>
                <w:noProof/>
                <w:webHidden/>
              </w:rPr>
            </w:r>
          </w:ins>
          <w:r w:rsidRPr="0062064A">
            <w:rPr>
              <w:noProof/>
              <w:webHidden/>
            </w:rPr>
            <w:fldChar w:fldCharType="separate"/>
          </w:r>
          <w:ins w:id="163"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58D9282C" w14:textId="09FE3DA2" w:rsidR="0062064A" w:rsidRPr="0062064A" w:rsidRDefault="0062064A">
          <w:pPr>
            <w:pStyle w:val="TDC3"/>
            <w:rPr>
              <w:ins w:id="164" w:author="Camilo Andrés Díaz Gómez" w:date="2023-03-28T18:16:00Z"/>
              <w:rFonts w:asciiTheme="minorHAnsi" w:eastAsiaTheme="minorEastAsia" w:hAnsiTheme="minorHAnsi"/>
              <w:noProof/>
              <w:sz w:val="22"/>
              <w:lang w:eastAsia="es-CO"/>
            </w:rPr>
          </w:pPr>
          <w:ins w:id="16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66"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r w:rsidRPr="0062064A">
              <w:rPr>
                <w:noProof/>
                <w:webHidden/>
              </w:rPr>
            </w:r>
          </w:ins>
          <w:r w:rsidRPr="0062064A">
            <w:rPr>
              <w:noProof/>
              <w:webHidden/>
            </w:rPr>
            <w:fldChar w:fldCharType="separate"/>
          </w:r>
          <w:ins w:id="167" w:author="Camilo Andrés Díaz Gómez" w:date="2023-03-28T18:16:00Z">
            <w:r w:rsidRPr="0062064A">
              <w:rPr>
                <w:noProof/>
                <w:webHidden/>
              </w:rPr>
              <w:t>33</w:t>
            </w:r>
            <w:r w:rsidRPr="0062064A">
              <w:rPr>
                <w:noProof/>
                <w:webHidden/>
              </w:rPr>
              <w:fldChar w:fldCharType="end"/>
            </w:r>
            <w:r w:rsidRPr="0062064A">
              <w:rPr>
                <w:rStyle w:val="Hipervnculo"/>
                <w:noProof/>
              </w:rPr>
              <w:fldChar w:fldCharType="end"/>
            </w:r>
          </w:ins>
        </w:p>
        <w:p w14:paraId="1DE7145A" w14:textId="5FFA7C7B" w:rsidR="0062064A" w:rsidRPr="0062064A" w:rsidRDefault="0062064A">
          <w:pPr>
            <w:pStyle w:val="TDC3"/>
            <w:rPr>
              <w:ins w:id="168" w:author="Camilo Andrés Díaz Gómez" w:date="2023-03-28T18:16:00Z"/>
              <w:rFonts w:asciiTheme="minorHAnsi" w:eastAsiaTheme="minorEastAsia" w:hAnsiTheme="minorHAnsi"/>
              <w:noProof/>
              <w:sz w:val="22"/>
              <w:lang w:eastAsia="es-CO"/>
            </w:rPr>
          </w:pPr>
          <w:ins w:id="16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70"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r w:rsidRPr="0062064A">
              <w:rPr>
                <w:noProof/>
                <w:webHidden/>
              </w:rPr>
            </w:r>
          </w:ins>
          <w:r w:rsidRPr="0062064A">
            <w:rPr>
              <w:noProof/>
              <w:webHidden/>
            </w:rPr>
            <w:fldChar w:fldCharType="separate"/>
          </w:r>
          <w:ins w:id="171" w:author="Camilo Andrés Díaz Gómez" w:date="2023-03-28T18:16:00Z">
            <w:r w:rsidRPr="0062064A">
              <w:rPr>
                <w:noProof/>
                <w:webHidden/>
              </w:rPr>
              <w:t>40</w:t>
            </w:r>
            <w:r w:rsidRPr="0062064A">
              <w:rPr>
                <w:noProof/>
                <w:webHidden/>
              </w:rPr>
              <w:fldChar w:fldCharType="end"/>
            </w:r>
            <w:r w:rsidRPr="0062064A">
              <w:rPr>
                <w:rStyle w:val="Hipervnculo"/>
                <w:noProof/>
              </w:rPr>
              <w:fldChar w:fldCharType="end"/>
            </w:r>
          </w:ins>
        </w:p>
        <w:p w14:paraId="4504778B" w14:textId="226BCB35" w:rsidR="0062064A" w:rsidRPr="0062064A" w:rsidRDefault="0062064A">
          <w:pPr>
            <w:pStyle w:val="TDC3"/>
            <w:rPr>
              <w:ins w:id="172" w:author="Camilo Andrés Díaz Gómez" w:date="2023-03-28T18:16:00Z"/>
              <w:rFonts w:asciiTheme="minorHAnsi" w:eastAsiaTheme="minorEastAsia" w:hAnsiTheme="minorHAnsi"/>
              <w:noProof/>
              <w:sz w:val="22"/>
              <w:lang w:eastAsia="es-CO"/>
            </w:rPr>
          </w:pPr>
          <w:ins w:id="17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74" w:author="Camilo Andrés Díaz Gómez" w:date="2023-03-28T18:16:00Z">
                  <w:rPr>
                    <w:rStyle w:val="Hipervnculo"/>
                    <w:rFonts w:cs="Times New Roman"/>
                    <w:b/>
                    <w:bCs/>
                    <w:noProof/>
                  </w:rPr>
                </w:rPrChange>
              </w:rPr>
              <w:t>Machine Learning</w:t>
            </w:r>
            <w:r w:rsidRPr="0062064A">
              <w:rPr>
                <w:noProof/>
                <w:webHidden/>
              </w:rPr>
              <w:tab/>
            </w:r>
            <w:r w:rsidRPr="0062064A">
              <w:rPr>
                <w:noProof/>
                <w:webHidden/>
              </w:rPr>
              <w:fldChar w:fldCharType="begin"/>
            </w:r>
            <w:r w:rsidRPr="0062064A">
              <w:rPr>
                <w:noProof/>
                <w:webHidden/>
              </w:rPr>
              <w:instrText xml:space="preserve"> PAGEREF _Toc130919815 \h </w:instrText>
            </w:r>
            <w:r w:rsidRPr="0062064A">
              <w:rPr>
                <w:noProof/>
                <w:webHidden/>
              </w:rPr>
            </w:r>
          </w:ins>
          <w:r w:rsidRPr="0062064A">
            <w:rPr>
              <w:noProof/>
              <w:webHidden/>
            </w:rPr>
            <w:fldChar w:fldCharType="separate"/>
          </w:r>
          <w:ins w:id="175" w:author="Camilo Andrés Díaz Gómez" w:date="2023-03-28T18:16:00Z">
            <w:r w:rsidRPr="0062064A">
              <w:rPr>
                <w:noProof/>
                <w:webHidden/>
              </w:rPr>
              <w:t>49</w:t>
            </w:r>
            <w:r w:rsidRPr="0062064A">
              <w:rPr>
                <w:noProof/>
                <w:webHidden/>
              </w:rPr>
              <w:fldChar w:fldCharType="end"/>
            </w:r>
            <w:r w:rsidRPr="0062064A">
              <w:rPr>
                <w:rStyle w:val="Hipervnculo"/>
                <w:noProof/>
              </w:rPr>
              <w:fldChar w:fldCharType="end"/>
            </w:r>
          </w:ins>
        </w:p>
        <w:p w14:paraId="576AE7D6" w14:textId="4B4BFC37" w:rsidR="0062064A" w:rsidRPr="0062064A" w:rsidRDefault="0062064A">
          <w:pPr>
            <w:pStyle w:val="TDC2"/>
            <w:rPr>
              <w:ins w:id="176" w:author="Camilo Andrés Díaz Gómez" w:date="2023-03-28T18:16:00Z"/>
              <w:rFonts w:asciiTheme="minorHAnsi" w:eastAsiaTheme="minorEastAsia" w:hAnsiTheme="minorHAnsi"/>
              <w:noProof/>
              <w:sz w:val="22"/>
              <w:lang w:eastAsia="es-CO"/>
            </w:rPr>
          </w:pPr>
          <w:ins w:id="17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r w:rsidRPr="0062064A">
              <w:rPr>
                <w:noProof/>
                <w:webHidden/>
              </w:rPr>
            </w:r>
          </w:ins>
          <w:r w:rsidRPr="0062064A">
            <w:rPr>
              <w:noProof/>
              <w:webHidden/>
            </w:rPr>
            <w:fldChar w:fldCharType="separate"/>
          </w:r>
          <w:ins w:id="178" w:author="Camilo Andrés Díaz Gómez" w:date="2023-03-28T18:16:00Z">
            <w:r w:rsidRPr="0062064A">
              <w:rPr>
                <w:noProof/>
                <w:webHidden/>
              </w:rPr>
              <w:t>52</w:t>
            </w:r>
            <w:r w:rsidRPr="0062064A">
              <w:rPr>
                <w:noProof/>
                <w:webHidden/>
              </w:rPr>
              <w:fldChar w:fldCharType="end"/>
            </w:r>
            <w:r w:rsidRPr="0062064A">
              <w:rPr>
                <w:rStyle w:val="Hipervnculo"/>
                <w:noProof/>
              </w:rPr>
              <w:fldChar w:fldCharType="end"/>
            </w:r>
          </w:ins>
        </w:p>
        <w:p w14:paraId="3B4CDC80" w14:textId="192F5635" w:rsidR="0062064A" w:rsidRPr="0062064A" w:rsidRDefault="0062064A">
          <w:pPr>
            <w:pStyle w:val="TDC3"/>
            <w:rPr>
              <w:ins w:id="179" w:author="Camilo Andrés Díaz Gómez" w:date="2023-03-28T18:16:00Z"/>
              <w:rFonts w:asciiTheme="minorHAnsi" w:eastAsiaTheme="minorEastAsia" w:hAnsiTheme="minorHAnsi"/>
              <w:noProof/>
              <w:sz w:val="22"/>
              <w:lang w:eastAsia="es-CO"/>
            </w:rPr>
          </w:pPr>
          <w:ins w:id="18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1"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r w:rsidRPr="0062064A">
              <w:rPr>
                <w:noProof/>
                <w:webHidden/>
              </w:rPr>
            </w:r>
          </w:ins>
          <w:r w:rsidRPr="0062064A">
            <w:rPr>
              <w:noProof/>
              <w:webHidden/>
            </w:rPr>
            <w:fldChar w:fldCharType="separate"/>
          </w:r>
          <w:ins w:id="182" w:author="Camilo Andrés Díaz Gómez" w:date="2023-03-28T18:16:00Z">
            <w:r w:rsidRPr="0062064A">
              <w:rPr>
                <w:noProof/>
                <w:webHidden/>
              </w:rPr>
              <w:t>54</w:t>
            </w:r>
            <w:r w:rsidRPr="0062064A">
              <w:rPr>
                <w:noProof/>
                <w:webHidden/>
              </w:rPr>
              <w:fldChar w:fldCharType="end"/>
            </w:r>
            <w:r w:rsidRPr="0062064A">
              <w:rPr>
                <w:rStyle w:val="Hipervnculo"/>
                <w:noProof/>
              </w:rPr>
              <w:fldChar w:fldCharType="end"/>
            </w:r>
          </w:ins>
        </w:p>
        <w:p w14:paraId="0EB3F996" w14:textId="2A26B0EE" w:rsidR="0062064A" w:rsidRPr="0062064A" w:rsidRDefault="0062064A">
          <w:pPr>
            <w:pStyle w:val="TDC3"/>
            <w:rPr>
              <w:ins w:id="183" w:author="Camilo Andrés Díaz Gómez" w:date="2023-03-28T18:16:00Z"/>
              <w:rFonts w:asciiTheme="minorHAnsi" w:eastAsiaTheme="minorEastAsia" w:hAnsiTheme="minorHAnsi"/>
              <w:noProof/>
              <w:sz w:val="22"/>
              <w:lang w:eastAsia="es-CO"/>
            </w:rPr>
          </w:pPr>
          <w:ins w:id="18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5"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r w:rsidRPr="0062064A">
              <w:rPr>
                <w:noProof/>
                <w:webHidden/>
              </w:rPr>
            </w:r>
          </w:ins>
          <w:r w:rsidRPr="0062064A">
            <w:rPr>
              <w:noProof/>
              <w:webHidden/>
            </w:rPr>
            <w:fldChar w:fldCharType="separate"/>
          </w:r>
          <w:ins w:id="186"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297AB63A" w14:textId="7981925C" w:rsidR="0062064A" w:rsidRPr="0062064A" w:rsidRDefault="0062064A">
          <w:pPr>
            <w:pStyle w:val="TDC3"/>
            <w:rPr>
              <w:ins w:id="187" w:author="Camilo Andrés Díaz Gómez" w:date="2023-03-28T18:16:00Z"/>
              <w:rFonts w:asciiTheme="minorHAnsi" w:eastAsiaTheme="minorEastAsia" w:hAnsiTheme="minorHAnsi"/>
              <w:noProof/>
              <w:sz w:val="22"/>
              <w:lang w:eastAsia="es-CO"/>
            </w:rPr>
          </w:pPr>
          <w:ins w:id="18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9"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r w:rsidRPr="0062064A">
              <w:rPr>
                <w:noProof/>
                <w:webHidden/>
              </w:rPr>
            </w:r>
          </w:ins>
          <w:r w:rsidRPr="0062064A">
            <w:rPr>
              <w:noProof/>
              <w:webHidden/>
            </w:rPr>
            <w:fldChar w:fldCharType="separate"/>
          </w:r>
          <w:ins w:id="190"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63AD9487" w14:textId="106304A1" w:rsidR="0062064A" w:rsidRPr="0062064A" w:rsidRDefault="0062064A">
          <w:pPr>
            <w:pStyle w:val="TDC3"/>
            <w:rPr>
              <w:ins w:id="191" w:author="Camilo Andrés Díaz Gómez" w:date="2023-03-28T18:16:00Z"/>
              <w:rFonts w:asciiTheme="minorHAnsi" w:eastAsiaTheme="minorEastAsia" w:hAnsiTheme="minorHAnsi"/>
              <w:noProof/>
              <w:sz w:val="22"/>
              <w:lang w:eastAsia="es-CO"/>
            </w:rPr>
          </w:pPr>
          <w:ins w:id="19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3"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r w:rsidRPr="0062064A">
              <w:rPr>
                <w:noProof/>
                <w:webHidden/>
              </w:rPr>
            </w:r>
          </w:ins>
          <w:r w:rsidRPr="0062064A">
            <w:rPr>
              <w:noProof/>
              <w:webHidden/>
            </w:rPr>
            <w:fldChar w:fldCharType="separate"/>
          </w:r>
          <w:ins w:id="194" w:author="Camilo Andrés Díaz Gómez" w:date="2023-03-28T18:16:00Z">
            <w:r w:rsidRPr="0062064A">
              <w:rPr>
                <w:noProof/>
                <w:webHidden/>
              </w:rPr>
              <w:t>59</w:t>
            </w:r>
            <w:r w:rsidRPr="0062064A">
              <w:rPr>
                <w:noProof/>
                <w:webHidden/>
              </w:rPr>
              <w:fldChar w:fldCharType="end"/>
            </w:r>
            <w:r w:rsidRPr="0062064A">
              <w:rPr>
                <w:rStyle w:val="Hipervnculo"/>
                <w:noProof/>
              </w:rPr>
              <w:fldChar w:fldCharType="end"/>
            </w:r>
          </w:ins>
        </w:p>
        <w:p w14:paraId="1527E77F" w14:textId="5F7F1F89" w:rsidR="0062064A" w:rsidRPr="0062064A" w:rsidRDefault="0062064A">
          <w:pPr>
            <w:pStyle w:val="TDC3"/>
            <w:rPr>
              <w:ins w:id="195" w:author="Camilo Andrés Díaz Gómez" w:date="2023-03-28T18:16:00Z"/>
              <w:rFonts w:asciiTheme="minorHAnsi" w:eastAsiaTheme="minorEastAsia" w:hAnsiTheme="minorHAnsi"/>
              <w:noProof/>
              <w:sz w:val="22"/>
              <w:lang w:eastAsia="es-CO"/>
            </w:rPr>
          </w:pPr>
          <w:ins w:id="19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7"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r w:rsidRPr="0062064A">
              <w:rPr>
                <w:noProof/>
                <w:webHidden/>
              </w:rPr>
            </w:r>
          </w:ins>
          <w:r w:rsidRPr="0062064A">
            <w:rPr>
              <w:noProof/>
              <w:webHidden/>
            </w:rPr>
            <w:fldChar w:fldCharType="separate"/>
          </w:r>
          <w:ins w:id="198" w:author="Camilo Andrés Díaz Gómez" w:date="2023-03-28T18:16:00Z">
            <w:r w:rsidRPr="0062064A">
              <w:rPr>
                <w:noProof/>
                <w:webHidden/>
              </w:rPr>
              <w:t>60</w:t>
            </w:r>
            <w:r w:rsidRPr="0062064A">
              <w:rPr>
                <w:noProof/>
                <w:webHidden/>
              </w:rPr>
              <w:fldChar w:fldCharType="end"/>
            </w:r>
            <w:r w:rsidRPr="0062064A">
              <w:rPr>
                <w:rStyle w:val="Hipervnculo"/>
                <w:noProof/>
              </w:rPr>
              <w:fldChar w:fldCharType="end"/>
            </w:r>
          </w:ins>
        </w:p>
        <w:p w14:paraId="36E8AE8E" w14:textId="2ECCFBFD" w:rsidR="0062064A" w:rsidRPr="0062064A" w:rsidRDefault="0062064A">
          <w:pPr>
            <w:pStyle w:val="TDC3"/>
            <w:rPr>
              <w:ins w:id="199" w:author="Camilo Andrés Díaz Gómez" w:date="2023-03-28T18:16:00Z"/>
              <w:rFonts w:asciiTheme="minorHAnsi" w:eastAsiaTheme="minorEastAsia" w:hAnsiTheme="minorHAnsi"/>
              <w:noProof/>
              <w:sz w:val="22"/>
              <w:lang w:eastAsia="es-CO"/>
            </w:rPr>
          </w:pPr>
          <w:ins w:id="20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1"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r w:rsidRPr="0062064A">
              <w:rPr>
                <w:noProof/>
                <w:webHidden/>
              </w:rPr>
            </w:r>
          </w:ins>
          <w:r w:rsidRPr="0062064A">
            <w:rPr>
              <w:noProof/>
              <w:webHidden/>
            </w:rPr>
            <w:fldChar w:fldCharType="separate"/>
          </w:r>
          <w:ins w:id="202" w:author="Camilo Andrés Díaz Gómez" w:date="2023-03-28T18:16:00Z">
            <w:r w:rsidRPr="0062064A">
              <w:rPr>
                <w:noProof/>
                <w:webHidden/>
              </w:rPr>
              <w:t>61</w:t>
            </w:r>
            <w:r w:rsidRPr="0062064A">
              <w:rPr>
                <w:noProof/>
                <w:webHidden/>
              </w:rPr>
              <w:fldChar w:fldCharType="end"/>
            </w:r>
            <w:r w:rsidRPr="0062064A">
              <w:rPr>
                <w:rStyle w:val="Hipervnculo"/>
                <w:noProof/>
              </w:rPr>
              <w:fldChar w:fldCharType="end"/>
            </w:r>
          </w:ins>
        </w:p>
        <w:p w14:paraId="177D5900" w14:textId="141F17B3" w:rsidR="0062064A" w:rsidRPr="0062064A" w:rsidRDefault="0062064A">
          <w:pPr>
            <w:pStyle w:val="TDC2"/>
            <w:rPr>
              <w:ins w:id="203" w:author="Camilo Andrés Díaz Gómez" w:date="2023-03-28T18:16:00Z"/>
              <w:rFonts w:asciiTheme="minorHAnsi" w:eastAsiaTheme="minorEastAsia" w:hAnsiTheme="minorHAnsi"/>
              <w:noProof/>
              <w:sz w:val="22"/>
              <w:lang w:eastAsia="es-CO"/>
            </w:rPr>
          </w:pPr>
          <w:ins w:id="20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r w:rsidRPr="0062064A">
              <w:rPr>
                <w:noProof/>
                <w:webHidden/>
              </w:rPr>
            </w:r>
          </w:ins>
          <w:r w:rsidRPr="0062064A">
            <w:rPr>
              <w:noProof/>
              <w:webHidden/>
            </w:rPr>
            <w:fldChar w:fldCharType="separate"/>
          </w:r>
          <w:ins w:id="205"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ECC1F8E" w14:textId="11D84583" w:rsidR="0062064A" w:rsidRPr="0062064A" w:rsidRDefault="0062064A">
          <w:pPr>
            <w:pStyle w:val="TDC3"/>
            <w:rPr>
              <w:ins w:id="206" w:author="Camilo Andrés Díaz Gómez" w:date="2023-03-28T18:16:00Z"/>
              <w:rFonts w:asciiTheme="minorHAnsi" w:eastAsiaTheme="minorEastAsia" w:hAnsiTheme="minorHAnsi"/>
              <w:noProof/>
              <w:sz w:val="22"/>
              <w:lang w:eastAsia="es-CO"/>
            </w:rPr>
          </w:pPr>
          <w:ins w:id="20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8" w:author="Camilo Andrés Díaz Gómez" w:date="2023-03-28T18:16:00Z">
                  <w:rPr>
                    <w:rStyle w:val="Hipervnculo"/>
                    <w:rFonts w:cs="Times New Roman"/>
                    <w:b/>
                    <w:bCs/>
                    <w:noProof/>
                  </w:rPr>
                </w:rPrChange>
              </w:rPr>
              <w:t>Análisis exploratorio y desarrollo de los modelos de Machine Learning</w:t>
            </w:r>
            <w:r w:rsidRPr="0062064A">
              <w:rPr>
                <w:noProof/>
                <w:webHidden/>
              </w:rPr>
              <w:tab/>
            </w:r>
            <w:r w:rsidRPr="0062064A">
              <w:rPr>
                <w:noProof/>
                <w:webHidden/>
              </w:rPr>
              <w:fldChar w:fldCharType="begin"/>
            </w:r>
            <w:r w:rsidRPr="0062064A">
              <w:rPr>
                <w:noProof/>
                <w:webHidden/>
              </w:rPr>
              <w:instrText xml:space="preserve"> PAGEREF _Toc130919824 \h </w:instrText>
            </w:r>
            <w:r w:rsidRPr="0062064A">
              <w:rPr>
                <w:noProof/>
                <w:webHidden/>
              </w:rPr>
            </w:r>
          </w:ins>
          <w:r w:rsidRPr="0062064A">
            <w:rPr>
              <w:noProof/>
              <w:webHidden/>
            </w:rPr>
            <w:fldChar w:fldCharType="separate"/>
          </w:r>
          <w:ins w:id="209"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7E35A29" w14:textId="46A87AE5" w:rsidR="0062064A" w:rsidRPr="0062064A" w:rsidRDefault="0062064A">
          <w:pPr>
            <w:pStyle w:val="TDC3"/>
            <w:rPr>
              <w:ins w:id="210" w:author="Camilo Andrés Díaz Gómez" w:date="2023-03-28T18:16:00Z"/>
              <w:rFonts w:asciiTheme="minorHAnsi" w:eastAsiaTheme="minorEastAsia" w:hAnsiTheme="minorHAnsi"/>
              <w:noProof/>
              <w:sz w:val="22"/>
              <w:lang w:eastAsia="es-CO"/>
            </w:rPr>
          </w:pPr>
          <w:ins w:id="211"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2"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r w:rsidRPr="0062064A">
              <w:rPr>
                <w:noProof/>
                <w:webHidden/>
              </w:rPr>
            </w:r>
          </w:ins>
          <w:r w:rsidRPr="0062064A">
            <w:rPr>
              <w:noProof/>
              <w:webHidden/>
            </w:rPr>
            <w:fldChar w:fldCharType="separate"/>
          </w:r>
          <w:ins w:id="213" w:author="Camilo Andrés Díaz Gómez" w:date="2023-03-28T18:16:00Z">
            <w:r w:rsidRPr="0062064A">
              <w:rPr>
                <w:noProof/>
                <w:webHidden/>
              </w:rPr>
              <w:t>97</w:t>
            </w:r>
            <w:r w:rsidRPr="0062064A">
              <w:rPr>
                <w:noProof/>
                <w:webHidden/>
              </w:rPr>
              <w:fldChar w:fldCharType="end"/>
            </w:r>
            <w:r w:rsidRPr="0062064A">
              <w:rPr>
                <w:rStyle w:val="Hipervnculo"/>
                <w:noProof/>
              </w:rPr>
              <w:fldChar w:fldCharType="end"/>
            </w:r>
          </w:ins>
        </w:p>
        <w:p w14:paraId="2806ACFD" w14:textId="03B2B777" w:rsidR="0062064A" w:rsidRPr="0062064A" w:rsidRDefault="0062064A">
          <w:pPr>
            <w:pStyle w:val="TDC2"/>
            <w:rPr>
              <w:ins w:id="214" w:author="Camilo Andrés Díaz Gómez" w:date="2023-03-28T18:16:00Z"/>
              <w:rFonts w:asciiTheme="minorHAnsi" w:eastAsiaTheme="minorEastAsia" w:hAnsiTheme="minorHAnsi"/>
              <w:noProof/>
              <w:sz w:val="22"/>
              <w:lang w:eastAsia="es-CO"/>
            </w:rPr>
          </w:pPr>
          <w:ins w:id="21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r w:rsidRPr="0062064A">
              <w:rPr>
                <w:noProof/>
                <w:webHidden/>
              </w:rPr>
            </w:r>
          </w:ins>
          <w:r w:rsidRPr="0062064A">
            <w:rPr>
              <w:noProof/>
              <w:webHidden/>
            </w:rPr>
            <w:fldChar w:fldCharType="separate"/>
          </w:r>
          <w:ins w:id="216" w:author="Camilo Andrés Díaz Gómez" w:date="2023-03-28T18:16:00Z">
            <w:r w:rsidRPr="0062064A">
              <w:rPr>
                <w:noProof/>
                <w:webHidden/>
              </w:rPr>
              <w:t>103</w:t>
            </w:r>
            <w:r w:rsidRPr="0062064A">
              <w:rPr>
                <w:noProof/>
                <w:webHidden/>
              </w:rPr>
              <w:fldChar w:fldCharType="end"/>
            </w:r>
            <w:r w:rsidRPr="0062064A">
              <w:rPr>
                <w:rStyle w:val="Hipervnculo"/>
                <w:noProof/>
              </w:rPr>
              <w:fldChar w:fldCharType="end"/>
            </w:r>
          </w:ins>
        </w:p>
        <w:p w14:paraId="23273470" w14:textId="06B7FE97" w:rsidR="0062064A" w:rsidRPr="0062064A" w:rsidRDefault="0062064A">
          <w:pPr>
            <w:pStyle w:val="TDC2"/>
            <w:rPr>
              <w:ins w:id="217" w:author="Camilo Andrés Díaz Gómez" w:date="2023-03-28T18:16:00Z"/>
              <w:rFonts w:asciiTheme="minorHAnsi" w:eastAsiaTheme="minorEastAsia" w:hAnsiTheme="minorHAnsi"/>
              <w:noProof/>
              <w:sz w:val="22"/>
              <w:lang w:eastAsia="es-CO"/>
            </w:rPr>
          </w:pPr>
          <w:ins w:id="21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r w:rsidRPr="0062064A">
              <w:rPr>
                <w:noProof/>
                <w:webHidden/>
              </w:rPr>
            </w:r>
          </w:ins>
          <w:r w:rsidRPr="0062064A">
            <w:rPr>
              <w:noProof/>
              <w:webHidden/>
            </w:rPr>
            <w:fldChar w:fldCharType="separate"/>
          </w:r>
          <w:ins w:id="219" w:author="Camilo Andrés Díaz Gómez" w:date="2023-03-28T18:16:00Z">
            <w:r w:rsidRPr="0062064A">
              <w:rPr>
                <w:noProof/>
                <w:webHidden/>
              </w:rPr>
              <w:t>105</w:t>
            </w:r>
            <w:r w:rsidRPr="0062064A">
              <w:rPr>
                <w:noProof/>
                <w:webHidden/>
              </w:rPr>
              <w:fldChar w:fldCharType="end"/>
            </w:r>
            <w:r w:rsidRPr="0062064A">
              <w:rPr>
                <w:rStyle w:val="Hipervnculo"/>
                <w:noProof/>
              </w:rPr>
              <w:fldChar w:fldCharType="end"/>
            </w:r>
          </w:ins>
        </w:p>
        <w:p w14:paraId="32136DF4" w14:textId="37FDCAF7" w:rsidR="0062064A" w:rsidRPr="0062064A" w:rsidRDefault="0062064A">
          <w:pPr>
            <w:pStyle w:val="TDC2"/>
            <w:rPr>
              <w:ins w:id="220" w:author="Camilo Andrés Díaz Gómez" w:date="2023-03-28T18:16:00Z"/>
              <w:rFonts w:asciiTheme="minorHAnsi" w:eastAsiaTheme="minorEastAsia" w:hAnsiTheme="minorHAnsi"/>
              <w:noProof/>
              <w:sz w:val="22"/>
              <w:lang w:eastAsia="es-CO"/>
            </w:rPr>
          </w:pPr>
          <w:ins w:id="22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r w:rsidRPr="0062064A">
              <w:rPr>
                <w:noProof/>
                <w:webHidden/>
              </w:rPr>
            </w:r>
          </w:ins>
          <w:r w:rsidRPr="0062064A">
            <w:rPr>
              <w:noProof/>
              <w:webHidden/>
            </w:rPr>
            <w:fldChar w:fldCharType="separate"/>
          </w:r>
          <w:ins w:id="222" w:author="Camilo Andrés Díaz Gómez" w:date="2023-03-28T18:16:00Z">
            <w:r w:rsidRPr="0062064A">
              <w:rPr>
                <w:noProof/>
                <w:webHidden/>
              </w:rPr>
              <w:t>106</w:t>
            </w:r>
            <w:r w:rsidRPr="0062064A">
              <w:rPr>
                <w:noProof/>
                <w:webHidden/>
              </w:rPr>
              <w:fldChar w:fldCharType="end"/>
            </w:r>
            <w:r w:rsidRPr="0062064A">
              <w:rPr>
                <w:rStyle w:val="Hipervnculo"/>
                <w:noProof/>
              </w:rPr>
              <w:fldChar w:fldCharType="end"/>
            </w:r>
          </w:ins>
        </w:p>
        <w:p w14:paraId="2E6DE523" w14:textId="49D8453E" w:rsidR="0062064A" w:rsidRPr="0062064A" w:rsidRDefault="0062064A">
          <w:pPr>
            <w:pStyle w:val="TDC2"/>
            <w:rPr>
              <w:ins w:id="223" w:author="Camilo Andrés Díaz Gómez" w:date="2023-03-28T18:16:00Z"/>
              <w:rFonts w:asciiTheme="minorHAnsi" w:eastAsiaTheme="minorEastAsia" w:hAnsiTheme="minorHAnsi"/>
              <w:noProof/>
              <w:sz w:val="22"/>
              <w:lang w:eastAsia="es-CO"/>
            </w:rPr>
          </w:pPr>
          <w:ins w:id="22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r w:rsidRPr="0062064A">
              <w:rPr>
                <w:noProof/>
                <w:webHidden/>
              </w:rPr>
            </w:r>
          </w:ins>
          <w:r w:rsidRPr="0062064A">
            <w:rPr>
              <w:noProof/>
              <w:webHidden/>
            </w:rPr>
            <w:fldChar w:fldCharType="separate"/>
          </w:r>
          <w:ins w:id="225" w:author="Camilo Andrés Díaz Gómez" w:date="2023-03-28T18:16:00Z">
            <w:r w:rsidRPr="0062064A">
              <w:rPr>
                <w:noProof/>
                <w:webHidden/>
              </w:rPr>
              <w:t>113</w:t>
            </w:r>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26" w:author="Camilo Andrés Díaz Gómez" w:date="2023-03-28T18:16:00Z"/>
              <w:rFonts w:eastAsiaTheme="minorEastAsia" w:cs="Times New Roman"/>
              <w:noProof/>
              <w:sz w:val="22"/>
              <w:lang w:eastAsia="es-CO"/>
              <w:rPrChange w:id="227" w:author="Camilo Andrés Díaz Gómez" w:date="2023-03-28T18:16:00Z">
                <w:rPr>
                  <w:del w:id="228" w:author="Camilo Andrés Díaz Gómez" w:date="2023-03-28T18:16:00Z"/>
                  <w:rFonts w:asciiTheme="minorHAnsi" w:eastAsiaTheme="minorEastAsia" w:hAnsiTheme="minorHAnsi"/>
                  <w:noProof/>
                  <w:sz w:val="22"/>
                  <w:lang w:eastAsia="es-CO"/>
                </w:rPr>
              </w:rPrChange>
            </w:rPr>
          </w:pPr>
          <w:del w:id="229"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30" w:author="Camilo Andrés Díaz Gómez" w:date="2023-03-28T18:16:00Z"/>
              <w:rFonts w:eastAsiaTheme="minorEastAsia" w:cs="Times New Roman"/>
              <w:noProof/>
              <w:sz w:val="22"/>
              <w:lang w:eastAsia="es-CO"/>
              <w:rPrChange w:id="231" w:author="Camilo Andrés Díaz Gómez" w:date="2023-03-28T18:16:00Z">
                <w:rPr>
                  <w:del w:id="232" w:author="Camilo Andrés Díaz Gómez" w:date="2023-03-28T18:16:00Z"/>
                  <w:rFonts w:asciiTheme="minorHAnsi" w:eastAsiaTheme="minorEastAsia" w:hAnsiTheme="minorHAnsi"/>
                  <w:noProof/>
                  <w:sz w:val="22"/>
                  <w:lang w:eastAsia="es-CO"/>
                </w:rPr>
              </w:rPrChange>
            </w:rPr>
          </w:pPr>
          <w:del w:id="233"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34" w:author="Camilo Andrés Díaz Gómez" w:date="2023-03-28T18:16:00Z"/>
              <w:rFonts w:eastAsiaTheme="minorEastAsia" w:cs="Times New Roman"/>
              <w:noProof/>
              <w:sz w:val="22"/>
              <w:lang w:eastAsia="es-CO"/>
              <w:rPrChange w:id="235" w:author="Camilo Andrés Díaz Gómez" w:date="2023-03-28T18:16:00Z">
                <w:rPr>
                  <w:del w:id="236" w:author="Camilo Andrés Díaz Gómez" w:date="2023-03-28T18:16:00Z"/>
                  <w:rFonts w:asciiTheme="minorHAnsi" w:eastAsiaTheme="minorEastAsia" w:hAnsiTheme="minorHAnsi"/>
                  <w:noProof/>
                  <w:sz w:val="22"/>
                  <w:lang w:eastAsia="es-CO"/>
                </w:rPr>
              </w:rPrChange>
            </w:rPr>
          </w:pPr>
          <w:del w:id="237"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38" w:author="Camilo Andrés Díaz Gómez" w:date="2023-03-28T18:16:00Z"/>
              <w:rFonts w:eastAsiaTheme="minorEastAsia" w:cs="Times New Roman"/>
              <w:noProof/>
              <w:sz w:val="22"/>
              <w:lang w:eastAsia="es-CO"/>
              <w:rPrChange w:id="239" w:author="Camilo Andrés Díaz Gómez" w:date="2023-03-28T18:16:00Z">
                <w:rPr>
                  <w:del w:id="240" w:author="Camilo Andrés Díaz Gómez" w:date="2023-03-28T18:16:00Z"/>
                  <w:rFonts w:asciiTheme="minorHAnsi" w:eastAsiaTheme="minorEastAsia" w:hAnsiTheme="minorHAnsi"/>
                  <w:noProof/>
                  <w:sz w:val="22"/>
                  <w:lang w:eastAsia="es-CO"/>
                </w:rPr>
              </w:rPrChange>
            </w:rPr>
          </w:pPr>
          <w:del w:id="241"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rsidP="0062064A">
          <w:pPr>
            <w:pStyle w:val="TDC3"/>
            <w:rPr>
              <w:del w:id="242" w:author="Camilo Andrés Díaz Gómez" w:date="2023-03-28T18:16:00Z"/>
              <w:rFonts w:eastAsiaTheme="minorEastAsia"/>
              <w:noProof/>
              <w:sz w:val="22"/>
              <w:lang w:eastAsia="es-CO"/>
              <w:rPrChange w:id="243" w:author="Camilo Andrés Díaz Gómez" w:date="2023-03-28T18:16:00Z">
                <w:rPr>
                  <w:del w:id="244" w:author="Camilo Andrés Díaz Gómez" w:date="2023-03-28T18:16:00Z"/>
                  <w:rFonts w:asciiTheme="minorHAnsi" w:eastAsiaTheme="minorEastAsia" w:hAnsiTheme="minorHAnsi"/>
                  <w:noProof/>
                  <w:sz w:val="22"/>
                  <w:lang w:eastAsia="es-CO"/>
                </w:rPr>
              </w:rPrChange>
            </w:rPr>
            <w:pPrChange w:id="245" w:author="Camilo Andrés Díaz Gómez" w:date="2023-03-28T18:16:00Z">
              <w:pPr>
                <w:pStyle w:val="TDC3"/>
              </w:pPr>
            </w:pPrChange>
          </w:pPr>
          <w:del w:id="246" w:author="Camilo Andrés Díaz Gómez" w:date="2023-03-28T18:16:00Z">
            <w:r w:rsidRPr="0062064A" w:rsidDel="0062064A">
              <w:rPr>
                <w:rStyle w:val="Hipervnculo"/>
                <w:rFonts w:cs="Times New Roman"/>
                <w:noProof/>
                <w:color w:val="auto"/>
                <w:rPrChange w:id="247"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48" w:author="Camilo Andrés Díaz Gómez" w:date="2023-03-28T18:16:00Z"/>
              <w:rFonts w:eastAsiaTheme="minorEastAsia" w:cs="Times New Roman"/>
              <w:noProof/>
              <w:sz w:val="22"/>
              <w:lang w:eastAsia="es-CO"/>
              <w:rPrChange w:id="249" w:author="Camilo Andrés Díaz Gómez" w:date="2023-03-28T18:16:00Z">
                <w:rPr>
                  <w:del w:id="250" w:author="Camilo Andrés Díaz Gómez" w:date="2023-03-28T18:16:00Z"/>
                  <w:rFonts w:asciiTheme="minorHAnsi" w:eastAsiaTheme="minorEastAsia" w:hAnsiTheme="minorHAnsi"/>
                  <w:noProof/>
                  <w:sz w:val="22"/>
                  <w:lang w:eastAsia="es-CO"/>
                </w:rPr>
              </w:rPrChange>
            </w:rPr>
          </w:pPr>
          <w:del w:id="251"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52" w:author="Camilo Andrés Díaz Gómez" w:date="2023-03-28T18:16:00Z"/>
              <w:rFonts w:eastAsiaTheme="minorEastAsia" w:cs="Times New Roman"/>
              <w:noProof/>
              <w:sz w:val="22"/>
              <w:lang w:eastAsia="es-CO"/>
              <w:rPrChange w:id="253" w:author="Camilo Andrés Díaz Gómez" w:date="2023-03-28T18:16:00Z">
                <w:rPr>
                  <w:del w:id="254" w:author="Camilo Andrés Díaz Gómez" w:date="2023-03-28T18:16:00Z"/>
                  <w:rFonts w:asciiTheme="minorHAnsi" w:eastAsiaTheme="minorEastAsia" w:hAnsiTheme="minorHAnsi"/>
                  <w:noProof/>
                  <w:sz w:val="22"/>
                  <w:lang w:eastAsia="es-CO"/>
                </w:rPr>
              </w:rPrChange>
            </w:rPr>
          </w:pPr>
          <w:del w:id="255"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rsidP="0062064A">
          <w:pPr>
            <w:pStyle w:val="TDC3"/>
            <w:rPr>
              <w:del w:id="256" w:author="Camilo Andrés Díaz Gómez" w:date="2023-03-28T18:16:00Z"/>
              <w:rFonts w:eastAsiaTheme="minorEastAsia"/>
              <w:noProof/>
              <w:sz w:val="22"/>
              <w:lang w:eastAsia="es-CO"/>
              <w:rPrChange w:id="257" w:author="Camilo Andrés Díaz Gómez" w:date="2023-03-28T18:16:00Z">
                <w:rPr>
                  <w:del w:id="258" w:author="Camilo Andrés Díaz Gómez" w:date="2023-03-28T18:16:00Z"/>
                  <w:rFonts w:asciiTheme="minorHAnsi" w:eastAsiaTheme="minorEastAsia" w:hAnsiTheme="minorHAnsi"/>
                  <w:noProof/>
                  <w:sz w:val="22"/>
                  <w:lang w:eastAsia="es-CO"/>
                </w:rPr>
              </w:rPrChange>
            </w:rPr>
            <w:pPrChange w:id="259" w:author="Camilo Andrés Díaz Gómez" w:date="2023-03-28T18:16:00Z">
              <w:pPr>
                <w:pStyle w:val="TDC3"/>
              </w:pPr>
            </w:pPrChange>
          </w:pPr>
          <w:del w:id="260" w:author="Camilo Andrés Díaz Gómez" w:date="2023-03-28T18:16:00Z">
            <w:r w:rsidRPr="0062064A" w:rsidDel="0062064A">
              <w:rPr>
                <w:rStyle w:val="Hipervnculo"/>
                <w:rFonts w:cs="Times New Roman"/>
                <w:noProof/>
                <w:color w:val="auto"/>
                <w:rPrChange w:id="261"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rsidP="0062064A">
          <w:pPr>
            <w:pStyle w:val="TDC3"/>
            <w:rPr>
              <w:del w:id="262" w:author="Camilo Andrés Díaz Gómez" w:date="2023-03-28T18:16:00Z"/>
              <w:rFonts w:eastAsiaTheme="minorEastAsia"/>
              <w:noProof/>
              <w:sz w:val="22"/>
              <w:lang w:eastAsia="es-CO"/>
              <w:rPrChange w:id="263" w:author="Camilo Andrés Díaz Gómez" w:date="2023-03-28T18:16:00Z">
                <w:rPr>
                  <w:del w:id="264" w:author="Camilo Andrés Díaz Gómez" w:date="2023-03-28T18:16:00Z"/>
                  <w:rFonts w:asciiTheme="minorHAnsi" w:eastAsiaTheme="minorEastAsia" w:hAnsiTheme="minorHAnsi"/>
                  <w:noProof/>
                  <w:sz w:val="22"/>
                  <w:lang w:eastAsia="es-CO"/>
                </w:rPr>
              </w:rPrChange>
            </w:rPr>
            <w:pPrChange w:id="265" w:author="Camilo Andrés Díaz Gómez" w:date="2023-03-28T18:16:00Z">
              <w:pPr>
                <w:pStyle w:val="TDC3"/>
              </w:pPr>
            </w:pPrChange>
          </w:pPr>
          <w:del w:id="266" w:author="Camilo Andrés Díaz Gómez" w:date="2023-03-28T18:16:00Z">
            <w:r w:rsidRPr="0062064A" w:rsidDel="0062064A">
              <w:rPr>
                <w:rStyle w:val="Hipervnculo"/>
                <w:rFonts w:cs="Times New Roman"/>
                <w:noProof/>
                <w:color w:val="auto"/>
                <w:rPrChange w:id="267"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268" w:author="Camilo Andrés Díaz Gómez" w:date="2023-03-28T18:16:00Z"/>
              <w:rFonts w:eastAsiaTheme="minorEastAsia" w:cs="Times New Roman"/>
              <w:noProof/>
              <w:sz w:val="22"/>
              <w:lang w:eastAsia="es-CO"/>
              <w:rPrChange w:id="269" w:author="Camilo Andrés Díaz Gómez" w:date="2023-03-28T18:16:00Z">
                <w:rPr>
                  <w:del w:id="270" w:author="Camilo Andrés Díaz Gómez" w:date="2023-03-28T18:16:00Z"/>
                  <w:rFonts w:asciiTheme="minorHAnsi" w:eastAsiaTheme="minorEastAsia" w:hAnsiTheme="minorHAnsi"/>
                  <w:noProof/>
                  <w:sz w:val="22"/>
                  <w:lang w:eastAsia="es-CO"/>
                </w:rPr>
              </w:rPrChange>
            </w:rPr>
          </w:pPr>
          <w:del w:id="271"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rsidP="0062064A">
          <w:pPr>
            <w:pStyle w:val="TDC3"/>
            <w:rPr>
              <w:del w:id="272" w:author="Camilo Andrés Díaz Gómez" w:date="2023-03-28T18:16:00Z"/>
              <w:rFonts w:eastAsiaTheme="minorEastAsia"/>
              <w:noProof/>
              <w:sz w:val="22"/>
              <w:lang w:eastAsia="es-CO"/>
              <w:rPrChange w:id="273" w:author="Camilo Andrés Díaz Gómez" w:date="2023-03-28T18:16:00Z">
                <w:rPr>
                  <w:del w:id="274" w:author="Camilo Andrés Díaz Gómez" w:date="2023-03-28T18:16:00Z"/>
                  <w:rFonts w:asciiTheme="minorHAnsi" w:eastAsiaTheme="minorEastAsia" w:hAnsiTheme="minorHAnsi"/>
                  <w:noProof/>
                  <w:sz w:val="22"/>
                  <w:lang w:eastAsia="es-CO"/>
                </w:rPr>
              </w:rPrChange>
            </w:rPr>
            <w:pPrChange w:id="275" w:author="Camilo Andrés Díaz Gómez" w:date="2023-03-28T18:16:00Z">
              <w:pPr>
                <w:pStyle w:val="TDC3"/>
              </w:pPr>
            </w:pPrChange>
          </w:pPr>
          <w:del w:id="276" w:author="Camilo Andrés Díaz Gómez" w:date="2023-03-28T18:16:00Z">
            <w:r w:rsidRPr="0062064A" w:rsidDel="0062064A">
              <w:rPr>
                <w:rStyle w:val="Hipervnculo"/>
                <w:rFonts w:cs="Times New Roman"/>
                <w:noProof/>
                <w:color w:val="auto"/>
                <w:rPrChange w:id="277"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278" w:author="Camilo Andrés Díaz Gómez" w:date="2023-03-28T18:16:00Z"/>
              <w:rFonts w:eastAsiaTheme="minorEastAsia"/>
              <w:noProof/>
              <w:sz w:val="22"/>
              <w:lang w:eastAsia="es-CO"/>
              <w:rPrChange w:id="279" w:author="Camilo Andrés Díaz Gómez" w:date="2023-03-28T18:16:00Z">
                <w:rPr>
                  <w:del w:id="280" w:author="Camilo Andrés Díaz Gómez" w:date="2023-03-28T18:16:00Z"/>
                  <w:rFonts w:asciiTheme="minorHAnsi" w:eastAsiaTheme="minorEastAsia" w:hAnsiTheme="minorHAnsi"/>
                  <w:noProof/>
                  <w:sz w:val="22"/>
                  <w:lang w:eastAsia="es-CO"/>
                </w:rPr>
              </w:rPrChange>
            </w:rPr>
          </w:pPr>
          <w:del w:id="281"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rsidP="0062064A">
          <w:pPr>
            <w:pStyle w:val="TDC3"/>
            <w:rPr>
              <w:del w:id="282" w:author="Camilo Andrés Díaz Gómez" w:date="2023-03-28T18:16:00Z"/>
              <w:rFonts w:eastAsiaTheme="minorEastAsia"/>
              <w:noProof/>
              <w:sz w:val="22"/>
              <w:lang w:eastAsia="es-CO"/>
              <w:rPrChange w:id="283" w:author="Camilo Andrés Díaz Gómez" w:date="2023-03-28T18:16:00Z">
                <w:rPr>
                  <w:del w:id="284" w:author="Camilo Andrés Díaz Gómez" w:date="2023-03-28T18:16:00Z"/>
                  <w:rFonts w:asciiTheme="minorHAnsi" w:eastAsiaTheme="minorEastAsia" w:hAnsiTheme="minorHAnsi"/>
                  <w:noProof/>
                  <w:sz w:val="22"/>
                  <w:lang w:eastAsia="es-CO"/>
                </w:rPr>
              </w:rPrChange>
            </w:rPr>
            <w:pPrChange w:id="285" w:author="Camilo Andrés Díaz Gómez" w:date="2023-03-28T18:16:00Z">
              <w:pPr>
                <w:pStyle w:val="TDC3"/>
              </w:pPr>
            </w:pPrChange>
          </w:pPr>
          <w:del w:id="286" w:author="Camilo Andrés Díaz Gómez" w:date="2023-03-28T18:16:00Z">
            <w:r w:rsidRPr="0062064A" w:rsidDel="0062064A">
              <w:rPr>
                <w:rStyle w:val="Hipervnculo"/>
                <w:rFonts w:cs="Times New Roman"/>
                <w:noProof/>
                <w:color w:val="auto"/>
                <w:rPrChange w:id="287"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rsidP="0062064A">
          <w:pPr>
            <w:pStyle w:val="TDC3"/>
            <w:rPr>
              <w:del w:id="288" w:author="Camilo Andrés Díaz Gómez" w:date="2023-03-28T18:16:00Z"/>
              <w:rFonts w:eastAsiaTheme="minorEastAsia"/>
              <w:noProof/>
              <w:sz w:val="22"/>
              <w:lang w:eastAsia="es-CO"/>
              <w:rPrChange w:id="289" w:author="Camilo Andrés Díaz Gómez" w:date="2023-03-28T18:16:00Z">
                <w:rPr>
                  <w:del w:id="290" w:author="Camilo Andrés Díaz Gómez" w:date="2023-03-28T18:16:00Z"/>
                  <w:rFonts w:asciiTheme="minorHAnsi" w:eastAsiaTheme="minorEastAsia" w:hAnsiTheme="minorHAnsi"/>
                  <w:noProof/>
                  <w:sz w:val="22"/>
                  <w:lang w:eastAsia="es-CO"/>
                </w:rPr>
              </w:rPrChange>
            </w:rPr>
            <w:pPrChange w:id="291" w:author="Camilo Andrés Díaz Gómez" w:date="2023-03-28T18:16:00Z">
              <w:pPr>
                <w:pStyle w:val="TDC3"/>
              </w:pPr>
            </w:pPrChange>
          </w:pPr>
          <w:del w:id="292" w:author="Camilo Andrés Díaz Gómez" w:date="2023-03-28T18:16:00Z">
            <w:r w:rsidRPr="0062064A" w:rsidDel="0062064A">
              <w:rPr>
                <w:rStyle w:val="Hipervnculo"/>
                <w:rFonts w:cs="Times New Roman"/>
                <w:noProof/>
                <w:color w:val="auto"/>
                <w:rPrChange w:id="293"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294" w:author="Camilo Andrés Díaz Gómez" w:date="2023-03-28T18:16:00Z"/>
              <w:rFonts w:eastAsiaTheme="minorEastAsia" w:cs="Times New Roman"/>
              <w:noProof/>
              <w:sz w:val="22"/>
              <w:lang w:eastAsia="es-CO"/>
              <w:rPrChange w:id="295" w:author="Camilo Andrés Díaz Gómez" w:date="2023-03-28T18:16:00Z">
                <w:rPr>
                  <w:del w:id="296" w:author="Camilo Andrés Díaz Gómez" w:date="2023-03-28T18:16:00Z"/>
                  <w:rFonts w:asciiTheme="minorHAnsi" w:eastAsiaTheme="minorEastAsia" w:hAnsiTheme="minorHAnsi"/>
                  <w:noProof/>
                  <w:sz w:val="22"/>
                  <w:lang w:eastAsia="es-CO"/>
                </w:rPr>
              </w:rPrChange>
            </w:rPr>
          </w:pPr>
          <w:del w:id="297"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rsidP="0062064A">
          <w:pPr>
            <w:pStyle w:val="TDC3"/>
            <w:rPr>
              <w:del w:id="298" w:author="Camilo Andrés Díaz Gómez" w:date="2023-03-28T18:16:00Z"/>
              <w:rFonts w:eastAsiaTheme="minorEastAsia"/>
              <w:noProof/>
              <w:sz w:val="22"/>
              <w:lang w:eastAsia="es-CO"/>
              <w:rPrChange w:id="299" w:author="Camilo Andrés Díaz Gómez" w:date="2023-03-28T18:16:00Z">
                <w:rPr>
                  <w:del w:id="300" w:author="Camilo Andrés Díaz Gómez" w:date="2023-03-28T18:16:00Z"/>
                  <w:rFonts w:asciiTheme="minorHAnsi" w:eastAsiaTheme="minorEastAsia" w:hAnsiTheme="minorHAnsi"/>
                  <w:noProof/>
                  <w:sz w:val="22"/>
                  <w:lang w:eastAsia="es-CO"/>
                </w:rPr>
              </w:rPrChange>
            </w:rPr>
            <w:pPrChange w:id="301" w:author="Camilo Andrés Díaz Gómez" w:date="2023-03-28T18:16:00Z">
              <w:pPr>
                <w:pStyle w:val="TDC3"/>
              </w:pPr>
            </w:pPrChange>
          </w:pPr>
          <w:del w:id="302" w:author="Camilo Andrés Díaz Gómez" w:date="2023-03-28T18:16:00Z">
            <w:r w:rsidRPr="0062064A" w:rsidDel="0062064A">
              <w:rPr>
                <w:rStyle w:val="Hipervnculo"/>
                <w:rFonts w:cs="Times New Roman"/>
                <w:noProof/>
                <w:color w:val="auto"/>
                <w:rPrChange w:id="303"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rsidP="0062064A">
          <w:pPr>
            <w:pStyle w:val="TDC3"/>
            <w:rPr>
              <w:del w:id="304" w:author="Camilo Andrés Díaz Gómez" w:date="2023-03-28T18:16:00Z"/>
              <w:rFonts w:eastAsiaTheme="minorEastAsia"/>
              <w:noProof/>
              <w:sz w:val="22"/>
              <w:lang w:eastAsia="es-CO"/>
              <w:rPrChange w:id="305" w:author="Camilo Andrés Díaz Gómez" w:date="2023-03-28T18:16:00Z">
                <w:rPr>
                  <w:del w:id="306" w:author="Camilo Andrés Díaz Gómez" w:date="2023-03-28T18:16:00Z"/>
                  <w:rFonts w:asciiTheme="minorHAnsi" w:eastAsiaTheme="minorEastAsia" w:hAnsiTheme="minorHAnsi"/>
                  <w:noProof/>
                  <w:sz w:val="22"/>
                  <w:lang w:eastAsia="es-CO"/>
                </w:rPr>
              </w:rPrChange>
            </w:rPr>
            <w:pPrChange w:id="307" w:author="Camilo Andrés Díaz Gómez" w:date="2023-03-28T18:16:00Z">
              <w:pPr>
                <w:pStyle w:val="TDC3"/>
              </w:pPr>
            </w:pPrChange>
          </w:pPr>
          <w:del w:id="308" w:author="Camilo Andrés Díaz Gómez" w:date="2023-03-28T18:16:00Z">
            <w:r w:rsidRPr="0062064A" w:rsidDel="0062064A">
              <w:rPr>
                <w:rStyle w:val="Hipervnculo"/>
                <w:rFonts w:cs="Times New Roman"/>
                <w:noProof/>
                <w:color w:val="auto"/>
                <w:rPrChange w:id="309"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rsidP="0062064A">
          <w:pPr>
            <w:pStyle w:val="TDC3"/>
            <w:rPr>
              <w:del w:id="310" w:author="Camilo Andrés Díaz Gómez" w:date="2023-03-28T18:16:00Z"/>
              <w:rFonts w:eastAsiaTheme="minorEastAsia"/>
              <w:noProof/>
              <w:sz w:val="22"/>
              <w:lang w:eastAsia="es-CO"/>
              <w:rPrChange w:id="311" w:author="Camilo Andrés Díaz Gómez" w:date="2023-03-28T18:16:00Z">
                <w:rPr>
                  <w:del w:id="312" w:author="Camilo Andrés Díaz Gómez" w:date="2023-03-28T18:16:00Z"/>
                  <w:rFonts w:asciiTheme="minorHAnsi" w:eastAsiaTheme="minorEastAsia" w:hAnsiTheme="minorHAnsi"/>
                  <w:noProof/>
                  <w:sz w:val="22"/>
                  <w:lang w:eastAsia="es-CO"/>
                </w:rPr>
              </w:rPrChange>
            </w:rPr>
            <w:pPrChange w:id="313" w:author="Camilo Andrés Díaz Gómez" w:date="2023-03-28T18:16:00Z">
              <w:pPr>
                <w:pStyle w:val="TDC3"/>
              </w:pPr>
            </w:pPrChange>
          </w:pPr>
          <w:del w:id="314" w:author="Camilo Andrés Díaz Gómez" w:date="2023-03-28T18:16:00Z">
            <w:r w:rsidRPr="0062064A" w:rsidDel="0062064A">
              <w:rPr>
                <w:rStyle w:val="Hipervnculo"/>
                <w:rFonts w:cs="Times New Roman"/>
                <w:noProof/>
                <w:color w:val="auto"/>
                <w:rPrChange w:id="315"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rsidP="0062064A">
          <w:pPr>
            <w:pStyle w:val="TDC3"/>
            <w:rPr>
              <w:del w:id="316" w:author="Camilo Andrés Díaz Gómez" w:date="2023-03-28T18:16:00Z"/>
              <w:rFonts w:eastAsiaTheme="minorEastAsia"/>
              <w:noProof/>
              <w:sz w:val="22"/>
              <w:lang w:eastAsia="es-CO"/>
              <w:rPrChange w:id="317" w:author="Camilo Andrés Díaz Gómez" w:date="2023-03-28T18:16:00Z">
                <w:rPr>
                  <w:del w:id="318" w:author="Camilo Andrés Díaz Gómez" w:date="2023-03-28T18:16:00Z"/>
                  <w:rFonts w:asciiTheme="minorHAnsi" w:eastAsiaTheme="minorEastAsia" w:hAnsiTheme="minorHAnsi"/>
                  <w:noProof/>
                  <w:sz w:val="22"/>
                  <w:lang w:eastAsia="es-CO"/>
                </w:rPr>
              </w:rPrChange>
            </w:rPr>
            <w:pPrChange w:id="319" w:author="Camilo Andrés Díaz Gómez" w:date="2023-03-28T18:16:00Z">
              <w:pPr>
                <w:pStyle w:val="TDC3"/>
              </w:pPr>
            </w:pPrChange>
          </w:pPr>
          <w:del w:id="320" w:author="Camilo Andrés Díaz Gómez" w:date="2023-03-28T18:16:00Z">
            <w:r w:rsidRPr="0062064A" w:rsidDel="0062064A">
              <w:rPr>
                <w:rStyle w:val="Hipervnculo"/>
                <w:rFonts w:cs="Times New Roman"/>
                <w:noProof/>
                <w:color w:val="auto"/>
                <w:rPrChange w:id="321"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rsidP="0062064A">
          <w:pPr>
            <w:pStyle w:val="TDC3"/>
            <w:rPr>
              <w:del w:id="322" w:author="Camilo Andrés Díaz Gómez" w:date="2023-03-28T18:16:00Z"/>
              <w:rFonts w:eastAsiaTheme="minorEastAsia"/>
              <w:noProof/>
              <w:sz w:val="22"/>
              <w:lang w:eastAsia="es-CO"/>
              <w:rPrChange w:id="323" w:author="Camilo Andrés Díaz Gómez" w:date="2023-03-28T18:16:00Z">
                <w:rPr>
                  <w:del w:id="324" w:author="Camilo Andrés Díaz Gómez" w:date="2023-03-28T18:16:00Z"/>
                  <w:rFonts w:asciiTheme="minorHAnsi" w:eastAsiaTheme="minorEastAsia" w:hAnsiTheme="minorHAnsi"/>
                  <w:noProof/>
                  <w:sz w:val="22"/>
                  <w:lang w:eastAsia="es-CO"/>
                </w:rPr>
              </w:rPrChange>
            </w:rPr>
            <w:pPrChange w:id="325" w:author="Camilo Andrés Díaz Gómez" w:date="2023-03-28T18:16:00Z">
              <w:pPr>
                <w:pStyle w:val="TDC3"/>
              </w:pPr>
            </w:pPrChange>
          </w:pPr>
          <w:del w:id="326" w:author="Camilo Andrés Díaz Gómez" w:date="2023-03-28T18:16:00Z">
            <w:r w:rsidRPr="0062064A" w:rsidDel="0062064A">
              <w:rPr>
                <w:rStyle w:val="Hipervnculo"/>
                <w:rFonts w:cs="Times New Roman"/>
                <w:noProof/>
                <w:color w:val="auto"/>
                <w:rPrChange w:id="327"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rsidP="0062064A">
          <w:pPr>
            <w:pStyle w:val="TDC3"/>
            <w:rPr>
              <w:del w:id="328" w:author="Camilo Andrés Díaz Gómez" w:date="2023-03-28T18:16:00Z"/>
              <w:rFonts w:eastAsiaTheme="minorEastAsia"/>
              <w:noProof/>
              <w:sz w:val="22"/>
              <w:lang w:eastAsia="es-CO"/>
              <w:rPrChange w:id="329" w:author="Camilo Andrés Díaz Gómez" w:date="2023-03-28T18:16:00Z">
                <w:rPr>
                  <w:del w:id="330" w:author="Camilo Andrés Díaz Gómez" w:date="2023-03-28T18:16:00Z"/>
                  <w:rFonts w:asciiTheme="minorHAnsi" w:eastAsiaTheme="minorEastAsia" w:hAnsiTheme="minorHAnsi"/>
                  <w:noProof/>
                  <w:sz w:val="22"/>
                  <w:lang w:eastAsia="es-CO"/>
                </w:rPr>
              </w:rPrChange>
            </w:rPr>
            <w:pPrChange w:id="331" w:author="Camilo Andrés Díaz Gómez" w:date="2023-03-28T18:16:00Z">
              <w:pPr>
                <w:pStyle w:val="TDC3"/>
              </w:pPr>
            </w:pPrChange>
          </w:pPr>
          <w:del w:id="332" w:author="Camilo Andrés Díaz Gómez" w:date="2023-03-28T18:16:00Z">
            <w:r w:rsidRPr="0062064A" w:rsidDel="0062064A">
              <w:rPr>
                <w:rStyle w:val="Hipervnculo"/>
                <w:rFonts w:cs="Times New Roman"/>
                <w:noProof/>
                <w:color w:val="auto"/>
                <w:rPrChange w:id="333"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34" w:author="Camilo Andrés Díaz Gómez" w:date="2023-03-28T18:16:00Z"/>
              <w:rFonts w:eastAsiaTheme="minorEastAsia" w:cs="Times New Roman"/>
              <w:noProof/>
              <w:sz w:val="22"/>
              <w:lang w:eastAsia="es-CO"/>
              <w:rPrChange w:id="335" w:author="Camilo Andrés Díaz Gómez" w:date="2023-03-28T18:16:00Z">
                <w:rPr>
                  <w:del w:id="336" w:author="Camilo Andrés Díaz Gómez" w:date="2023-03-28T18:16:00Z"/>
                  <w:rFonts w:asciiTheme="minorHAnsi" w:eastAsiaTheme="minorEastAsia" w:hAnsiTheme="minorHAnsi"/>
                  <w:noProof/>
                  <w:sz w:val="22"/>
                  <w:lang w:eastAsia="es-CO"/>
                </w:rPr>
              </w:rPrChange>
            </w:rPr>
          </w:pPr>
          <w:del w:id="337"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rsidP="0062064A">
          <w:pPr>
            <w:pStyle w:val="TDC3"/>
            <w:rPr>
              <w:del w:id="338" w:author="Camilo Andrés Díaz Gómez" w:date="2023-03-28T18:16:00Z"/>
              <w:rFonts w:eastAsiaTheme="minorEastAsia"/>
              <w:noProof/>
              <w:sz w:val="22"/>
              <w:lang w:eastAsia="es-CO"/>
              <w:rPrChange w:id="339" w:author="Camilo Andrés Díaz Gómez" w:date="2023-03-28T18:16:00Z">
                <w:rPr>
                  <w:del w:id="340" w:author="Camilo Andrés Díaz Gómez" w:date="2023-03-28T18:16:00Z"/>
                  <w:rFonts w:asciiTheme="minorHAnsi" w:eastAsiaTheme="minorEastAsia" w:hAnsiTheme="minorHAnsi"/>
                  <w:noProof/>
                  <w:sz w:val="22"/>
                  <w:lang w:eastAsia="es-CO"/>
                </w:rPr>
              </w:rPrChange>
            </w:rPr>
            <w:pPrChange w:id="341" w:author="Camilo Andrés Díaz Gómez" w:date="2023-03-28T18:16:00Z">
              <w:pPr>
                <w:pStyle w:val="TDC3"/>
              </w:pPr>
            </w:pPrChange>
          </w:pPr>
          <w:del w:id="342" w:author="Camilo Andrés Díaz Gómez" w:date="2023-03-28T18:16:00Z">
            <w:r w:rsidRPr="0062064A" w:rsidDel="0062064A">
              <w:rPr>
                <w:rStyle w:val="Hipervnculo"/>
                <w:rFonts w:cs="Times New Roman"/>
                <w:noProof/>
                <w:color w:val="auto"/>
                <w:rPrChange w:id="343"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rsidP="0062064A">
          <w:pPr>
            <w:pStyle w:val="TDC3"/>
            <w:rPr>
              <w:del w:id="344" w:author="Camilo Andrés Díaz Gómez" w:date="2023-03-28T18:16:00Z"/>
              <w:rFonts w:eastAsiaTheme="minorEastAsia"/>
              <w:noProof/>
              <w:sz w:val="22"/>
              <w:lang w:eastAsia="es-CO"/>
              <w:rPrChange w:id="345" w:author="Camilo Andrés Díaz Gómez" w:date="2023-03-28T18:16:00Z">
                <w:rPr>
                  <w:del w:id="346" w:author="Camilo Andrés Díaz Gómez" w:date="2023-03-28T18:16:00Z"/>
                  <w:rFonts w:asciiTheme="minorHAnsi" w:eastAsiaTheme="minorEastAsia" w:hAnsiTheme="minorHAnsi"/>
                  <w:noProof/>
                  <w:sz w:val="22"/>
                  <w:lang w:eastAsia="es-CO"/>
                </w:rPr>
              </w:rPrChange>
            </w:rPr>
            <w:pPrChange w:id="347" w:author="Camilo Andrés Díaz Gómez" w:date="2023-03-28T18:16:00Z">
              <w:pPr>
                <w:pStyle w:val="TDC3"/>
              </w:pPr>
            </w:pPrChange>
          </w:pPr>
          <w:del w:id="348" w:author="Camilo Andrés Díaz Gómez" w:date="2023-03-28T18:16:00Z">
            <w:r w:rsidRPr="0062064A" w:rsidDel="0062064A">
              <w:rPr>
                <w:rStyle w:val="Hipervnculo"/>
                <w:rFonts w:cs="Times New Roman"/>
                <w:noProof/>
                <w:color w:val="auto"/>
                <w:rPrChange w:id="349"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50" w:author="Camilo Andrés Díaz Gómez" w:date="2023-03-28T18:16:00Z"/>
              <w:rFonts w:eastAsiaTheme="minorEastAsia" w:cs="Times New Roman"/>
              <w:noProof/>
              <w:sz w:val="22"/>
              <w:lang w:eastAsia="es-CO"/>
              <w:rPrChange w:id="351" w:author="Camilo Andrés Díaz Gómez" w:date="2023-03-28T18:16:00Z">
                <w:rPr>
                  <w:del w:id="352" w:author="Camilo Andrés Díaz Gómez" w:date="2023-03-28T18:16:00Z"/>
                  <w:rFonts w:asciiTheme="minorHAnsi" w:eastAsiaTheme="minorEastAsia" w:hAnsiTheme="minorHAnsi"/>
                  <w:noProof/>
                  <w:sz w:val="22"/>
                  <w:lang w:eastAsia="es-CO"/>
                </w:rPr>
              </w:rPrChange>
            </w:rPr>
          </w:pPr>
          <w:del w:id="353"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54" w:author="Camilo Andrés Díaz Gómez" w:date="2023-03-28T18:16:00Z"/>
              <w:rFonts w:eastAsiaTheme="minorEastAsia" w:cs="Times New Roman"/>
              <w:noProof/>
              <w:sz w:val="22"/>
              <w:lang w:eastAsia="es-CO"/>
              <w:rPrChange w:id="355" w:author="Camilo Andrés Díaz Gómez" w:date="2023-03-28T18:16:00Z">
                <w:rPr>
                  <w:del w:id="356" w:author="Camilo Andrés Díaz Gómez" w:date="2023-03-28T18:16:00Z"/>
                  <w:rFonts w:asciiTheme="minorHAnsi" w:eastAsiaTheme="minorEastAsia" w:hAnsiTheme="minorHAnsi"/>
                  <w:noProof/>
                  <w:sz w:val="22"/>
                  <w:lang w:eastAsia="es-CO"/>
                </w:rPr>
              </w:rPrChange>
            </w:rPr>
          </w:pPr>
          <w:del w:id="357"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58" w:author="Camilo Andrés Díaz Gómez" w:date="2023-03-28T18:16:00Z"/>
              <w:rFonts w:eastAsiaTheme="minorEastAsia" w:cs="Times New Roman"/>
              <w:noProof/>
              <w:sz w:val="22"/>
              <w:lang w:eastAsia="es-CO"/>
              <w:rPrChange w:id="359" w:author="Camilo Andrés Díaz Gómez" w:date="2023-03-28T18:16:00Z">
                <w:rPr>
                  <w:del w:id="360" w:author="Camilo Andrés Díaz Gómez" w:date="2023-03-28T18:16:00Z"/>
                  <w:rFonts w:asciiTheme="minorHAnsi" w:eastAsiaTheme="minorEastAsia" w:hAnsiTheme="minorHAnsi"/>
                  <w:noProof/>
                  <w:sz w:val="22"/>
                  <w:lang w:eastAsia="es-CO"/>
                </w:rPr>
              </w:rPrChange>
            </w:rPr>
          </w:pPr>
          <w:del w:id="361"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62" w:author="Camilo Andrés Díaz Gómez" w:date="2023-03-28T18:16:00Z"/>
              <w:rFonts w:eastAsiaTheme="minorEastAsia" w:cs="Times New Roman"/>
              <w:noProof/>
              <w:sz w:val="22"/>
              <w:lang w:eastAsia="es-CO"/>
              <w:rPrChange w:id="363" w:author="Camilo Andrés Díaz Gómez" w:date="2023-03-28T18:16:00Z">
                <w:rPr>
                  <w:del w:id="364" w:author="Camilo Andrés Díaz Gómez" w:date="2023-03-28T18:16:00Z"/>
                  <w:rFonts w:asciiTheme="minorHAnsi" w:eastAsiaTheme="minorEastAsia" w:hAnsiTheme="minorHAnsi"/>
                  <w:noProof/>
                  <w:sz w:val="22"/>
                  <w:lang w:eastAsia="es-CO"/>
                </w:rPr>
              </w:rPrChange>
            </w:rPr>
          </w:pPr>
          <w:del w:id="365"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66" w:author="JHONATAN MAURICIO VILLARREAL CORREDOR" w:date="2023-03-24T17:40:00Z"/>
              <w:del w:id="367" w:author="Camilo Andrés Díaz Gómez" w:date="2023-03-28T15:26:00Z"/>
              <w:rFonts w:eastAsiaTheme="minorEastAsia" w:cs="Times New Roman"/>
              <w:noProof/>
              <w:sz w:val="22"/>
              <w:lang w:eastAsia="es-CO"/>
              <w:rPrChange w:id="368" w:author="Camilo Andrés Díaz Gómez" w:date="2023-03-28T18:16:00Z">
                <w:rPr>
                  <w:ins w:id="369" w:author="JHONATAN MAURICIO VILLARREAL CORREDOR" w:date="2023-03-24T17:40:00Z"/>
                  <w:del w:id="370" w:author="Camilo Andrés Díaz Gómez" w:date="2023-03-28T15:26:00Z"/>
                  <w:rFonts w:asciiTheme="minorHAnsi" w:eastAsiaTheme="minorEastAsia" w:hAnsiTheme="minorHAnsi"/>
                  <w:noProof/>
                  <w:sz w:val="22"/>
                  <w:lang w:eastAsia="es-CO"/>
                </w:rPr>
              </w:rPrChange>
            </w:rPr>
          </w:pPr>
          <w:ins w:id="371" w:author="JHONATAN MAURICIO VILLARREAL CORREDOR" w:date="2023-03-24T17:40:00Z">
            <w:del w:id="372"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373" w:author="JHONATAN MAURICIO VILLARREAL CORREDOR" w:date="2023-03-24T17:40:00Z"/>
              <w:del w:id="374" w:author="Camilo Andrés Díaz Gómez" w:date="2023-03-28T15:26:00Z"/>
              <w:rFonts w:eastAsiaTheme="minorEastAsia" w:cs="Times New Roman"/>
              <w:noProof/>
              <w:sz w:val="22"/>
              <w:lang w:eastAsia="es-CO"/>
              <w:rPrChange w:id="375" w:author="Camilo Andrés Díaz Gómez" w:date="2023-03-28T18:16:00Z">
                <w:rPr>
                  <w:ins w:id="376" w:author="JHONATAN MAURICIO VILLARREAL CORREDOR" w:date="2023-03-24T17:40:00Z"/>
                  <w:del w:id="377" w:author="Camilo Andrés Díaz Gómez" w:date="2023-03-28T15:26:00Z"/>
                  <w:rFonts w:asciiTheme="minorHAnsi" w:eastAsiaTheme="minorEastAsia" w:hAnsiTheme="minorHAnsi"/>
                  <w:noProof/>
                  <w:sz w:val="22"/>
                  <w:lang w:eastAsia="es-CO"/>
                </w:rPr>
              </w:rPrChange>
            </w:rPr>
          </w:pPr>
          <w:ins w:id="378" w:author="JHONATAN MAURICIO VILLARREAL CORREDOR" w:date="2023-03-24T17:40:00Z">
            <w:del w:id="379"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380" w:author="JHONATAN MAURICIO VILLARREAL CORREDOR" w:date="2023-03-24T17:40:00Z"/>
              <w:del w:id="381" w:author="Camilo Andrés Díaz Gómez" w:date="2023-03-28T15:26:00Z"/>
              <w:rFonts w:eastAsiaTheme="minorEastAsia" w:cs="Times New Roman"/>
              <w:noProof/>
              <w:sz w:val="22"/>
              <w:lang w:eastAsia="es-CO"/>
              <w:rPrChange w:id="382" w:author="Camilo Andrés Díaz Gómez" w:date="2023-03-28T18:16:00Z">
                <w:rPr>
                  <w:ins w:id="383" w:author="JHONATAN MAURICIO VILLARREAL CORREDOR" w:date="2023-03-24T17:40:00Z"/>
                  <w:del w:id="384" w:author="Camilo Andrés Díaz Gómez" w:date="2023-03-28T15:26:00Z"/>
                  <w:rFonts w:asciiTheme="minorHAnsi" w:eastAsiaTheme="minorEastAsia" w:hAnsiTheme="minorHAnsi"/>
                  <w:noProof/>
                  <w:sz w:val="22"/>
                  <w:lang w:eastAsia="es-CO"/>
                </w:rPr>
              </w:rPrChange>
            </w:rPr>
          </w:pPr>
          <w:ins w:id="385" w:author="JHONATAN MAURICIO VILLARREAL CORREDOR" w:date="2023-03-24T17:40:00Z">
            <w:del w:id="386"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387" w:author="JHONATAN MAURICIO VILLARREAL CORREDOR" w:date="2023-03-24T17:40:00Z"/>
              <w:del w:id="388" w:author="Camilo Andrés Díaz Gómez" w:date="2023-03-28T15:26:00Z"/>
              <w:rFonts w:eastAsiaTheme="minorEastAsia" w:cs="Times New Roman"/>
              <w:noProof/>
              <w:sz w:val="22"/>
              <w:lang w:eastAsia="es-CO"/>
              <w:rPrChange w:id="389" w:author="Camilo Andrés Díaz Gómez" w:date="2023-03-28T18:16:00Z">
                <w:rPr>
                  <w:ins w:id="390" w:author="JHONATAN MAURICIO VILLARREAL CORREDOR" w:date="2023-03-24T17:40:00Z"/>
                  <w:del w:id="391" w:author="Camilo Andrés Díaz Gómez" w:date="2023-03-28T15:26:00Z"/>
                  <w:rFonts w:asciiTheme="minorHAnsi" w:eastAsiaTheme="minorEastAsia" w:hAnsiTheme="minorHAnsi"/>
                  <w:noProof/>
                  <w:sz w:val="22"/>
                  <w:lang w:eastAsia="es-CO"/>
                </w:rPr>
              </w:rPrChange>
            </w:rPr>
          </w:pPr>
          <w:ins w:id="392" w:author="JHONATAN MAURICIO VILLARREAL CORREDOR" w:date="2023-03-24T17:40:00Z">
            <w:del w:id="393"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394" w:author="JHONATAN MAURICIO VILLARREAL CORREDOR" w:date="2023-03-24T17:40:00Z"/>
              <w:del w:id="395" w:author="Camilo Andrés Díaz Gómez" w:date="2023-03-28T15:26:00Z"/>
              <w:rFonts w:eastAsiaTheme="minorEastAsia" w:cs="Times New Roman"/>
              <w:noProof/>
              <w:sz w:val="22"/>
              <w:lang w:eastAsia="es-CO"/>
              <w:rPrChange w:id="396" w:author="Camilo Andrés Díaz Gómez" w:date="2023-03-28T18:16:00Z">
                <w:rPr>
                  <w:ins w:id="397" w:author="JHONATAN MAURICIO VILLARREAL CORREDOR" w:date="2023-03-24T17:40:00Z"/>
                  <w:del w:id="398" w:author="Camilo Andrés Díaz Gómez" w:date="2023-03-28T15:26:00Z"/>
                  <w:rFonts w:asciiTheme="minorHAnsi" w:eastAsiaTheme="minorEastAsia" w:hAnsiTheme="minorHAnsi"/>
                  <w:noProof/>
                  <w:sz w:val="22"/>
                  <w:lang w:eastAsia="es-CO"/>
                </w:rPr>
              </w:rPrChange>
            </w:rPr>
          </w:pPr>
          <w:ins w:id="399" w:author="JHONATAN MAURICIO VILLARREAL CORREDOR" w:date="2023-03-24T17:40:00Z">
            <w:del w:id="400" w:author="Camilo Andrés Díaz Gómez" w:date="2023-03-28T15:26:00Z">
              <w:r w:rsidRPr="0062064A" w:rsidDel="00405EF3">
                <w:rPr>
                  <w:rStyle w:val="Hipervnculo"/>
                  <w:rFonts w:cs="Times New Roman"/>
                  <w:noProof/>
                  <w:color w:val="auto"/>
                  <w:rPrChange w:id="401"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02" w:author="JHONATAN MAURICIO VILLARREAL CORREDOR" w:date="2023-03-24T17:40:00Z"/>
              <w:del w:id="403" w:author="Camilo Andrés Díaz Gómez" w:date="2023-03-28T15:26:00Z"/>
              <w:rFonts w:eastAsiaTheme="minorEastAsia" w:cs="Times New Roman"/>
              <w:noProof/>
              <w:sz w:val="22"/>
              <w:lang w:eastAsia="es-CO"/>
              <w:rPrChange w:id="404" w:author="Camilo Andrés Díaz Gómez" w:date="2023-03-28T18:16:00Z">
                <w:rPr>
                  <w:ins w:id="405" w:author="JHONATAN MAURICIO VILLARREAL CORREDOR" w:date="2023-03-24T17:40:00Z"/>
                  <w:del w:id="406" w:author="Camilo Andrés Díaz Gómez" w:date="2023-03-28T15:26:00Z"/>
                  <w:rFonts w:asciiTheme="minorHAnsi" w:eastAsiaTheme="minorEastAsia" w:hAnsiTheme="minorHAnsi"/>
                  <w:noProof/>
                  <w:sz w:val="22"/>
                  <w:lang w:eastAsia="es-CO"/>
                </w:rPr>
              </w:rPrChange>
            </w:rPr>
          </w:pPr>
          <w:ins w:id="407" w:author="JHONATAN MAURICIO VILLARREAL CORREDOR" w:date="2023-03-24T17:40:00Z">
            <w:del w:id="408"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09" w:author="JHONATAN MAURICIO VILLARREAL CORREDOR" w:date="2023-03-24T17:40:00Z"/>
              <w:del w:id="410" w:author="Camilo Andrés Díaz Gómez" w:date="2023-03-28T15:26:00Z"/>
              <w:rFonts w:eastAsiaTheme="minorEastAsia" w:cs="Times New Roman"/>
              <w:noProof/>
              <w:sz w:val="22"/>
              <w:lang w:eastAsia="es-CO"/>
              <w:rPrChange w:id="411" w:author="Camilo Andrés Díaz Gómez" w:date="2023-03-28T18:16:00Z">
                <w:rPr>
                  <w:ins w:id="412" w:author="JHONATAN MAURICIO VILLARREAL CORREDOR" w:date="2023-03-24T17:40:00Z"/>
                  <w:del w:id="413" w:author="Camilo Andrés Díaz Gómez" w:date="2023-03-28T15:26:00Z"/>
                  <w:rFonts w:asciiTheme="minorHAnsi" w:eastAsiaTheme="minorEastAsia" w:hAnsiTheme="minorHAnsi"/>
                  <w:noProof/>
                  <w:sz w:val="22"/>
                  <w:lang w:eastAsia="es-CO"/>
                </w:rPr>
              </w:rPrChange>
            </w:rPr>
          </w:pPr>
          <w:ins w:id="414" w:author="JHONATAN MAURICIO VILLARREAL CORREDOR" w:date="2023-03-24T17:40:00Z">
            <w:del w:id="415"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16" w:author="JHONATAN MAURICIO VILLARREAL CORREDOR" w:date="2023-03-24T17:40:00Z"/>
              <w:del w:id="417" w:author="Camilo Andrés Díaz Gómez" w:date="2023-03-28T15:26:00Z"/>
              <w:rFonts w:eastAsiaTheme="minorEastAsia" w:cs="Times New Roman"/>
              <w:noProof/>
              <w:sz w:val="22"/>
              <w:lang w:eastAsia="es-CO"/>
              <w:rPrChange w:id="418" w:author="Camilo Andrés Díaz Gómez" w:date="2023-03-28T18:16:00Z">
                <w:rPr>
                  <w:ins w:id="419" w:author="JHONATAN MAURICIO VILLARREAL CORREDOR" w:date="2023-03-24T17:40:00Z"/>
                  <w:del w:id="420" w:author="Camilo Andrés Díaz Gómez" w:date="2023-03-28T15:26:00Z"/>
                  <w:rFonts w:asciiTheme="minorHAnsi" w:eastAsiaTheme="minorEastAsia" w:hAnsiTheme="minorHAnsi"/>
                  <w:noProof/>
                  <w:sz w:val="22"/>
                  <w:lang w:eastAsia="es-CO"/>
                </w:rPr>
              </w:rPrChange>
            </w:rPr>
          </w:pPr>
          <w:ins w:id="421" w:author="JHONATAN MAURICIO VILLARREAL CORREDOR" w:date="2023-03-24T17:40:00Z">
            <w:del w:id="422" w:author="Camilo Andrés Díaz Gómez" w:date="2023-03-28T15:26:00Z">
              <w:r w:rsidRPr="0062064A" w:rsidDel="00405EF3">
                <w:rPr>
                  <w:rStyle w:val="Hipervnculo"/>
                  <w:rFonts w:cs="Times New Roman"/>
                  <w:noProof/>
                  <w:color w:val="auto"/>
                  <w:rPrChange w:id="423"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24" w:author="JHONATAN MAURICIO VILLARREAL CORREDOR" w:date="2023-03-24T17:40:00Z"/>
              <w:del w:id="425" w:author="Camilo Andrés Díaz Gómez" w:date="2023-03-28T15:26:00Z"/>
              <w:rFonts w:eastAsiaTheme="minorEastAsia" w:cs="Times New Roman"/>
              <w:noProof/>
              <w:sz w:val="22"/>
              <w:lang w:eastAsia="es-CO"/>
              <w:rPrChange w:id="426" w:author="Camilo Andrés Díaz Gómez" w:date="2023-03-28T18:16:00Z">
                <w:rPr>
                  <w:ins w:id="427" w:author="JHONATAN MAURICIO VILLARREAL CORREDOR" w:date="2023-03-24T17:40:00Z"/>
                  <w:del w:id="428" w:author="Camilo Andrés Díaz Gómez" w:date="2023-03-28T15:26:00Z"/>
                  <w:rFonts w:asciiTheme="minorHAnsi" w:eastAsiaTheme="minorEastAsia" w:hAnsiTheme="minorHAnsi"/>
                  <w:noProof/>
                  <w:sz w:val="22"/>
                  <w:lang w:eastAsia="es-CO"/>
                </w:rPr>
              </w:rPrChange>
            </w:rPr>
          </w:pPr>
          <w:ins w:id="429" w:author="JHONATAN MAURICIO VILLARREAL CORREDOR" w:date="2023-03-24T17:40:00Z">
            <w:del w:id="430" w:author="Camilo Andrés Díaz Gómez" w:date="2023-03-28T15:26:00Z">
              <w:r w:rsidRPr="0062064A" w:rsidDel="00405EF3">
                <w:rPr>
                  <w:rStyle w:val="Hipervnculo"/>
                  <w:rFonts w:cs="Times New Roman"/>
                  <w:noProof/>
                  <w:color w:val="auto"/>
                  <w:rPrChange w:id="431"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32" w:author="JHONATAN MAURICIO VILLARREAL CORREDOR" w:date="2023-03-24T17:40:00Z"/>
              <w:del w:id="433" w:author="Camilo Andrés Díaz Gómez" w:date="2023-03-28T15:26:00Z"/>
              <w:rFonts w:eastAsiaTheme="minorEastAsia" w:cs="Times New Roman"/>
              <w:noProof/>
              <w:sz w:val="22"/>
              <w:lang w:eastAsia="es-CO"/>
              <w:rPrChange w:id="434" w:author="Camilo Andrés Díaz Gómez" w:date="2023-03-28T18:16:00Z">
                <w:rPr>
                  <w:ins w:id="435" w:author="JHONATAN MAURICIO VILLARREAL CORREDOR" w:date="2023-03-24T17:40:00Z"/>
                  <w:del w:id="436" w:author="Camilo Andrés Díaz Gómez" w:date="2023-03-28T15:26:00Z"/>
                  <w:rFonts w:asciiTheme="minorHAnsi" w:eastAsiaTheme="minorEastAsia" w:hAnsiTheme="minorHAnsi"/>
                  <w:noProof/>
                  <w:sz w:val="22"/>
                  <w:lang w:eastAsia="es-CO"/>
                </w:rPr>
              </w:rPrChange>
            </w:rPr>
          </w:pPr>
          <w:ins w:id="437" w:author="JHONATAN MAURICIO VILLARREAL CORREDOR" w:date="2023-03-24T17:40:00Z">
            <w:del w:id="438"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39" w:author="JHONATAN MAURICIO VILLARREAL CORREDOR" w:date="2023-03-24T17:40:00Z"/>
              <w:del w:id="440" w:author="Camilo Andrés Díaz Gómez" w:date="2023-03-28T15:26:00Z"/>
              <w:rFonts w:eastAsiaTheme="minorEastAsia" w:cs="Times New Roman"/>
              <w:noProof/>
              <w:sz w:val="22"/>
              <w:lang w:eastAsia="es-CO"/>
              <w:rPrChange w:id="441" w:author="Camilo Andrés Díaz Gómez" w:date="2023-03-28T18:16:00Z">
                <w:rPr>
                  <w:ins w:id="442" w:author="JHONATAN MAURICIO VILLARREAL CORREDOR" w:date="2023-03-24T17:40:00Z"/>
                  <w:del w:id="443" w:author="Camilo Andrés Díaz Gómez" w:date="2023-03-28T15:26:00Z"/>
                  <w:rFonts w:asciiTheme="minorHAnsi" w:eastAsiaTheme="minorEastAsia" w:hAnsiTheme="minorHAnsi"/>
                  <w:noProof/>
                  <w:sz w:val="22"/>
                  <w:lang w:eastAsia="es-CO"/>
                </w:rPr>
              </w:rPrChange>
            </w:rPr>
          </w:pPr>
          <w:ins w:id="444" w:author="JHONATAN MAURICIO VILLARREAL CORREDOR" w:date="2023-03-24T17:40:00Z">
            <w:del w:id="445" w:author="Camilo Andrés Díaz Gómez" w:date="2023-03-28T15:26:00Z">
              <w:r w:rsidRPr="0062064A" w:rsidDel="00405EF3">
                <w:rPr>
                  <w:rStyle w:val="Hipervnculo"/>
                  <w:rFonts w:cs="Times New Roman"/>
                  <w:noProof/>
                  <w:color w:val="auto"/>
                  <w:rPrChange w:id="446"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47" w:author="JHONATAN MAURICIO VILLARREAL CORREDOR" w:date="2023-03-24T17:40:00Z"/>
              <w:del w:id="448" w:author="Camilo Andrés Díaz Gómez" w:date="2023-03-28T15:26:00Z"/>
              <w:rFonts w:eastAsiaTheme="minorEastAsia" w:cs="Times New Roman"/>
              <w:noProof/>
              <w:sz w:val="22"/>
              <w:lang w:eastAsia="es-CO"/>
              <w:rPrChange w:id="449" w:author="Camilo Andrés Díaz Gómez" w:date="2023-03-28T18:16:00Z">
                <w:rPr>
                  <w:ins w:id="450" w:author="JHONATAN MAURICIO VILLARREAL CORREDOR" w:date="2023-03-24T17:40:00Z"/>
                  <w:del w:id="451" w:author="Camilo Andrés Díaz Gómez" w:date="2023-03-28T15:26:00Z"/>
                  <w:rFonts w:asciiTheme="minorHAnsi" w:eastAsiaTheme="minorEastAsia" w:hAnsiTheme="minorHAnsi"/>
                  <w:noProof/>
                  <w:sz w:val="22"/>
                  <w:lang w:eastAsia="es-CO"/>
                </w:rPr>
              </w:rPrChange>
            </w:rPr>
          </w:pPr>
          <w:ins w:id="452" w:author="JHONATAN MAURICIO VILLARREAL CORREDOR" w:date="2023-03-24T17:40:00Z">
            <w:del w:id="453" w:author="Camilo Andrés Díaz Gómez" w:date="2023-03-28T15:26:00Z">
              <w:r w:rsidRPr="0062064A" w:rsidDel="00405EF3">
                <w:rPr>
                  <w:rStyle w:val="Hipervnculo"/>
                  <w:rFonts w:cs="Times New Roman"/>
                  <w:noProof/>
                  <w:color w:val="auto"/>
                  <w:rPrChange w:id="454"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55" w:author="JHONATAN MAURICIO VILLARREAL CORREDOR" w:date="2023-03-24T17:40:00Z"/>
              <w:del w:id="456" w:author="Camilo Andrés Díaz Gómez" w:date="2023-03-28T15:26:00Z"/>
              <w:rFonts w:eastAsiaTheme="minorEastAsia" w:cs="Times New Roman"/>
              <w:noProof/>
              <w:sz w:val="22"/>
              <w:lang w:eastAsia="es-CO"/>
              <w:rPrChange w:id="457" w:author="Camilo Andrés Díaz Gómez" w:date="2023-03-28T18:16:00Z">
                <w:rPr>
                  <w:ins w:id="458" w:author="JHONATAN MAURICIO VILLARREAL CORREDOR" w:date="2023-03-24T17:40:00Z"/>
                  <w:del w:id="459" w:author="Camilo Andrés Díaz Gómez" w:date="2023-03-28T15:26:00Z"/>
                  <w:rFonts w:asciiTheme="minorHAnsi" w:eastAsiaTheme="minorEastAsia" w:hAnsiTheme="minorHAnsi"/>
                  <w:noProof/>
                  <w:sz w:val="22"/>
                  <w:lang w:eastAsia="es-CO"/>
                </w:rPr>
              </w:rPrChange>
            </w:rPr>
          </w:pPr>
          <w:ins w:id="460" w:author="JHONATAN MAURICIO VILLARREAL CORREDOR" w:date="2023-03-24T17:40:00Z">
            <w:del w:id="461" w:author="Camilo Andrés Díaz Gómez" w:date="2023-03-28T15:26:00Z">
              <w:r w:rsidRPr="0062064A" w:rsidDel="00405EF3">
                <w:rPr>
                  <w:rStyle w:val="Hipervnculo"/>
                  <w:rFonts w:cs="Times New Roman"/>
                  <w:noProof/>
                  <w:color w:val="auto"/>
                  <w:rPrChange w:id="462"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63" w:author="JHONATAN MAURICIO VILLARREAL CORREDOR" w:date="2023-03-24T17:40:00Z"/>
              <w:del w:id="464" w:author="Camilo Andrés Díaz Gómez" w:date="2023-03-28T15:26:00Z"/>
              <w:rFonts w:eastAsiaTheme="minorEastAsia" w:cs="Times New Roman"/>
              <w:noProof/>
              <w:sz w:val="22"/>
              <w:lang w:eastAsia="es-CO"/>
              <w:rPrChange w:id="465" w:author="Camilo Andrés Díaz Gómez" w:date="2023-03-28T18:16:00Z">
                <w:rPr>
                  <w:ins w:id="466" w:author="JHONATAN MAURICIO VILLARREAL CORREDOR" w:date="2023-03-24T17:40:00Z"/>
                  <w:del w:id="467" w:author="Camilo Andrés Díaz Gómez" w:date="2023-03-28T15:26:00Z"/>
                  <w:rFonts w:asciiTheme="minorHAnsi" w:eastAsiaTheme="minorEastAsia" w:hAnsiTheme="minorHAnsi"/>
                  <w:noProof/>
                  <w:sz w:val="22"/>
                  <w:lang w:eastAsia="es-CO"/>
                </w:rPr>
              </w:rPrChange>
            </w:rPr>
          </w:pPr>
          <w:ins w:id="468" w:author="JHONATAN MAURICIO VILLARREAL CORREDOR" w:date="2023-03-24T17:40:00Z">
            <w:del w:id="469" w:author="Camilo Andrés Díaz Gómez" w:date="2023-03-28T15:26:00Z">
              <w:r w:rsidRPr="0062064A" w:rsidDel="00405EF3">
                <w:rPr>
                  <w:rStyle w:val="Hipervnculo"/>
                  <w:rFonts w:cs="Times New Roman"/>
                  <w:noProof/>
                  <w:color w:val="auto"/>
                  <w:rPrChange w:id="470"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71" w:author="JHONATAN MAURICIO VILLARREAL CORREDOR" w:date="2023-03-24T17:40:00Z"/>
              <w:del w:id="472" w:author="Camilo Andrés Díaz Gómez" w:date="2023-03-28T15:26:00Z"/>
              <w:rFonts w:eastAsiaTheme="minorEastAsia" w:cs="Times New Roman"/>
              <w:noProof/>
              <w:sz w:val="22"/>
              <w:lang w:eastAsia="es-CO"/>
              <w:rPrChange w:id="473" w:author="Camilo Andrés Díaz Gómez" w:date="2023-03-28T18:16:00Z">
                <w:rPr>
                  <w:ins w:id="474" w:author="JHONATAN MAURICIO VILLARREAL CORREDOR" w:date="2023-03-24T17:40:00Z"/>
                  <w:del w:id="475" w:author="Camilo Andrés Díaz Gómez" w:date="2023-03-28T15:26:00Z"/>
                  <w:rFonts w:asciiTheme="minorHAnsi" w:eastAsiaTheme="minorEastAsia" w:hAnsiTheme="minorHAnsi"/>
                  <w:noProof/>
                  <w:sz w:val="22"/>
                  <w:lang w:eastAsia="es-CO"/>
                </w:rPr>
              </w:rPrChange>
            </w:rPr>
          </w:pPr>
          <w:ins w:id="476" w:author="JHONATAN MAURICIO VILLARREAL CORREDOR" w:date="2023-03-24T17:40:00Z">
            <w:del w:id="477"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478" w:author="JHONATAN MAURICIO VILLARREAL CORREDOR" w:date="2023-03-24T17:40:00Z"/>
              <w:del w:id="479" w:author="Camilo Andrés Díaz Gómez" w:date="2023-03-28T15:26:00Z"/>
              <w:rFonts w:eastAsiaTheme="minorEastAsia" w:cs="Times New Roman"/>
              <w:noProof/>
              <w:sz w:val="22"/>
              <w:lang w:eastAsia="es-CO"/>
              <w:rPrChange w:id="480" w:author="Camilo Andrés Díaz Gómez" w:date="2023-03-28T18:16:00Z">
                <w:rPr>
                  <w:ins w:id="481" w:author="JHONATAN MAURICIO VILLARREAL CORREDOR" w:date="2023-03-24T17:40:00Z"/>
                  <w:del w:id="482" w:author="Camilo Andrés Díaz Gómez" w:date="2023-03-28T15:26:00Z"/>
                  <w:rFonts w:asciiTheme="minorHAnsi" w:eastAsiaTheme="minorEastAsia" w:hAnsiTheme="minorHAnsi"/>
                  <w:noProof/>
                  <w:sz w:val="22"/>
                  <w:lang w:eastAsia="es-CO"/>
                </w:rPr>
              </w:rPrChange>
            </w:rPr>
          </w:pPr>
          <w:ins w:id="483" w:author="JHONATAN MAURICIO VILLARREAL CORREDOR" w:date="2023-03-24T17:40:00Z">
            <w:del w:id="484" w:author="Camilo Andrés Díaz Gómez" w:date="2023-03-28T15:26:00Z">
              <w:r w:rsidRPr="0062064A" w:rsidDel="00405EF3">
                <w:rPr>
                  <w:rStyle w:val="Hipervnculo"/>
                  <w:rFonts w:cs="Times New Roman"/>
                  <w:noProof/>
                  <w:color w:val="auto"/>
                  <w:rPrChange w:id="485"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486" w:author="JHONATAN MAURICIO VILLARREAL CORREDOR" w:date="2023-03-24T17:40:00Z"/>
              <w:del w:id="487" w:author="Camilo Andrés Díaz Gómez" w:date="2023-03-28T15:26:00Z"/>
              <w:rFonts w:eastAsiaTheme="minorEastAsia" w:cs="Times New Roman"/>
              <w:noProof/>
              <w:sz w:val="22"/>
              <w:lang w:eastAsia="es-CO"/>
              <w:rPrChange w:id="488" w:author="Camilo Andrés Díaz Gómez" w:date="2023-03-28T18:16:00Z">
                <w:rPr>
                  <w:ins w:id="489" w:author="JHONATAN MAURICIO VILLARREAL CORREDOR" w:date="2023-03-24T17:40:00Z"/>
                  <w:del w:id="490" w:author="Camilo Andrés Díaz Gómez" w:date="2023-03-28T15:26:00Z"/>
                  <w:rFonts w:asciiTheme="minorHAnsi" w:eastAsiaTheme="minorEastAsia" w:hAnsiTheme="minorHAnsi"/>
                  <w:noProof/>
                  <w:sz w:val="22"/>
                  <w:lang w:eastAsia="es-CO"/>
                </w:rPr>
              </w:rPrChange>
            </w:rPr>
          </w:pPr>
          <w:ins w:id="491" w:author="JHONATAN MAURICIO VILLARREAL CORREDOR" w:date="2023-03-24T17:40:00Z">
            <w:del w:id="492" w:author="Camilo Andrés Díaz Gómez" w:date="2023-03-28T15:26:00Z">
              <w:r w:rsidRPr="0062064A" w:rsidDel="00405EF3">
                <w:rPr>
                  <w:rStyle w:val="Hipervnculo"/>
                  <w:rFonts w:cs="Times New Roman"/>
                  <w:noProof/>
                  <w:color w:val="auto"/>
                  <w:rPrChange w:id="493"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494" w:author="JHONATAN MAURICIO VILLARREAL CORREDOR" w:date="2023-03-24T17:40:00Z"/>
              <w:del w:id="495" w:author="Camilo Andrés Díaz Gómez" w:date="2023-03-28T15:26:00Z"/>
              <w:rFonts w:eastAsiaTheme="minorEastAsia" w:cs="Times New Roman"/>
              <w:noProof/>
              <w:sz w:val="22"/>
              <w:lang w:eastAsia="es-CO"/>
              <w:rPrChange w:id="496" w:author="Camilo Andrés Díaz Gómez" w:date="2023-03-28T18:16:00Z">
                <w:rPr>
                  <w:ins w:id="497" w:author="JHONATAN MAURICIO VILLARREAL CORREDOR" w:date="2023-03-24T17:40:00Z"/>
                  <w:del w:id="498" w:author="Camilo Andrés Díaz Gómez" w:date="2023-03-28T15:26:00Z"/>
                  <w:rFonts w:asciiTheme="minorHAnsi" w:eastAsiaTheme="minorEastAsia" w:hAnsiTheme="minorHAnsi"/>
                  <w:noProof/>
                  <w:sz w:val="22"/>
                  <w:lang w:eastAsia="es-CO"/>
                </w:rPr>
              </w:rPrChange>
            </w:rPr>
          </w:pPr>
          <w:ins w:id="499" w:author="JHONATAN MAURICIO VILLARREAL CORREDOR" w:date="2023-03-24T17:40:00Z">
            <w:del w:id="500" w:author="Camilo Andrés Díaz Gómez" w:date="2023-03-28T15:26:00Z">
              <w:r w:rsidRPr="0062064A" w:rsidDel="00405EF3">
                <w:rPr>
                  <w:rStyle w:val="Hipervnculo"/>
                  <w:rFonts w:cs="Times New Roman"/>
                  <w:noProof/>
                  <w:color w:val="auto"/>
                  <w:rPrChange w:id="501"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02" w:author="JHONATAN MAURICIO VILLARREAL CORREDOR" w:date="2023-03-24T17:40:00Z"/>
              <w:del w:id="503" w:author="Camilo Andrés Díaz Gómez" w:date="2023-03-28T15:26:00Z"/>
              <w:rFonts w:eastAsiaTheme="minorEastAsia" w:cs="Times New Roman"/>
              <w:noProof/>
              <w:sz w:val="22"/>
              <w:lang w:eastAsia="es-CO"/>
              <w:rPrChange w:id="504" w:author="Camilo Andrés Díaz Gómez" w:date="2023-03-28T18:16:00Z">
                <w:rPr>
                  <w:ins w:id="505" w:author="JHONATAN MAURICIO VILLARREAL CORREDOR" w:date="2023-03-24T17:40:00Z"/>
                  <w:del w:id="506" w:author="Camilo Andrés Díaz Gómez" w:date="2023-03-28T15:26:00Z"/>
                  <w:rFonts w:asciiTheme="minorHAnsi" w:eastAsiaTheme="minorEastAsia" w:hAnsiTheme="minorHAnsi"/>
                  <w:noProof/>
                  <w:sz w:val="22"/>
                  <w:lang w:eastAsia="es-CO"/>
                </w:rPr>
              </w:rPrChange>
            </w:rPr>
          </w:pPr>
          <w:ins w:id="507" w:author="JHONATAN MAURICIO VILLARREAL CORREDOR" w:date="2023-03-24T17:40:00Z">
            <w:del w:id="508" w:author="Camilo Andrés Díaz Gómez" w:date="2023-03-28T15:26:00Z">
              <w:r w:rsidRPr="0062064A" w:rsidDel="00405EF3">
                <w:rPr>
                  <w:rStyle w:val="Hipervnculo"/>
                  <w:rFonts w:cs="Times New Roman"/>
                  <w:noProof/>
                  <w:color w:val="auto"/>
                  <w:rPrChange w:id="509"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10" w:author="JHONATAN MAURICIO VILLARREAL CORREDOR" w:date="2023-03-24T17:40:00Z"/>
              <w:del w:id="511" w:author="Camilo Andrés Díaz Gómez" w:date="2023-03-28T15:26:00Z"/>
              <w:rFonts w:eastAsiaTheme="minorEastAsia" w:cs="Times New Roman"/>
              <w:noProof/>
              <w:sz w:val="22"/>
              <w:lang w:eastAsia="es-CO"/>
              <w:rPrChange w:id="512" w:author="Camilo Andrés Díaz Gómez" w:date="2023-03-28T18:16:00Z">
                <w:rPr>
                  <w:ins w:id="513" w:author="JHONATAN MAURICIO VILLARREAL CORREDOR" w:date="2023-03-24T17:40:00Z"/>
                  <w:del w:id="514" w:author="Camilo Andrés Díaz Gómez" w:date="2023-03-28T15:26:00Z"/>
                  <w:rFonts w:asciiTheme="minorHAnsi" w:eastAsiaTheme="minorEastAsia" w:hAnsiTheme="minorHAnsi"/>
                  <w:noProof/>
                  <w:sz w:val="22"/>
                  <w:lang w:eastAsia="es-CO"/>
                </w:rPr>
              </w:rPrChange>
            </w:rPr>
          </w:pPr>
          <w:ins w:id="515" w:author="JHONATAN MAURICIO VILLARREAL CORREDOR" w:date="2023-03-24T17:40:00Z">
            <w:del w:id="516" w:author="Camilo Andrés Díaz Gómez" w:date="2023-03-28T15:26:00Z">
              <w:r w:rsidRPr="0062064A" w:rsidDel="00405EF3">
                <w:rPr>
                  <w:rStyle w:val="Hipervnculo"/>
                  <w:rFonts w:cs="Times New Roman"/>
                  <w:noProof/>
                  <w:color w:val="auto"/>
                  <w:rPrChange w:id="517"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18" w:author="JHONATAN MAURICIO VILLARREAL CORREDOR" w:date="2023-03-24T17:40:00Z"/>
              <w:del w:id="519" w:author="Camilo Andrés Díaz Gómez" w:date="2023-03-28T15:26:00Z"/>
              <w:rFonts w:eastAsiaTheme="minorEastAsia" w:cs="Times New Roman"/>
              <w:noProof/>
              <w:sz w:val="22"/>
              <w:lang w:eastAsia="es-CO"/>
              <w:rPrChange w:id="520" w:author="Camilo Andrés Díaz Gómez" w:date="2023-03-28T18:16:00Z">
                <w:rPr>
                  <w:ins w:id="521" w:author="JHONATAN MAURICIO VILLARREAL CORREDOR" w:date="2023-03-24T17:40:00Z"/>
                  <w:del w:id="522" w:author="Camilo Andrés Díaz Gómez" w:date="2023-03-28T15:26:00Z"/>
                  <w:rFonts w:asciiTheme="minorHAnsi" w:eastAsiaTheme="minorEastAsia" w:hAnsiTheme="minorHAnsi"/>
                  <w:noProof/>
                  <w:sz w:val="22"/>
                  <w:lang w:eastAsia="es-CO"/>
                </w:rPr>
              </w:rPrChange>
            </w:rPr>
          </w:pPr>
          <w:ins w:id="523" w:author="JHONATAN MAURICIO VILLARREAL CORREDOR" w:date="2023-03-24T17:40:00Z">
            <w:del w:id="524" w:author="Camilo Andrés Díaz Gómez" w:date="2023-03-28T15:26:00Z">
              <w:r w:rsidRPr="0062064A" w:rsidDel="00405EF3">
                <w:rPr>
                  <w:rStyle w:val="Hipervnculo"/>
                  <w:rFonts w:cs="Times New Roman"/>
                  <w:noProof/>
                  <w:color w:val="auto"/>
                  <w:rPrChange w:id="525"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26" w:author="JHONATAN MAURICIO VILLARREAL CORREDOR" w:date="2023-03-24T17:40:00Z"/>
              <w:del w:id="527" w:author="Camilo Andrés Díaz Gómez" w:date="2023-03-28T15:26:00Z"/>
              <w:rFonts w:eastAsiaTheme="minorEastAsia" w:cs="Times New Roman"/>
              <w:noProof/>
              <w:sz w:val="22"/>
              <w:lang w:eastAsia="es-CO"/>
              <w:rPrChange w:id="528" w:author="Camilo Andrés Díaz Gómez" w:date="2023-03-28T18:16:00Z">
                <w:rPr>
                  <w:ins w:id="529" w:author="JHONATAN MAURICIO VILLARREAL CORREDOR" w:date="2023-03-24T17:40:00Z"/>
                  <w:del w:id="530" w:author="Camilo Andrés Díaz Gómez" w:date="2023-03-28T15:26:00Z"/>
                  <w:rFonts w:asciiTheme="minorHAnsi" w:eastAsiaTheme="minorEastAsia" w:hAnsiTheme="minorHAnsi"/>
                  <w:noProof/>
                  <w:sz w:val="22"/>
                  <w:lang w:eastAsia="es-CO"/>
                </w:rPr>
              </w:rPrChange>
            </w:rPr>
          </w:pPr>
          <w:ins w:id="531" w:author="JHONATAN MAURICIO VILLARREAL CORREDOR" w:date="2023-03-24T17:40:00Z">
            <w:del w:id="532"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33" w:author="JHONATAN MAURICIO VILLARREAL CORREDOR" w:date="2023-03-24T17:40:00Z"/>
              <w:del w:id="534" w:author="Camilo Andrés Díaz Gómez" w:date="2023-03-28T15:26:00Z"/>
              <w:rFonts w:eastAsiaTheme="minorEastAsia" w:cs="Times New Roman"/>
              <w:noProof/>
              <w:sz w:val="22"/>
              <w:lang w:eastAsia="es-CO"/>
              <w:rPrChange w:id="535" w:author="Camilo Andrés Díaz Gómez" w:date="2023-03-28T18:16:00Z">
                <w:rPr>
                  <w:ins w:id="536" w:author="JHONATAN MAURICIO VILLARREAL CORREDOR" w:date="2023-03-24T17:40:00Z"/>
                  <w:del w:id="537" w:author="Camilo Andrés Díaz Gómez" w:date="2023-03-28T15:26:00Z"/>
                  <w:rFonts w:asciiTheme="minorHAnsi" w:eastAsiaTheme="minorEastAsia" w:hAnsiTheme="minorHAnsi"/>
                  <w:noProof/>
                  <w:sz w:val="22"/>
                  <w:lang w:eastAsia="es-CO"/>
                </w:rPr>
              </w:rPrChange>
            </w:rPr>
          </w:pPr>
          <w:ins w:id="538" w:author="JHONATAN MAURICIO VILLARREAL CORREDOR" w:date="2023-03-24T17:40:00Z">
            <w:del w:id="539" w:author="Camilo Andrés Díaz Gómez" w:date="2023-03-28T15:26:00Z">
              <w:r w:rsidRPr="0062064A" w:rsidDel="00405EF3">
                <w:rPr>
                  <w:rStyle w:val="Hipervnculo"/>
                  <w:rFonts w:cs="Times New Roman"/>
                  <w:noProof/>
                  <w:color w:val="auto"/>
                  <w:rPrChange w:id="540"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41" w:author="JHONATAN MAURICIO VILLARREAL CORREDOR" w:date="2023-03-24T17:40:00Z"/>
              <w:del w:id="542" w:author="Camilo Andrés Díaz Gómez" w:date="2023-03-28T15:26:00Z"/>
              <w:rFonts w:eastAsiaTheme="minorEastAsia" w:cs="Times New Roman"/>
              <w:noProof/>
              <w:sz w:val="22"/>
              <w:lang w:eastAsia="es-CO"/>
              <w:rPrChange w:id="543" w:author="Camilo Andrés Díaz Gómez" w:date="2023-03-28T18:16:00Z">
                <w:rPr>
                  <w:ins w:id="544" w:author="JHONATAN MAURICIO VILLARREAL CORREDOR" w:date="2023-03-24T17:40:00Z"/>
                  <w:del w:id="545" w:author="Camilo Andrés Díaz Gómez" w:date="2023-03-28T15:26:00Z"/>
                  <w:rFonts w:asciiTheme="minorHAnsi" w:eastAsiaTheme="minorEastAsia" w:hAnsiTheme="minorHAnsi"/>
                  <w:noProof/>
                  <w:sz w:val="22"/>
                  <w:lang w:eastAsia="es-CO"/>
                </w:rPr>
              </w:rPrChange>
            </w:rPr>
          </w:pPr>
          <w:ins w:id="546" w:author="JHONATAN MAURICIO VILLARREAL CORREDOR" w:date="2023-03-24T17:40:00Z">
            <w:del w:id="547" w:author="Camilo Andrés Díaz Gómez" w:date="2023-03-28T15:26:00Z">
              <w:r w:rsidRPr="0062064A" w:rsidDel="00405EF3">
                <w:rPr>
                  <w:rStyle w:val="Hipervnculo"/>
                  <w:rFonts w:cs="Times New Roman"/>
                  <w:noProof/>
                  <w:color w:val="auto"/>
                  <w:rPrChange w:id="548"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49" w:author="JHONATAN MAURICIO VILLARREAL CORREDOR" w:date="2023-03-24T17:40:00Z"/>
              <w:del w:id="550" w:author="Camilo Andrés Díaz Gómez" w:date="2023-03-28T15:26:00Z"/>
              <w:rFonts w:eastAsiaTheme="minorEastAsia" w:cs="Times New Roman"/>
              <w:noProof/>
              <w:sz w:val="22"/>
              <w:lang w:eastAsia="es-CO"/>
              <w:rPrChange w:id="551" w:author="Camilo Andrés Díaz Gómez" w:date="2023-03-28T18:16:00Z">
                <w:rPr>
                  <w:ins w:id="552" w:author="JHONATAN MAURICIO VILLARREAL CORREDOR" w:date="2023-03-24T17:40:00Z"/>
                  <w:del w:id="553" w:author="Camilo Andrés Díaz Gómez" w:date="2023-03-28T15:26:00Z"/>
                  <w:rFonts w:asciiTheme="minorHAnsi" w:eastAsiaTheme="minorEastAsia" w:hAnsiTheme="minorHAnsi"/>
                  <w:noProof/>
                  <w:sz w:val="22"/>
                  <w:lang w:eastAsia="es-CO"/>
                </w:rPr>
              </w:rPrChange>
            </w:rPr>
          </w:pPr>
          <w:ins w:id="554" w:author="JHONATAN MAURICIO VILLARREAL CORREDOR" w:date="2023-03-24T17:40:00Z">
            <w:del w:id="555"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56" w:author="JHONATAN MAURICIO VILLARREAL CORREDOR" w:date="2023-03-24T17:40:00Z"/>
              <w:del w:id="557" w:author="Camilo Andrés Díaz Gómez" w:date="2023-03-28T15:26:00Z"/>
              <w:rFonts w:eastAsiaTheme="minorEastAsia" w:cs="Times New Roman"/>
              <w:noProof/>
              <w:sz w:val="22"/>
              <w:lang w:eastAsia="es-CO"/>
              <w:rPrChange w:id="558" w:author="Camilo Andrés Díaz Gómez" w:date="2023-03-28T18:16:00Z">
                <w:rPr>
                  <w:ins w:id="559" w:author="JHONATAN MAURICIO VILLARREAL CORREDOR" w:date="2023-03-24T17:40:00Z"/>
                  <w:del w:id="560" w:author="Camilo Andrés Díaz Gómez" w:date="2023-03-28T15:26:00Z"/>
                  <w:rFonts w:asciiTheme="minorHAnsi" w:eastAsiaTheme="minorEastAsia" w:hAnsiTheme="minorHAnsi"/>
                  <w:noProof/>
                  <w:sz w:val="22"/>
                  <w:lang w:eastAsia="es-CO"/>
                </w:rPr>
              </w:rPrChange>
            </w:rPr>
          </w:pPr>
          <w:ins w:id="561" w:author="JHONATAN MAURICIO VILLARREAL CORREDOR" w:date="2023-03-24T17:40:00Z">
            <w:del w:id="562"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63" w:author="JHONATAN MAURICIO VILLARREAL CORREDOR" w:date="2023-03-24T17:40:00Z"/>
              <w:del w:id="564" w:author="Camilo Andrés Díaz Gómez" w:date="2023-03-28T15:26:00Z"/>
              <w:rFonts w:eastAsiaTheme="minorEastAsia" w:cs="Times New Roman"/>
              <w:noProof/>
              <w:sz w:val="22"/>
              <w:lang w:eastAsia="es-CO"/>
              <w:rPrChange w:id="565" w:author="Camilo Andrés Díaz Gómez" w:date="2023-03-28T18:16:00Z">
                <w:rPr>
                  <w:ins w:id="566" w:author="JHONATAN MAURICIO VILLARREAL CORREDOR" w:date="2023-03-24T17:40:00Z"/>
                  <w:del w:id="567" w:author="Camilo Andrés Díaz Gómez" w:date="2023-03-28T15:26:00Z"/>
                  <w:rFonts w:asciiTheme="minorHAnsi" w:eastAsiaTheme="minorEastAsia" w:hAnsiTheme="minorHAnsi"/>
                  <w:noProof/>
                  <w:sz w:val="22"/>
                  <w:lang w:eastAsia="es-CO"/>
                </w:rPr>
              </w:rPrChange>
            </w:rPr>
          </w:pPr>
          <w:ins w:id="568" w:author="JHONATAN MAURICIO VILLARREAL CORREDOR" w:date="2023-03-24T17:40:00Z">
            <w:del w:id="569"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70" w:author="JHONATAN MAURICIO VILLARREAL CORREDOR" w:date="2023-03-24T17:40:00Z"/>
              <w:del w:id="571" w:author="Camilo Andrés Díaz Gómez" w:date="2023-03-28T15:26:00Z"/>
              <w:rFonts w:eastAsiaTheme="minorEastAsia" w:cs="Times New Roman"/>
              <w:noProof/>
              <w:sz w:val="22"/>
              <w:lang w:eastAsia="es-CO"/>
              <w:rPrChange w:id="572" w:author="Camilo Andrés Díaz Gómez" w:date="2023-03-28T18:16:00Z">
                <w:rPr>
                  <w:ins w:id="573" w:author="JHONATAN MAURICIO VILLARREAL CORREDOR" w:date="2023-03-24T17:40:00Z"/>
                  <w:del w:id="574" w:author="Camilo Andrés Díaz Gómez" w:date="2023-03-28T15:26:00Z"/>
                  <w:rFonts w:asciiTheme="minorHAnsi" w:eastAsiaTheme="minorEastAsia" w:hAnsiTheme="minorHAnsi"/>
                  <w:noProof/>
                  <w:sz w:val="22"/>
                  <w:lang w:eastAsia="es-CO"/>
                </w:rPr>
              </w:rPrChange>
            </w:rPr>
          </w:pPr>
          <w:ins w:id="575" w:author="JHONATAN MAURICIO VILLARREAL CORREDOR" w:date="2023-03-24T17:40:00Z">
            <w:del w:id="576"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577" w:author="Steff Guzmán" w:date="2023-03-24T15:54:00Z"/>
              <w:del w:id="578" w:author="Camilo Andrés Díaz Gómez" w:date="2023-03-28T15:26:00Z"/>
              <w:rFonts w:eastAsiaTheme="minorEastAsia" w:cs="Times New Roman"/>
              <w:noProof/>
              <w:sz w:val="22"/>
              <w:lang w:eastAsia="es-CO"/>
              <w:rPrChange w:id="579" w:author="Camilo Andrés Díaz Gómez" w:date="2023-03-28T18:16:00Z">
                <w:rPr>
                  <w:ins w:id="580" w:author="Steff Guzmán" w:date="2023-03-24T15:54:00Z"/>
                  <w:del w:id="581" w:author="Camilo Andrés Díaz Gómez" w:date="2023-03-28T15:26:00Z"/>
                  <w:rFonts w:asciiTheme="minorHAnsi" w:eastAsiaTheme="minorEastAsia" w:hAnsiTheme="minorHAnsi"/>
                  <w:noProof/>
                  <w:sz w:val="22"/>
                  <w:lang w:eastAsia="es-CO"/>
                </w:rPr>
              </w:rPrChange>
            </w:rPr>
          </w:pPr>
          <w:ins w:id="582" w:author="Steff Guzmán" w:date="2023-03-24T15:54:00Z">
            <w:del w:id="583"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584" w:author="Steff Guzmán" w:date="2023-03-24T15:54:00Z"/>
              <w:del w:id="585" w:author="Camilo Andrés Díaz Gómez" w:date="2023-03-28T15:26:00Z"/>
              <w:rFonts w:eastAsiaTheme="minorEastAsia" w:cs="Times New Roman"/>
              <w:noProof/>
              <w:sz w:val="22"/>
              <w:lang w:eastAsia="es-CO"/>
              <w:rPrChange w:id="586" w:author="Camilo Andrés Díaz Gómez" w:date="2023-03-28T18:16:00Z">
                <w:rPr>
                  <w:ins w:id="587" w:author="Steff Guzmán" w:date="2023-03-24T15:54:00Z"/>
                  <w:del w:id="588" w:author="Camilo Andrés Díaz Gómez" w:date="2023-03-28T15:26:00Z"/>
                  <w:rFonts w:asciiTheme="minorHAnsi" w:eastAsiaTheme="minorEastAsia" w:hAnsiTheme="minorHAnsi"/>
                  <w:noProof/>
                  <w:sz w:val="22"/>
                  <w:lang w:eastAsia="es-CO"/>
                </w:rPr>
              </w:rPrChange>
            </w:rPr>
          </w:pPr>
          <w:ins w:id="589" w:author="Steff Guzmán" w:date="2023-03-24T15:54:00Z">
            <w:del w:id="590"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591" w:author="Steff Guzmán" w:date="2023-03-24T15:54:00Z"/>
              <w:del w:id="592" w:author="Camilo Andrés Díaz Gómez" w:date="2023-03-28T15:26:00Z"/>
              <w:rFonts w:eastAsiaTheme="minorEastAsia" w:cs="Times New Roman"/>
              <w:noProof/>
              <w:sz w:val="22"/>
              <w:lang w:eastAsia="es-CO"/>
              <w:rPrChange w:id="593" w:author="Camilo Andrés Díaz Gómez" w:date="2023-03-28T18:16:00Z">
                <w:rPr>
                  <w:ins w:id="594" w:author="Steff Guzmán" w:date="2023-03-24T15:54:00Z"/>
                  <w:del w:id="595" w:author="Camilo Andrés Díaz Gómez" w:date="2023-03-28T15:26:00Z"/>
                  <w:rFonts w:asciiTheme="minorHAnsi" w:eastAsiaTheme="minorEastAsia" w:hAnsiTheme="minorHAnsi"/>
                  <w:noProof/>
                  <w:sz w:val="22"/>
                  <w:lang w:eastAsia="es-CO"/>
                </w:rPr>
              </w:rPrChange>
            </w:rPr>
          </w:pPr>
          <w:ins w:id="596" w:author="Steff Guzmán" w:date="2023-03-24T15:54:00Z">
            <w:del w:id="597"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598" w:author="Steff Guzmán" w:date="2023-03-24T15:54:00Z"/>
              <w:del w:id="599" w:author="Camilo Andrés Díaz Gómez" w:date="2023-03-28T15:26:00Z"/>
              <w:rFonts w:eastAsiaTheme="minorEastAsia" w:cs="Times New Roman"/>
              <w:noProof/>
              <w:sz w:val="22"/>
              <w:lang w:eastAsia="es-CO"/>
              <w:rPrChange w:id="600" w:author="Camilo Andrés Díaz Gómez" w:date="2023-03-28T18:16:00Z">
                <w:rPr>
                  <w:ins w:id="601" w:author="Steff Guzmán" w:date="2023-03-24T15:54:00Z"/>
                  <w:del w:id="602" w:author="Camilo Andrés Díaz Gómez" w:date="2023-03-28T15:26:00Z"/>
                  <w:rFonts w:asciiTheme="minorHAnsi" w:eastAsiaTheme="minorEastAsia" w:hAnsiTheme="minorHAnsi"/>
                  <w:noProof/>
                  <w:sz w:val="22"/>
                  <w:lang w:eastAsia="es-CO"/>
                </w:rPr>
              </w:rPrChange>
            </w:rPr>
          </w:pPr>
          <w:ins w:id="603" w:author="Steff Guzmán" w:date="2023-03-24T15:54:00Z">
            <w:del w:id="604"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05" w:author="Steff Guzmán" w:date="2023-03-24T15:54:00Z"/>
              <w:del w:id="606" w:author="Camilo Andrés Díaz Gómez" w:date="2023-03-28T15:26:00Z"/>
              <w:rFonts w:eastAsiaTheme="minorEastAsia" w:cs="Times New Roman"/>
              <w:noProof/>
              <w:sz w:val="22"/>
              <w:lang w:eastAsia="es-CO"/>
              <w:rPrChange w:id="607" w:author="Camilo Andrés Díaz Gómez" w:date="2023-03-28T18:16:00Z">
                <w:rPr>
                  <w:ins w:id="608" w:author="Steff Guzmán" w:date="2023-03-24T15:54:00Z"/>
                  <w:del w:id="609" w:author="Camilo Andrés Díaz Gómez" w:date="2023-03-28T15:26:00Z"/>
                  <w:rFonts w:asciiTheme="minorHAnsi" w:eastAsiaTheme="minorEastAsia" w:hAnsiTheme="minorHAnsi"/>
                  <w:noProof/>
                  <w:sz w:val="22"/>
                  <w:lang w:eastAsia="es-CO"/>
                </w:rPr>
              </w:rPrChange>
            </w:rPr>
          </w:pPr>
          <w:ins w:id="610" w:author="Steff Guzmán" w:date="2023-03-24T15:54:00Z">
            <w:del w:id="611" w:author="Camilo Andrés Díaz Gómez" w:date="2023-03-28T15:26:00Z">
              <w:r w:rsidRPr="0062064A" w:rsidDel="00405EF3">
                <w:rPr>
                  <w:rStyle w:val="Hipervnculo"/>
                  <w:rFonts w:cs="Times New Roman"/>
                  <w:noProof/>
                  <w:color w:val="auto"/>
                  <w:rPrChange w:id="612"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13" w:author="Steff Guzmán" w:date="2023-03-24T15:54:00Z"/>
              <w:del w:id="614" w:author="Camilo Andrés Díaz Gómez" w:date="2023-03-28T15:26:00Z"/>
              <w:rFonts w:eastAsiaTheme="minorEastAsia" w:cs="Times New Roman"/>
              <w:noProof/>
              <w:sz w:val="22"/>
              <w:lang w:eastAsia="es-CO"/>
              <w:rPrChange w:id="615" w:author="Camilo Andrés Díaz Gómez" w:date="2023-03-28T18:16:00Z">
                <w:rPr>
                  <w:ins w:id="616" w:author="Steff Guzmán" w:date="2023-03-24T15:54:00Z"/>
                  <w:del w:id="617" w:author="Camilo Andrés Díaz Gómez" w:date="2023-03-28T15:26:00Z"/>
                  <w:rFonts w:asciiTheme="minorHAnsi" w:eastAsiaTheme="minorEastAsia" w:hAnsiTheme="minorHAnsi"/>
                  <w:noProof/>
                  <w:sz w:val="22"/>
                  <w:lang w:eastAsia="es-CO"/>
                </w:rPr>
              </w:rPrChange>
            </w:rPr>
          </w:pPr>
          <w:ins w:id="618" w:author="Steff Guzmán" w:date="2023-03-24T15:54:00Z">
            <w:del w:id="619"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20" w:author="Steff Guzmán" w:date="2023-03-24T15:54:00Z"/>
              <w:del w:id="621" w:author="Camilo Andrés Díaz Gómez" w:date="2023-03-28T15:26:00Z"/>
              <w:rFonts w:eastAsiaTheme="minorEastAsia" w:cs="Times New Roman"/>
              <w:noProof/>
              <w:sz w:val="22"/>
              <w:lang w:eastAsia="es-CO"/>
              <w:rPrChange w:id="622" w:author="Camilo Andrés Díaz Gómez" w:date="2023-03-28T18:16:00Z">
                <w:rPr>
                  <w:ins w:id="623" w:author="Steff Guzmán" w:date="2023-03-24T15:54:00Z"/>
                  <w:del w:id="624" w:author="Camilo Andrés Díaz Gómez" w:date="2023-03-28T15:26:00Z"/>
                  <w:rFonts w:asciiTheme="minorHAnsi" w:eastAsiaTheme="minorEastAsia" w:hAnsiTheme="minorHAnsi"/>
                  <w:noProof/>
                  <w:sz w:val="22"/>
                  <w:lang w:eastAsia="es-CO"/>
                </w:rPr>
              </w:rPrChange>
            </w:rPr>
          </w:pPr>
          <w:ins w:id="625" w:author="Steff Guzmán" w:date="2023-03-24T15:54:00Z">
            <w:del w:id="626"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27" w:author="Steff Guzmán" w:date="2023-03-24T15:54:00Z"/>
              <w:del w:id="628" w:author="Camilo Andrés Díaz Gómez" w:date="2023-03-28T15:26:00Z"/>
              <w:rFonts w:eastAsiaTheme="minorEastAsia" w:cs="Times New Roman"/>
              <w:noProof/>
              <w:sz w:val="22"/>
              <w:lang w:eastAsia="es-CO"/>
              <w:rPrChange w:id="629" w:author="Camilo Andrés Díaz Gómez" w:date="2023-03-28T18:16:00Z">
                <w:rPr>
                  <w:ins w:id="630" w:author="Steff Guzmán" w:date="2023-03-24T15:54:00Z"/>
                  <w:del w:id="631" w:author="Camilo Andrés Díaz Gómez" w:date="2023-03-28T15:26:00Z"/>
                  <w:rFonts w:asciiTheme="minorHAnsi" w:eastAsiaTheme="minorEastAsia" w:hAnsiTheme="minorHAnsi"/>
                  <w:noProof/>
                  <w:sz w:val="22"/>
                  <w:lang w:eastAsia="es-CO"/>
                </w:rPr>
              </w:rPrChange>
            </w:rPr>
          </w:pPr>
          <w:ins w:id="632" w:author="Steff Guzmán" w:date="2023-03-24T15:54:00Z">
            <w:del w:id="633" w:author="Camilo Andrés Díaz Gómez" w:date="2023-03-28T15:26:00Z">
              <w:r w:rsidRPr="0062064A" w:rsidDel="00405EF3">
                <w:rPr>
                  <w:rStyle w:val="Hipervnculo"/>
                  <w:rFonts w:cs="Times New Roman"/>
                  <w:noProof/>
                  <w:color w:val="auto"/>
                  <w:rPrChange w:id="634"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35" w:author="Steff Guzmán" w:date="2023-03-24T15:54:00Z"/>
              <w:del w:id="636" w:author="Camilo Andrés Díaz Gómez" w:date="2023-03-28T15:26:00Z"/>
              <w:rFonts w:eastAsiaTheme="minorEastAsia" w:cs="Times New Roman"/>
              <w:noProof/>
              <w:sz w:val="22"/>
              <w:lang w:eastAsia="es-CO"/>
              <w:rPrChange w:id="637" w:author="Camilo Andrés Díaz Gómez" w:date="2023-03-28T18:16:00Z">
                <w:rPr>
                  <w:ins w:id="638" w:author="Steff Guzmán" w:date="2023-03-24T15:54:00Z"/>
                  <w:del w:id="639" w:author="Camilo Andrés Díaz Gómez" w:date="2023-03-28T15:26:00Z"/>
                  <w:rFonts w:asciiTheme="minorHAnsi" w:eastAsiaTheme="minorEastAsia" w:hAnsiTheme="minorHAnsi"/>
                  <w:noProof/>
                  <w:sz w:val="22"/>
                  <w:lang w:eastAsia="es-CO"/>
                </w:rPr>
              </w:rPrChange>
            </w:rPr>
          </w:pPr>
          <w:ins w:id="640" w:author="Steff Guzmán" w:date="2023-03-24T15:54:00Z">
            <w:del w:id="641" w:author="Camilo Andrés Díaz Gómez" w:date="2023-03-28T15:26:00Z">
              <w:r w:rsidRPr="0062064A" w:rsidDel="00405EF3">
                <w:rPr>
                  <w:rStyle w:val="Hipervnculo"/>
                  <w:rFonts w:cs="Times New Roman"/>
                  <w:noProof/>
                  <w:color w:val="auto"/>
                  <w:rPrChange w:id="642"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43" w:author="Steff Guzmán" w:date="2023-03-24T15:54:00Z"/>
              <w:del w:id="644" w:author="Camilo Andrés Díaz Gómez" w:date="2023-03-28T15:26:00Z"/>
              <w:rFonts w:eastAsiaTheme="minorEastAsia" w:cs="Times New Roman"/>
              <w:noProof/>
              <w:sz w:val="22"/>
              <w:lang w:eastAsia="es-CO"/>
              <w:rPrChange w:id="645" w:author="Camilo Andrés Díaz Gómez" w:date="2023-03-28T18:16:00Z">
                <w:rPr>
                  <w:ins w:id="646" w:author="Steff Guzmán" w:date="2023-03-24T15:54:00Z"/>
                  <w:del w:id="647" w:author="Camilo Andrés Díaz Gómez" w:date="2023-03-28T15:26:00Z"/>
                  <w:rFonts w:asciiTheme="minorHAnsi" w:eastAsiaTheme="minorEastAsia" w:hAnsiTheme="minorHAnsi"/>
                  <w:noProof/>
                  <w:sz w:val="22"/>
                  <w:lang w:eastAsia="es-CO"/>
                </w:rPr>
              </w:rPrChange>
            </w:rPr>
          </w:pPr>
          <w:ins w:id="648" w:author="Steff Guzmán" w:date="2023-03-24T15:54:00Z">
            <w:del w:id="649"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50" w:author="Steff Guzmán" w:date="2023-03-24T15:54:00Z"/>
              <w:del w:id="651" w:author="Camilo Andrés Díaz Gómez" w:date="2023-03-28T15:26:00Z"/>
              <w:rFonts w:eastAsiaTheme="minorEastAsia" w:cs="Times New Roman"/>
              <w:noProof/>
              <w:sz w:val="22"/>
              <w:lang w:eastAsia="es-CO"/>
              <w:rPrChange w:id="652" w:author="Camilo Andrés Díaz Gómez" w:date="2023-03-28T18:16:00Z">
                <w:rPr>
                  <w:ins w:id="653" w:author="Steff Guzmán" w:date="2023-03-24T15:54:00Z"/>
                  <w:del w:id="654" w:author="Camilo Andrés Díaz Gómez" w:date="2023-03-28T15:26:00Z"/>
                  <w:rFonts w:asciiTheme="minorHAnsi" w:eastAsiaTheme="minorEastAsia" w:hAnsiTheme="minorHAnsi"/>
                  <w:noProof/>
                  <w:sz w:val="22"/>
                  <w:lang w:eastAsia="es-CO"/>
                </w:rPr>
              </w:rPrChange>
            </w:rPr>
          </w:pPr>
          <w:ins w:id="655" w:author="Steff Guzmán" w:date="2023-03-24T15:54:00Z">
            <w:del w:id="656" w:author="Camilo Andrés Díaz Gómez" w:date="2023-03-28T15:26:00Z">
              <w:r w:rsidRPr="0062064A" w:rsidDel="00405EF3">
                <w:rPr>
                  <w:rStyle w:val="Hipervnculo"/>
                  <w:rFonts w:cs="Times New Roman"/>
                  <w:noProof/>
                  <w:color w:val="auto"/>
                  <w:rPrChange w:id="657"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58" w:author="Steff Guzmán" w:date="2023-03-24T15:54:00Z"/>
              <w:del w:id="659" w:author="Camilo Andrés Díaz Gómez" w:date="2023-03-28T15:26:00Z"/>
              <w:rFonts w:eastAsiaTheme="minorEastAsia" w:cs="Times New Roman"/>
              <w:noProof/>
              <w:sz w:val="22"/>
              <w:lang w:eastAsia="es-CO"/>
              <w:rPrChange w:id="660" w:author="Camilo Andrés Díaz Gómez" w:date="2023-03-28T18:16:00Z">
                <w:rPr>
                  <w:ins w:id="661" w:author="Steff Guzmán" w:date="2023-03-24T15:54:00Z"/>
                  <w:del w:id="662" w:author="Camilo Andrés Díaz Gómez" w:date="2023-03-28T15:26:00Z"/>
                  <w:rFonts w:asciiTheme="minorHAnsi" w:eastAsiaTheme="minorEastAsia" w:hAnsiTheme="minorHAnsi"/>
                  <w:noProof/>
                  <w:sz w:val="22"/>
                  <w:lang w:eastAsia="es-CO"/>
                </w:rPr>
              </w:rPrChange>
            </w:rPr>
          </w:pPr>
          <w:ins w:id="663" w:author="Steff Guzmán" w:date="2023-03-24T15:54:00Z">
            <w:del w:id="664" w:author="Camilo Andrés Díaz Gómez" w:date="2023-03-28T15:26:00Z">
              <w:r w:rsidRPr="0062064A" w:rsidDel="00405EF3">
                <w:rPr>
                  <w:rStyle w:val="Hipervnculo"/>
                  <w:rFonts w:cs="Times New Roman"/>
                  <w:noProof/>
                  <w:color w:val="auto"/>
                  <w:rPrChange w:id="665"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66" w:author="Steff Guzmán" w:date="2023-03-24T15:54:00Z"/>
              <w:del w:id="667" w:author="Camilo Andrés Díaz Gómez" w:date="2023-03-28T15:26:00Z"/>
              <w:rFonts w:eastAsiaTheme="minorEastAsia" w:cs="Times New Roman"/>
              <w:noProof/>
              <w:sz w:val="22"/>
              <w:lang w:eastAsia="es-CO"/>
              <w:rPrChange w:id="668" w:author="Camilo Andrés Díaz Gómez" w:date="2023-03-28T18:16:00Z">
                <w:rPr>
                  <w:ins w:id="669" w:author="Steff Guzmán" w:date="2023-03-24T15:54:00Z"/>
                  <w:del w:id="670" w:author="Camilo Andrés Díaz Gómez" w:date="2023-03-28T15:26:00Z"/>
                  <w:rFonts w:asciiTheme="minorHAnsi" w:eastAsiaTheme="minorEastAsia" w:hAnsiTheme="minorHAnsi"/>
                  <w:noProof/>
                  <w:sz w:val="22"/>
                  <w:lang w:eastAsia="es-CO"/>
                </w:rPr>
              </w:rPrChange>
            </w:rPr>
          </w:pPr>
          <w:ins w:id="671" w:author="Steff Guzmán" w:date="2023-03-24T15:54:00Z">
            <w:del w:id="672" w:author="Camilo Andrés Díaz Gómez" w:date="2023-03-28T15:26:00Z">
              <w:r w:rsidRPr="0062064A" w:rsidDel="00405EF3">
                <w:rPr>
                  <w:rStyle w:val="Hipervnculo"/>
                  <w:rFonts w:cs="Times New Roman"/>
                  <w:noProof/>
                  <w:color w:val="auto"/>
                  <w:rPrChange w:id="673"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674" w:author="Steff Guzmán" w:date="2023-03-24T15:54:00Z"/>
              <w:del w:id="675" w:author="Camilo Andrés Díaz Gómez" w:date="2023-03-28T15:26:00Z"/>
              <w:rFonts w:eastAsiaTheme="minorEastAsia" w:cs="Times New Roman"/>
              <w:noProof/>
              <w:sz w:val="22"/>
              <w:lang w:eastAsia="es-CO"/>
              <w:rPrChange w:id="676" w:author="Camilo Andrés Díaz Gómez" w:date="2023-03-28T18:16:00Z">
                <w:rPr>
                  <w:ins w:id="677" w:author="Steff Guzmán" w:date="2023-03-24T15:54:00Z"/>
                  <w:del w:id="678" w:author="Camilo Andrés Díaz Gómez" w:date="2023-03-28T15:26:00Z"/>
                  <w:rFonts w:asciiTheme="minorHAnsi" w:eastAsiaTheme="minorEastAsia" w:hAnsiTheme="minorHAnsi"/>
                  <w:noProof/>
                  <w:sz w:val="22"/>
                  <w:lang w:eastAsia="es-CO"/>
                </w:rPr>
              </w:rPrChange>
            </w:rPr>
          </w:pPr>
          <w:ins w:id="679" w:author="Steff Guzmán" w:date="2023-03-24T15:54:00Z">
            <w:del w:id="680" w:author="Camilo Andrés Díaz Gómez" w:date="2023-03-28T15:26:00Z">
              <w:r w:rsidRPr="0062064A" w:rsidDel="00405EF3">
                <w:rPr>
                  <w:rStyle w:val="Hipervnculo"/>
                  <w:rFonts w:cs="Times New Roman"/>
                  <w:noProof/>
                  <w:color w:val="auto"/>
                  <w:rPrChange w:id="681"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682" w:author="Steff Guzmán" w:date="2023-03-24T15:54:00Z"/>
              <w:del w:id="683" w:author="Camilo Andrés Díaz Gómez" w:date="2023-03-28T15:26:00Z"/>
              <w:rFonts w:eastAsiaTheme="minorEastAsia" w:cs="Times New Roman"/>
              <w:noProof/>
              <w:sz w:val="22"/>
              <w:lang w:eastAsia="es-CO"/>
              <w:rPrChange w:id="684" w:author="Camilo Andrés Díaz Gómez" w:date="2023-03-28T18:16:00Z">
                <w:rPr>
                  <w:ins w:id="685" w:author="Steff Guzmán" w:date="2023-03-24T15:54:00Z"/>
                  <w:del w:id="686" w:author="Camilo Andrés Díaz Gómez" w:date="2023-03-28T15:26:00Z"/>
                  <w:rFonts w:asciiTheme="minorHAnsi" w:eastAsiaTheme="minorEastAsia" w:hAnsiTheme="minorHAnsi"/>
                  <w:noProof/>
                  <w:sz w:val="22"/>
                  <w:lang w:eastAsia="es-CO"/>
                </w:rPr>
              </w:rPrChange>
            </w:rPr>
          </w:pPr>
          <w:ins w:id="687" w:author="Steff Guzmán" w:date="2023-03-24T15:54:00Z">
            <w:del w:id="688"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689" w:author="Steff Guzmán" w:date="2023-03-24T15:54:00Z"/>
              <w:del w:id="690" w:author="Camilo Andrés Díaz Gómez" w:date="2023-03-28T15:26:00Z"/>
              <w:rFonts w:eastAsiaTheme="minorEastAsia" w:cs="Times New Roman"/>
              <w:noProof/>
              <w:sz w:val="22"/>
              <w:lang w:eastAsia="es-CO"/>
              <w:rPrChange w:id="691" w:author="Camilo Andrés Díaz Gómez" w:date="2023-03-28T18:16:00Z">
                <w:rPr>
                  <w:ins w:id="692" w:author="Steff Guzmán" w:date="2023-03-24T15:54:00Z"/>
                  <w:del w:id="693" w:author="Camilo Andrés Díaz Gómez" w:date="2023-03-28T15:26:00Z"/>
                  <w:rFonts w:asciiTheme="minorHAnsi" w:eastAsiaTheme="minorEastAsia" w:hAnsiTheme="minorHAnsi"/>
                  <w:noProof/>
                  <w:sz w:val="22"/>
                  <w:lang w:eastAsia="es-CO"/>
                </w:rPr>
              </w:rPrChange>
            </w:rPr>
          </w:pPr>
          <w:ins w:id="694" w:author="Steff Guzmán" w:date="2023-03-24T15:54:00Z">
            <w:del w:id="695" w:author="Camilo Andrés Díaz Gómez" w:date="2023-03-28T15:26:00Z">
              <w:r w:rsidRPr="0062064A" w:rsidDel="00405EF3">
                <w:rPr>
                  <w:rStyle w:val="Hipervnculo"/>
                  <w:rFonts w:cs="Times New Roman"/>
                  <w:noProof/>
                  <w:color w:val="auto"/>
                  <w:rPrChange w:id="696"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697" w:author="Steff Guzmán" w:date="2023-03-24T15:54:00Z"/>
              <w:del w:id="698" w:author="Camilo Andrés Díaz Gómez" w:date="2023-03-28T15:26:00Z"/>
              <w:rFonts w:eastAsiaTheme="minorEastAsia" w:cs="Times New Roman"/>
              <w:noProof/>
              <w:sz w:val="22"/>
              <w:lang w:eastAsia="es-CO"/>
              <w:rPrChange w:id="699" w:author="Camilo Andrés Díaz Gómez" w:date="2023-03-28T18:16:00Z">
                <w:rPr>
                  <w:ins w:id="700" w:author="Steff Guzmán" w:date="2023-03-24T15:54:00Z"/>
                  <w:del w:id="701" w:author="Camilo Andrés Díaz Gómez" w:date="2023-03-28T15:26:00Z"/>
                  <w:rFonts w:asciiTheme="minorHAnsi" w:eastAsiaTheme="minorEastAsia" w:hAnsiTheme="minorHAnsi"/>
                  <w:noProof/>
                  <w:sz w:val="22"/>
                  <w:lang w:eastAsia="es-CO"/>
                </w:rPr>
              </w:rPrChange>
            </w:rPr>
          </w:pPr>
          <w:ins w:id="702" w:author="Steff Guzmán" w:date="2023-03-24T15:54:00Z">
            <w:del w:id="703" w:author="Camilo Andrés Díaz Gómez" w:date="2023-03-28T15:26:00Z">
              <w:r w:rsidRPr="0062064A" w:rsidDel="00405EF3">
                <w:rPr>
                  <w:rStyle w:val="Hipervnculo"/>
                  <w:rFonts w:cs="Times New Roman"/>
                  <w:noProof/>
                  <w:color w:val="auto"/>
                  <w:rPrChange w:id="704"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05" w:author="Steff Guzmán" w:date="2023-03-24T15:54:00Z"/>
              <w:del w:id="706" w:author="Camilo Andrés Díaz Gómez" w:date="2023-03-28T15:26:00Z"/>
              <w:rFonts w:eastAsiaTheme="minorEastAsia" w:cs="Times New Roman"/>
              <w:noProof/>
              <w:sz w:val="22"/>
              <w:lang w:eastAsia="es-CO"/>
              <w:rPrChange w:id="707" w:author="Camilo Andrés Díaz Gómez" w:date="2023-03-28T18:16:00Z">
                <w:rPr>
                  <w:ins w:id="708" w:author="Steff Guzmán" w:date="2023-03-24T15:54:00Z"/>
                  <w:del w:id="709" w:author="Camilo Andrés Díaz Gómez" w:date="2023-03-28T15:26:00Z"/>
                  <w:rFonts w:asciiTheme="minorHAnsi" w:eastAsiaTheme="minorEastAsia" w:hAnsiTheme="minorHAnsi"/>
                  <w:noProof/>
                  <w:sz w:val="22"/>
                  <w:lang w:eastAsia="es-CO"/>
                </w:rPr>
              </w:rPrChange>
            </w:rPr>
          </w:pPr>
          <w:ins w:id="710" w:author="Steff Guzmán" w:date="2023-03-24T15:54:00Z">
            <w:del w:id="711" w:author="Camilo Andrés Díaz Gómez" w:date="2023-03-28T15:26:00Z">
              <w:r w:rsidRPr="0062064A" w:rsidDel="00405EF3">
                <w:rPr>
                  <w:rStyle w:val="Hipervnculo"/>
                  <w:rFonts w:cs="Times New Roman"/>
                  <w:noProof/>
                  <w:color w:val="auto"/>
                  <w:rPrChange w:id="712"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13" w:author="Steff Guzmán" w:date="2023-03-24T15:54:00Z"/>
              <w:del w:id="714" w:author="Camilo Andrés Díaz Gómez" w:date="2023-03-28T15:26:00Z"/>
              <w:rFonts w:eastAsiaTheme="minorEastAsia" w:cs="Times New Roman"/>
              <w:noProof/>
              <w:sz w:val="22"/>
              <w:lang w:eastAsia="es-CO"/>
              <w:rPrChange w:id="715" w:author="Camilo Andrés Díaz Gómez" w:date="2023-03-28T18:16:00Z">
                <w:rPr>
                  <w:ins w:id="716" w:author="Steff Guzmán" w:date="2023-03-24T15:54:00Z"/>
                  <w:del w:id="717" w:author="Camilo Andrés Díaz Gómez" w:date="2023-03-28T15:26:00Z"/>
                  <w:rFonts w:asciiTheme="minorHAnsi" w:eastAsiaTheme="minorEastAsia" w:hAnsiTheme="minorHAnsi"/>
                  <w:noProof/>
                  <w:sz w:val="22"/>
                  <w:lang w:eastAsia="es-CO"/>
                </w:rPr>
              </w:rPrChange>
            </w:rPr>
          </w:pPr>
          <w:ins w:id="718" w:author="Steff Guzmán" w:date="2023-03-24T15:54:00Z">
            <w:del w:id="719" w:author="Camilo Andrés Díaz Gómez" w:date="2023-03-28T15:26:00Z">
              <w:r w:rsidRPr="0062064A" w:rsidDel="00405EF3">
                <w:rPr>
                  <w:rStyle w:val="Hipervnculo"/>
                  <w:rFonts w:cs="Times New Roman"/>
                  <w:noProof/>
                  <w:color w:val="auto"/>
                  <w:rPrChange w:id="720"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21" w:author="Steff Guzmán" w:date="2023-03-24T15:54:00Z"/>
              <w:del w:id="722" w:author="Camilo Andrés Díaz Gómez" w:date="2023-03-28T15:26:00Z"/>
              <w:rFonts w:eastAsiaTheme="minorEastAsia" w:cs="Times New Roman"/>
              <w:noProof/>
              <w:sz w:val="22"/>
              <w:lang w:eastAsia="es-CO"/>
              <w:rPrChange w:id="723" w:author="Camilo Andrés Díaz Gómez" w:date="2023-03-28T18:16:00Z">
                <w:rPr>
                  <w:ins w:id="724" w:author="Steff Guzmán" w:date="2023-03-24T15:54:00Z"/>
                  <w:del w:id="725" w:author="Camilo Andrés Díaz Gómez" w:date="2023-03-28T15:26:00Z"/>
                  <w:rFonts w:asciiTheme="minorHAnsi" w:eastAsiaTheme="minorEastAsia" w:hAnsiTheme="minorHAnsi"/>
                  <w:noProof/>
                  <w:sz w:val="22"/>
                  <w:lang w:eastAsia="es-CO"/>
                </w:rPr>
              </w:rPrChange>
            </w:rPr>
          </w:pPr>
          <w:ins w:id="726" w:author="Steff Guzmán" w:date="2023-03-24T15:54:00Z">
            <w:del w:id="727" w:author="Camilo Andrés Díaz Gómez" w:date="2023-03-28T15:26:00Z">
              <w:r w:rsidRPr="0062064A" w:rsidDel="00405EF3">
                <w:rPr>
                  <w:rStyle w:val="Hipervnculo"/>
                  <w:rFonts w:cs="Times New Roman"/>
                  <w:noProof/>
                  <w:color w:val="auto"/>
                  <w:rPrChange w:id="728"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29" w:author="Steff Guzmán" w:date="2023-03-24T15:54:00Z"/>
              <w:del w:id="730" w:author="Camilo Andrés Díaz Gómez" w:date="2023-03-28T15:26:00Z"/>
              <w:rFonts w:eastAsiaTheme="minorEastAsia" w:cs="Times New Roman"/>
              <w:noProof/>
              <w:sz w:val="22"/>
              <w:lang w:eastAsia="es-CO"/>
              <w:rPrChange w:id="731" w:author="Camilo Andrés Díaz Gómez" w:date="2023-03-28T18:16:00Z">
                <w:rPr>
                  <w:ins w:id="732" w:author="Steff Guzmán" w:date="2023-03-24T15:54:00Z"/>
                  <w:del w:id="733" w:author="Camilo Andrés Díaz Gómez" w:date="2023-03-28T15:26:00Z"/>
                  <w:rFonts w:asciiTheme="minorHAnsi" w:eastAsiaTheme="minorEastAsia" w:hAnsiTheme="minorHAnsi"/>
                  <w:noProof/>
                  <w:sz w:val="22"/>
                  <w:lang w:eastAsia="es-CO"/>
                </w:rPr>
              </w:rPrChange>
            </w:rPr>
          </w:pPr>
          <w:ins w:id="734" w:author="Steff Guzmán" w:date="2023-03-24T15:54:00Z">
            <w:del w:id="735" w:author="Camilo Andrés Díaz Gómez" w:date="2023-03-28T15:26:00Z">
              <w:r w:rsidRPr="0062064A" w:rsidDel="00405EF3">
                <w:rPr>
                  <w:rStyle w:val="Hipervnculo"/>
                  <w:rFonts w:cs="Times New Roman"/>
                  <w:noProof/>
                  <w:color w:val="auto"/>
                  <w:rPrChange w:id="736"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37" w:author="Steff Guzmán" w:date="2023-03-24T15:54:00Z"/>
              <w:del w:id="738" w:author="Camilo Andrés Díaz Gómez" w:date="2023-03-28T15:26:00Z"/>
              <w:rFonts w:eastAsiaTheme="minorEastAsia" w:cs="Times New Roman"/>
              <w:noProof/>
              <w:sz w:val="22"/>
              <w:lang w:eastAsia="es-CO"/>
              <w:rPrChange w:id="739" w:author="Camilo Andrés Díaz Gómez" w:date="2023-03-28T18:16:00Z">
                <w:rPr>
                  <w:ins w:id="740" w:author="Steff Guzmán" w:date="2023-03-24T15:54:00Z"/>
                  <w:del w:id="741" w:author="Camilo Andrés Díaz Gómez" w:date="2023-03-28T15:26:00Z"/>
                  <w:rFonts w:asciiTheme="minorHAnsi" w:eastAsiaTheme="minorEastAsia" w:hAnsiTheme="minorHAnsi"/>
                  <w:noProof/>
                  <w:sz w:val="22"/>
                  <w:lang w:eastAsia="es-CO"/>
                </w:rPr>
              </w:rPrChange>
            </w:rPr>
          </w:pPr>
          <w:ins w:id="742" w:author="Steff Guzmán" w:date="2023-03-24T15:54:00Z">
            <w:del w:id="743"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44" w:author="Steff Guzmán" w:date="2023-03-24T15:54:00Z"/>
              <w:del w:id="745" w:author="Camilo Andrés Díaz Gómez" w:date="2023-03-28T15:26:00Z"/>
              <w:rFonts w:eastAsiaTheme="minorEastAsia" w:cs="Times New Roman"/>
              <w:noProof/>
              <w:sz w:val="22"/>
              <w:lang w:eastAsia="es-CO"/>
              <w:rPrChange w:id="746" w:author="Camilo Andrés Díaz Gómez" w:date="2023-03-28T18:16:00Z">
                <w:rPr>
                  <w:ins w:id="747" w:author="Steff Guzmán" w:date="2023-03-24T15:54:00Z"/>
                  <w:del w:id="748" w:author="Camilo Andrés Díaz Gómez" w:date="2023-03-28T15:26:00Z"/>
                  <w:rFonts w:asciiTheme="minorHAnsi" w:eastAsiaTheme="minorEastAsia" w:hAnsiTheme="minorHAnsi"/>
                  <w:noProof/>
                  <w:sz w:val="22"/>
                  <w:lang w:eastAsia="es-CO"/>
                </w:rPr>
              </w:rPrChange>
            </w:rPr>
          </w:pPr>
          <w:ins w:id="749" w:author="Steff Guzmán" w:date="2023-03-24T15:54:00Z">
            <w:del w:id="750" w:author="Camilo Andrés Díaz Gómez" w:date="2023-03-28T15:26:00Z">
              <w:r w:rsidRPr="0062064A" w:rsidDel="00405EF3">
                <w:rPr>
                  <w:rStyle w:val="Hipervnculo"/>
                  <w:rFonts w:cs="Times New Roman"/>
                  <w:noProof/>
                  <w:color w:val="auto"/>
                  <w:rPrChange w:id="751"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52" w:author="Steff Guzmán" w:date="2023-03-24T15:54:00Z"/>
              <w:del w:id="753" w:author="Camilo Andrés Díaz Gómez" w:date="2023-03-28T15:26:00Z"/>
              <w:rFonts w:eastAsiaTheme="minorEastAsia" w:cs="Times New Roman"/>
              <w:noProof/>
              <w:sz w:val="22"/>
              <w:lang w:eastAsia="es-CO"/>
              <w:rPrChange w:id="754" w:author="Camilo Andrés Díaz Gómez" w:date="2023-03-28T18:16:00Z">
                <w:rPr>
                  <w:ins w:id="755" w:author="Steff Guzmán" w:date="2023-03-24T15:54:00Z"/>
                  <w:del w:id="756" w:author="Camilo Andrés Díaz Gómez" w:date="2023-03-28T15:26:00Z"/>
                  <w:rFonts w:asciiTheme="minorHAnsi" w:eastAsiaTheme="minorEastAsia" w:hAnsiTheme="minorHAnsi"/>
                  <w:noProof/>
                  <w:sz w:val="22"/>
                  <w:lang w:eastAsia="es-CO"/>
                </w:rPr>
              </w:rPrChange>
            </w:rPr>
          </w:pPr>
          <w:ins w:id="757" w:author="Steff Guzmán" w:date="2023-03-24T15:54:00Z">
            <w:del w:id="758" w:author="Camilo Andrés Díaz Gómez" w:date="2023-03-28T15:26:00Z">
              <w:r w:rsidRPr="0062064A" w:rsidDel="00405EF3">
                <w:rPr>
                  <w:rStyle w:val="Hipervnculo"/>
                  <w:rFonts w:cs="Times New Roman"/>
                  <w:noProof/>
                  <w:color w:val="auto"/>
                  <w:rPrChange w:id="759"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60" w:author="Steff Guzmán" w:date="2023-03-24T15:54:00Z"/>
              <w:del w:id="761" w:author="Camilo Andrés Díaz Gómez" w:date="2023-03-28T15:26:00Z"/>
              <w:rFonts w:eastAsiaTheme="minorEastAsia" w:cs="Times New Roman"/>
              <w:noProof/>
              <w:sz w:val="22"/>
              <w:lang w:eastAsia="es-CO"/>
              <w:rPrChange w:id="762" w:author="Camilo Andrés Díaz Gómez" w:date="2023-03-28T18:16:00Z">
                <w:rPr>
                  <w:ins w:id="763" w:author="Steff Guzmán" w:date="2023-03-24T15:54:00Z"/>
                  <w:del w:id="764" w:author="Camilo Andrés Díaz Gómez" w:date="2023-03-28T15:26:00Z"/>
                  <w:rFonts w:asciiTheme="minorHAnsi" w:eastAsiaTheme="minorEastAsia" w:hAnsiTheme="minorHAnsi"/>
                  <w:noProof/>
                  <w:sz w:val="22"/>
                  <w:lang w:eastAsia="es-CO"/>
                </w:rPr>
              </w:rPrChange>
            </w:rPr>
          </w:pPr>
          <w:ins w:id="765" w:author="Steff Guzmán" w:date="2023-03-24T15:54:00Z">
            <w:del w:id="766"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67" w:author="Steff Guzmán" w:date="2023-03-24T15:54:00Z"/>
              <w:del w:id="768" w:author="Camilo Andrés Díaz Gómez" w:date="2023-03-28T15:26:00Z"/>
              <w:rFonts w:eastAsiaTheme="minorEastAsia" w:cs="Times New Roman"/>
              <w:noProof/>
              <w:sz w:val="22"/>
              <w:lang w:eastAsia="es-CO"/>
              <w:rPrChange w:id="769" w:author="Camilo Andrés Díaz Gómez" w:date="2023-03-28T18:16:00Z">
                <w:rPr>
                  <w:ins w:id="770" w:author="Steff Guzmán" w:date="2023-03-24T15:54:00Z"/>
                  <w:del w:id="771" w:author="Camilo Andrés Díaz Gómez" w:date="2023-03-28T15:26:00Z"/>
                  <w:rFonts w:asciiTheme="minorHAnsi" w:eastAsiaTheme="minorEastAsia" w:hAnsiTheme="minorHAnsi"/>
                  <w:noProof/>
                  <w:sz w:val="22"/>
                  <w:lang w:eastAsia="es-CO"/>
                </w:rPr>
              </w:rPrChange>
            </w:rPr>
          </w:pPr>
          <w:ins w:id="772" w:author="Steff Guzmán" w:date="2023-03-24T15:54:00Z">
            <w:del w:id="773"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774" w:author="Steff Guzmán" w:date="2023-03-24T15:54:00Z"/>
              <w:del w:id="775" w:author="Camilo Andrés Díaz Gómez" w:date="2023-03-28T15:26:00Z"/>
              <w:rFonts w:eastAsiaTheme="minorEastAsia" w:cs="Times New Roman"/>
              <w:noProof/>
              <w:sz w:val="22"/>
              <w:lang w:eastAsia="es-CO"/>
              <w:rPrChange w:id="776" w:author="Camilo Andrés Díaz Gómez" w:date="2023-03-28T18:16:00Z">
                <w:rPr>
                  <w:ins w:id="777" w:author="Steff Guzmán" w:date="2023-03-24T15:54:00Z"/>
                  <w:del w:id="778" w:author="Camilo Andrés Díaz Gómez" w:date="2023-03-28T15:26:00Z"/>
                  <w:rFonts w:asciiTheme="minorHAnsi" w:eastAsiaTheme="minorEastAsia" w:hAnsiTheme="minorHAnsi"/>
                  <w:noProof/>
                  <w:sz w:val="22"/>
                  <w:lang w:eastAsia="es-CO"/>
                </w:rPr>
              </w:rPrChange>
            </w:rPr>
          </w:pPr>
          <w:ins w:id="779" w:author="Steff Guzmán" w:date="2023-03-24T15:54:00Z">
            <w:del w:id="780"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781" w:author="Steff Guzmán" w:date="2023-03-24T15:54:00Z"/>
              <w:del w:id="782" w:author="Camilo Andrés Díaz Gómez" w:date="2023-03-28T15:26:00Z"/>
              <w:rFonts w:eastAsiaTheme="minorEastAsia" w:cs="Times New Roman"/>
              <w:noProof/>
              <w:sz w:val="22"/>
              <w:lang w:eastAsia="es-CO"/>
              <w:rPrChange w:id="783" w:author="Camilo Andrés Díaz Gómez" w:date="2023-03-28T18:16:00Z">
                <w:rPr>
                  <w:ins w:id="784" w:author="Steff Guzmán" w:date="2023-03-24T15:54:00Z"/>
                  <w:del w:id="785" w:author="Camilo Andrés Díaz Gómez" w:date="2023-03-28T15:26:00Z"/>
                  <w:rFonts w:asciiTheme="minorHAnsi" w:eastAsiaTheme="minorEastAsia" w:hAnsiTheme="minorHAnsi"/>
                  <w:noProof/>
                  <w:sz w:val="22"/>
                  <w:lang w:eastAsia="es-CO"/>
                </w:rPr>
              </w:rPrChange>
            </w:rPr>
          </w:pPr>
          <w:ins w:id="786" w:author="Steff Guzmán" w:date="2023-03-24T15:54:00Z">
            <w:del w:id="787"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788" w:author="Camilo Andrés Díaz Gómez" w:date="2023-03-28T15:26:00Z"/>
              <w:rFonts w:eastAsiaTheme="minorEastAsia" w:cs="Times New Roman"/>
              <w:noProof/>
              <w:sz w:val="22"/>
              <w:lang w:eastAsia="es-CO"/>
              <w:rPrChange w:id="789" w:author="Camilo Andrés Díaz Gómez" w:date="2023-03-28T18:16:00Z">
                <w:rPr>
                  <w:del w:id="790" w:author="Camilo Andrés Díaz Gómez" w:date="2023-03-28T15:26:00Z"/>
                  <w:rFonts w:asciiTheme="minorHAnsi" w:eastAsiaTheme="minorEastAsia" w:hAnsiTheme="minorHAnsi"/>
                  <w:noProof/>
                  <w:sz w:val="22"/>
                  <w:lang w:eastAsia="es-CO"/>
                </w:rPr>
              </w:rPrChange>
            </w:rPr>
          </w:pPr>
          <w:del w:id="791" w:author="Camilo Andrés Díaz Gómez" w:date="2023-03-28T15:26:00Z">
            <w:r w:rsidRPr="0062064A" w:rsidDel="00405EF3">
              <w:rPr>
                <w:rFonts w:cs="Times New Roman"/>
                <w:noProof/>
                <w:rPrChange w:id="792"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793" w:author="Camilo Andrés Díaz Gómez" w:date="2023-03-28T15:26:00Z"/>
              <w:rFonts w:eastAsiaTheme="minorEastAsia" w:cs="Times New Roman"/>
              <w:noProof/>
              <w:sz w:val="22"/>
              <w:lang w:eastAsia="es-CO"/>
              <w:rPrChange w:id="794" w:author="Camilo Andrés Díaz Gómez" w:date="2023-03-28T18:16:00Z">
                <w:rPr>
                  <w:del w:id="795" w:author="Camilo Andrés Díaz Gómez" w:date="2023-03-28T15:26:00Z"/>
                  <w:rFonts w:asciiTheme="minorHAnsi" w:eastAsiaTheme="minorEastAsia" w:hAnsiTheme="minorHAnsi"/>
                  <w:noProof/>
                  <w:sz w:val="22"/>
                  <w:lang w:eastAsia="es-CO"/>
                </w:rPr>
              </w:rPrChange>
            </w:rPr>
          </w:pPr>
          <w:del w:id="796" w:author="Camilo Andrés Díaz Gómez" w:date="2023-03-28T15:26:00Z">
            <w:r w:rsidRPr="0062064A" w:rsidDel="00405EF3">
              <w:rPr>
                <w:rFonts w:cs="Times New Roman"/>
                <w:noProof/>
                <w:rPrChange w:id="797"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798" w:author="Camilo Andrés Díaz Gómez" w:date="2023-03-28T15:26:00Z"/>
              <w:rFonts w:eastAsiaTheme="minorEastAsia" w:cs="Times New Roman"/>
              <w:noProof/>
              <w:sz w:val="22"/>
              <w:lang w:eastAsia="es-CO"/>
              <w:rPrChange w:id="799" w:author="Camilo Andrés Díaz Gómez" w:date="2023-03-28T18:16:00Z">
                <w:rPr>
                  <w:del w:id="800" w:author="Camilo Andrés Díaz Gómez" w:date="2023-03-28T15:26:00Z"/>
                  <w:rFonts w:asciiTheme="minorHAnsi" w:eastAsiaTheme="minorEastAsia" w:hAnsiTheme="minorHAnsi"/>
                  <w:noProof/>
                  <w:sz w:val="22"/>
                  <w:lang w:eastAsia="es-CO"/>
                </w:rPr>
              </w:rPrChange>
            </w:rPr>
          </w:pPr>
          <w:del w:id="801" w:author="Camilo Andrés Díaz Gómez" w:date="2023-03-28T15:26:00Z">
            <w:r w:rsidRPr="0062064A" w:rsidDel="00405EF3">
              <w:rPr>
                <w:rFonts w:cs="Times New Roman"/>
                <w:noProof/>
                <w:rPrChange w:id="802"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03" w:author="Camilo Andrés Díaz Gómez" w:date="2023-03-28T15:26:00Z"/>
              <w:rFonts w:eastAsiaTheme="minorEastAsia" w:cs="Times New Roman"/>
              <w:noProof/>
              <w:sz w:val="22"/>
              <w:lang w:eastAsia="es-CO"/>
              <w:rPrChange w:id="804" w:author="Camilo Andrés Díaz Gómez" w:date="2023-03-28T18:16:00Z">
                <w:rPr>
                  <w:del w:id="805" w:author="Camilo Andrés Díaz Gómez" w:date="2023-03-28T15:26:00Z"/>
                  <w:rFonts w:asciiTheme="minorHAnsi" w:eastAsiaTheme="minorEastAsia" w:hAnsiTheme="minorHAnsi"/>
                  <w:noProof/>
                  <w:sz w:val="22"/>
                  <w:lang w:eastAsia="es-CO"/>
                </w:rPr>
              </w:rPrChange>
            </w:rPr>
          </w:pPr>
          <w:del w:id="806" w:author="Camilo Andrés Díaz Gómez" w:date="2023-03-28T15:26:00Z">
            <w:r w:rsidRPr="0062064A" w:rsidDel="00405EF3">
              <w:rPr>
                <w:rFonts w:cs="Times New Roman"/>
                <w:noProof/>
                <w:rPrChange w:id="807"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08" w:author="Camilo Andrés Díaz Gómez" w:date="2023-03-28T15:26:00Z"/>
              <w:rFonts w:eastAsiaTheme="minorEastAsia" w:cs="Times New Roman"/>
              <w:noProof/>
              <w:sz w:val="22"/>
              <w:lang w:eastAsia="es-CO"/>
              <w:rPrChange w:id="809" w:author="Camilo Andrés Díaz Gómez" w:date="2023-03-28T18:16:00Z">
                <w:rPr>
                  <w:del w:id="810" w:author="Camilo Andrés Díaz Gómez" w:date="2023-03-28T15:26:00Z"/>
                  <w:rFonts w:asciiTheme="minorHAnsi" w:eastAsiaTheme="minorEastAsia" w:hAnsiTheme="minorHAnsi"/>
                  <w:noProof/>
                  <w:sz w:val="22"/>
                  <w:lang w:eastAsia="es-CO"/>
                </w:rPr>
              </w:rPrChange>
            </w:rPr>
          </w:pPr>
          <w:del w:id="811" w:author="Camilo Andrés Díaz Gómez" w:date="2023-03-28T15:26:00Z">
            <w:r w:rsidRPr="0062064A" w:rsidDel="00405EF3">
              <w:rPr>
                <w:rFonts w:cs="Times New Roman"/>
                <w:noProof/>
                <w:rPrChange w:id="812"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13" w:author="Camilo Andrés Díaz Gómez" w:date="2023-03-28T15:26:00Z"/>
              <w:rFonts w:eastAsiaTheme="minorEastAsia" w:cs="Times New Roman"/>
              <w:noProof/>
              <w:sz w:val="22"/>
              <w:lang w:eastAsia="es-CO"/>
              <w:rPrChange w:id="814" w:author="Camilo Andrés Díaz Gómez" w:date="2023-03-28T18:16:00Z">
                <w:rPr>
                  <w:del w:id="815" w:author="Camilo Andrés Díaz Gómez" w:date="2023-03-28T15:26:00Z"/>
                  <w:rFonts w:asciiTheme="minorHAnsi" w:eastAsiaTheme="minorEastAsia" w:hAnsiTheme="minorHAnsi"/>
                  <w:noProof/>
                  <w:sz w:val="22"/>
                  <w:lang w:eastAsia="es-CO"/>
                </w:rPr>
              </w:rPrChange>
            </w:rPr>
          </w:pPr>
          <w:del w:id="816" w:author="Camilo Andrés Díaz Gómez" w:date="2023-03-28T15:26:00Z">
            <w:r w:rsidRPr="0062064A" w:rsidDel="00405EF3">
              <w:rPr>
                <w:rFonts w:cs="Times New Roman"/>
                <w:noProof/>
                <w:rPrChange w:id="817"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18" w:author="Camilo Andrés Díaz Gómez" w:date="2023-03-28T15:26:00Z"/>
              <w:rFonts w:eastAsiaTheme="minorEastAsia" w:cs="Times New Roman"/>
              <w:noProof/>
              <w:sz w:val="22"/>
              <w:lang w:eastAsia="es-CO"/>
              <w:rPrChange w:id="819" w:author="Camilo Andrés Díaz Gómez" w:date="2023-03-28T18:16:00Z">
                <w:rPr>
                  <w:del w:id="820" w:author="Camilo Andrés Díaz Gómez" w:date="2023-03-28T15:26:00Z"/>
                  <w:rFonts w:asciiTheme="minorHAnsi" w:eastAsiaTheme="minorEastAsia" w:hAnsiTheme="minorHAnsi"/>
                  <w:noProof/>
                  <w:sz w:val="22"/>
                  <w:lang w:eastAsia="es-CO"/>
                </w:rPr>
              </w:rPrChange>
            </w:rPr>
          </w:pPr>
          <w:del w:id="821" w:author="Camilo Andrés Díaz Gómez" w:date="2023-03-28T15:26:00Z">
            <w:r w:rsidRPr="0062064A" w:rsidDel="00405EF3">
              <w:rPr>
                <w:rFonts w:cs="Times New Roman"/>
                <w:noProof/>
                <w:rPrChange w:id="822"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23" w:author="Camilo Andrés Díaz Gómez" w:date="2023-03-28T15:26:00Z"/>
              <w:rFonts w:eastAsiaTheme="minorEastAsia" w:cs="Times New Roman"/>
              <w:noProof/>
              <w:sz w:val="22"/>
              <w:lang w:eastAsia="es-CO"/>
              <w:rPrChange w:id="824" w:author="Camilo Andrés Díaz Gómez" w:date="2023-03-28T18:16:00Z">
                <w:rPr>
                  <w:del w:id="825" w:author="Camilo Andrés Díaz Gómez" w:date="2023-03-28T15:26:00Z"/>
                  <w:rFonts w:asciiTheme="minorHAnsi" w:eastAsiaTheme="minorEastAsia" w:hAnsiTheme="minorHAnsi"/>
                  <w:noProof/>
                  <w:sz w:val="22"/>
                  <w:lang w:eastAsia="es-CO"/>
                </w:rPr>
              </w:rPrChange>
            </w:rPr>
          </w:pPr>
          <w:del w:id="826" w:author="Camilo Andrés Díaz Gómez" w:date="2023-03-28T15:26:00Z">
            <w:r w:rsidRPr="0062064A" w:rsidDel="00405EF3">
              <w:rPr>
                <w:rFonts w:cs="Times New Roman"/>
                <w:noProof/>
                <w:rPrChange w:id="827"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28" w:author="Camilo Andrés Díaz Gómez" w:date="2023-03-28T15:26:00Z"/>
              <w:rFonts w:eastAsiaTheme="minorEastAsia" w:cs="Times New Roman"/>
              <w:noProof/>
              <w:sz w:val="22"/>
              <w:lang w:eastAsia="es-CO"/>
              <w:rPrChange w:id="829" w:author="Camilo Andrés Díaz Gómez" w:date="2023-03-28T18:16:00Z">
                <w:rPr>
                  <w:del w:id="830" w:author="Camilo Andrés Díaz Gómez" w:date="2023-03-28T15:26:00Z"/>
                  <w:rFonts w:asciiTheme="minorHAnsi" w:eastAsiaTheme="minorEastAsia" w:hAnsiTheme="minorHAnsi"/>
                  <w:noProof/>
                  <w:sz w:val="22"/>
                  <w:lang w:eastAsia="es-CO"/>
                </w:rPr>
              </w:rPrChange>
            </w:rPr>
          </w:pPr>
          <w:del w:id="831" w:author="Camilo Andrés Díaz Gómez" w:date="2023-03-28T15:26:00Z">
            <w:r w:rsidRPr="0062064A" w:rsidDel="00405EF3">
              <w:rPr>
                <w:rFonts w:cs="Times New Roman"/>
                <w:noProof/>
                <w:rPrChange w:id="832"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33" w:author="Camilo Andrés Díaz Gómez" w:date="2023-03-28T15:26:00Z"/>
              <w:rFonts w:eastAsiaTheme="minorEastAsia" w:cs="Times New Roman"/>
              <w:noProof/>
              <w:sz w:val="22"/>
              <w:lang w:eastAsia="es-CO"/>
              <w:rPrChange w:id="834" w:author="Camilo Andrés Díaz Gómez" w:date="2023-03-28T18:16:00Z">
                <w:rPr>
                  <w:del w:id="835" w:author="Camilo Andrés Díaz Gómez" w:date="2023-03-28T15:26:00Z"/>
                  <w:rFonts w:asciiTheme="minorHAnsi" w:eastAsiaTheme="minorEastAsia" w:hAnsiTheme="minorHAnsi"/>
                  <w:noProof/>
                  <w:sz w:val="22"/>
                  <w:lang w:eastAsia="es-CO"/>
                </w:rPr>
              </w:rPrChange>
            </w:rPr>
          </w:pPr>
          <w:del w:id="836" w:author="Camilo Andrés Díaz Gómez" w:date="2023-03-28T15:26:00Z">
            <w:r w:rsidRPr="0062064A" w:rsidDel="00405EF3">
              <w:rPr>
                <w:rFonts w:cs="Times New Roman"/>
                <w:noProof/>
                <w:rPrChange w:id="837"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38" w:author="Camilo Andrés Díaz Gómez" w:date="2023-03-28T15:26:00Z"/>
              <w:rFonts w:eastAsiaTheme="minorEastAsia" w:cs="Times New Roman"/>
              <w:noProof/>
              <w:sz w:val="22"/>
              <w:lang w:eastAsia="es-CO"/>
              <w:rPrChange w:id="839" w:author="Camilo Andrés Díaz Gómez" w:date="2023-03-28T18:16:00Z">
                <w:rPr>
                  <w:del w:id="840" w:author="Camilo Andrés Díaz Gómez" w:date="2023-03-28T15:26:00Z"/>
                  <w:rFonts w:asciiTheme="minorHAnsi" w:eastAsiaTheme="minorEastAsia" w:hAnsiTheme="minorHAnsi"/>
                  <w:noProof/>
                  <w:sz w:val="22"/>
                  <w:lang w:eastAsia="es-CO"/>
                </w:rPr>
              </w:rPrChange>
            </w:rPr>
          </w:pPr>
          <w:del w:id="841" w:author="Camilo Andrés Díaz Gómez" w:date="2023-03-28T15:26:00Z">
            <w:r w:rsidRPr="0062064A" w:rsidDel="00405EF3">
              <w:rPr>
                <w:rFonts w:cs="Times New Roman"/>
                <w:noProof/>
                <w:rPrChange w:id="842"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43" w:author="Camilo Andrés Díaz Gómez" w:date="2023-03-28T15:26:00Z"/>
              <w:rFonts w:eastAsiaTheme="minorEastAsia" w:cs="Times New Roman"/>
              <w:noProof/>
              <w:sz w:val="22"/>
              <w:lang w:eastAsia="es-CO"/>
              <w:rPrChange w:id="844" w:author="Camilo Andrés Díaz Gómez" w:date="2023-03-28T18:16:00Z">
                <w:rPr>
                  <w:del w:id="845" w:author="Camilo Andrés Díaz Gómez" w:date="2023-03-28T15:26:00Z"/>
                  <w:rFonts w:asciiTheme="minorHAnsi" w:eastAsiaTheme="minorEastAsia" w:hAnsiTheme="minorHAnsi"/>
                  <w:noProof/>
                  <w:sz w:val="22"/>
                  <w:lang w:eastAsia="es-CO"/>
                </w:rPr>
              </w:rPrChange>
            </w:rPr>
          </w:pPr>
          <w:del w:id="846" w:author="Camilo Andrés Díaz Gómez" w:date="2023-03-28T15:26:00Z">
            <w:r w:rsidRPr="0062064A" w:rsidDel="00405EF3">
              <w:rPr>
                <w:rFonts w:cs="Times New Roman"/>
                <w:noProof/>
                <w:rPrChange w:id="847"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48" w:author="Camilo Andrés Díaz Gómez" w:date="2023-03-28T15:26:00Z"/>
              <w:rFonts w:eastAsiaTheme="minorEastAsia" w:cs="Times New Roman"/>
              <w:noProof/>
              <w:sz w:val="22"/>
              <w:lang w:eastAsia="es-CO"/>
              <w:rPrChange w:id="849" w:author="Camilo Andrés Díaz Gómez" w:date="2023-03-28T18:16:00Z">
                <w:rPr>
                  <w:del w:id="850" w:author="Camilo Andrés Díaz Gómez" w:date="2023-03-28T15:26:00Z"/>
                  <w:rFonts w:asciiTheme="minorHAnsi" w:eastAsiaTheme="minorEastAsia" w:hAnsiTheme="minorHAnsi"/>
                  <w:noProof/>
                  <w:sz w:val="22"/>
                  <w:lang w:eastAsia="es-CO"/>
                </w:rPr>
              </w:rPrChange>
            </w:rPr>
          </w:pPr>
          <w:del w:id="851" w:author="Camilo Andrés Díaz Gómez" w:date="2023-03-28T15:26:00Z">
            <w:r w:rsidRPr="0062064A" w:rsidDel="00405EF3">
              <w:rPr>
                <w:rFonts w:cs="Times New Roman"/>
                <w:noProof/>
                <w:rPrChange w:id="852"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53" w:author="Camilo Andrés Díaz Gómez" w:date="2023-03-28T15:26:00Z"/>
              <w:rFonts w:eastAsiaTheme="minorEastAsia" w:cs="Times New Roman"/>
              <w:noProof/>
              <w:sz w:val="22"/>
              <w:lang w:eastAsia="es-CO"/>
              <w:rPrChange w:id="854" w:author="Camilo Andrés Díaz Gómez" w:date="2023-03-28T18:16:00Z">
                <w:rPr>
                  <w:del w:id="855" w:author="Camilo Andrés Díaz Gómez" w:date="2023-03-28T15:26:00Z"/>
                  <w:rFonts w:asciiTheme="minorHAnsi" w:eastAsiaTheme="minorEastAsia" w:hAnsiTheme="minorHAnsi"/>
                  <w:noProof/>
                  <w:sz w:val="22"/>
                  <w:lang w:eastAsia="es-CO"/>
                </w:rPr>
              </w:rPrChange>
            </w:rPr>
          </w:pPr>
          <w:del w:id="856" w:author="Camilo Andrés Díaz Gómez" w:date="2023-03-28T15:26:00Z">
            <w:r w:rsidRPr="0062064A" w:rsidDel="00405EF3">
              <w:rPr>
                <w:rFonts w:cs="Times New Roman"/>
                <w:noProof/>
                <w:rPrChange w:id="857"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58" w:author="Camilo Andrés Díaz Gómez" w:date="2023-03-28T15:26:00Z"/>
              <w:rFonts w:eastAsiaTheme="minorEastAsia" w:cs="Times New Roman"/>
              <w:noProof/>
              <w:sz w:val="22"/>
              <w:lang w:eastAsia="es-CO"/>
              <w:rPrChange w:id="859" w:author="Camilo Andrés Díaz Gómez" w:date="2023-03-28T18:16:00Z">
                <w:rPr>
                  <w:del w:id="860" w:author="Camilo Andrés Díaz Gómez" w:date="2023-03-28T15:26:00Z"/>
                  <w:rFonts w:asciiTheme="minorHAnsi" w:eastAsiaTheme="minorEastAsia" w:hAnsiTheme="minorHAnsi"/>
                  <w:noProof/>
                  <w:sz w:val="22"/>
                  <w:lang w:eastAsia="es-CO"/>
                </w:rPr>
              </w:rPrChange>
            </w:rPr>
          </w:pPr>
          <w:del w:id="861" w:author="Camilo Andrés Díaz Gómez" w:date="2023-03-28T15:26:00Z">
            <w:r w:rsidRPr="0062064A" w:rsidDel="00405EF3">
              <w:rPr>
                <w:rFonts w:cs="Times New Roman"/>
                <w:noProof/>
                <w:rPrChange w:id="862"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63" w:author="Camilo Andrés Díaz Gómez" w:date="2023-03-28T15:26:00Z"/>
              <w:rFonts w:eastAsiaTheme="minorEastAsia" w:cs="Times New Roman"/>
              <w:noProof/>
              <w:sz w:val="22"/>
              <w:lang w:eastAsia="es-CO"/>
              <w:rPrChange w:id="864" w:author="Camilo Andrés Díaz Gómez" w:date="2023-03-28T18:16:00Z">
                <w:rPr>
                  <w:del w:id="865" w:author="Camilo Andrés Díaz Gómez" w:date="2023-03-28T15:26:00Z"/>
                  <w:rFonts w:asciiTheme="minorHAnsi" w:eastAsiaTheme="minorEastAsia" w:hAnsiTheme="minorHAnsi"/>
                  <w:noProof/>
                  <w:sz w:val="22"/>
                  <w:lang w:eastAsia="es-CO"/>
                </w:rPr>
              </w:rPrChange>
            </w:rPr>
          </w:pPr>
          <w:del w:id="866" w:author="Camilo Andrés Díaz Gómez" w:date="2023-03-28T15:26:00Z">
            <w:r w:rsidRPr="0062064A" w:rsidDel="00405EF3">
              <w:rPr>
                <w:rFonts w:cs="Times New Roman"/>
                <w:noProof/>
                <w:rPrChange w:id="867"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68" w:author="Steff Guzmán" w:date="2023-03-13T18:14:00Z"/>
              <w:rFonts w:cs="Times New Roman"/>
            </w:rPr>
          </w:pPr>
          <w:ins w:id="869" w:author="Steff Guzmán" w:date="2023-03-13T18:14:00Z">
            <w:r w:rsidRPr="0062064A">
              <w:rPr>
                <w:rFonts w:cs="Times New Roman"/>
                <w:lang w:val="es-ES"/>
                <w:rPrChange w:id="870" w:author="Camilo Andrés Díaz Gómez" w:date="2023-03-28T18:16:00Z">
                  <w:rPr>
                    <w:rFonts w:cs="Times New Roman"/>
                    <w:b/>
                    <w:bCs/>
                    <w:lang w:val="es-ES"/>
                  </w:rPr>
                </w:rPrChange>
              </w:rPr>
              <w:fldChar w:fldCharType="end"/>
            </w:r>
          </w:ins>
        </w:p>
        <w:customXmlInsRangeStart w:id="871" w:author="Steff Guzmán" w:date="2023-03-13T18:14:00Z"/>
      </w:sdtContent>
    </w:sdt>
    <w:customXmlInsRangeEnd w:id="871"/>
    <w:p w14:paraId="42D7BA0E" w14:textId="6F5421DB" w:rsidR="00C513D5" w:rsidRPr="00A968A5" w:rsidRDefault="00C513D5" w:rsidP="00405EF3">
      <w:pPr>
        <w:spacing w:after="160"/>
        <w:jc w:val="left"/>
        <w:rPr>
          <w:ins w:id="872" w:author="Camilo Andrés Díaz Gómez" w:date="2023-03-14T19:57:00Z"/>
          <w:rFonts w:cs="Times New Roman"/>
          <w:b/>
          <w:bCs/>
        </w:rPr>
        <w:pPrChange w:id="873" w:author="Camilo Andrés Díaz Gómez" w:date="2023-03-28T15:25:00Z">
          <w:pPr>
            <w:spacing w:after="160" w:line="259" w:lineRule="auto"/>
            <w:jc w:val="left"/>
          </w:pPr>
        </w:pPrChange>
      </w:pPr>
      <w:ins w:id="874" w:author="Camilo Andrés Díaz Gómez" w:date="2023-03-14T19:57:00Z">
        <w:r w:rsidRPr="00A968A5">
          <w:rPr>
            <w:rFonts w:cs="Times New Roman"/>
            <w:b/>
            <w:bCs/>
          </w:rPr>
          <w:br w:type="page"/>
        </w:r>
      </w:ins>
    </w:p>
    <w:p w14:paraId="09A3BFEE" w14:textId="77777777" w:rsidR="00BB53D7" w:rsidRPr="00A968A5" w:rsidDel="00B459BD" w:rsidRDefault="00BB53D7" w:rsidP="00405EF3">
      <w:pPr>
        <w:rPr>
          <w:del w:id="875" w:author="Steff Guzmán" w:date="2023-03-13T18:15:00Z"/>
          <w:rFonts w:cs="Times New Roman"/>
          <w:b/>
          <w:bCs/>
        </w:rPr>
        <w:pPrChange w:id="876" w:author="Camilo Andrés Díaz Gómez" w:date="2023-03-28T15:25:00Z">
          <w:pPr>
            <w:jc w:val="center"/>
          </w:pPr>
        </w:pPrChange>
      </w:pPr>
    </w:p>
    <w:p w14:paraId="022967D9" w14:textId="26C981D2" w:rsidR="008429A4" w:rsidRPr="00A968A5" w:rsidDel="00B459BD" w:rsidRDefault="008429A4" w:rsidP="002B569F">
      <w:pPr>
        <w:rPr>
          <w:del w:id="877" w:author="Steff Guzmán" w:date="2023-03-13T18:14:00Z"/>
          <w:rFonts w:cs="Times New Roman"/>
        </w:rPr>
      </w:pPr>
      <w:del w:id="878"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879" w:author="Steff Guzmán" w:date="2023-03-13T18:14:00Z"/>
          <w:rFonts w:cs="Times New Roman"/>
          <w:b/>
          <w:bCs/>
        </w:rPr>
      </w:pPr>
      <w:del w:id="880"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881" w:author="Steff Guzmán" w:date="2023-03-13T18:14:00Z"/>
          <w:rFonts w:cs="Times New Roman"/>
        </w:rPr>
      </w:pPr>
      <w:del w:id="882"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883" w:author="Steff Guzmán" w:date="2023-03-13T18:14:00Z"/>
          <w:rFonts w:cs="Times New Roman"/>
        </w:rPr>
      </w:pPr>
      <w:del w:id="884"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885" w:author="Steff Guzmán" w:date="2023-03-13T18:14:00Z"/>
          <w:rFonts w:cs="Times New Roman"/>
          <w:b/>
          <w:bCs/>
        </w:rPr>
      </w:pPr>
      <w:del w:id="886"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887" w:author="Steff Guzmán" w:date="2023-03-13T18:19:00Z"/>
          <w:rFonts w:cs="Times New Roman"/>
        </w:rPr>
      </w:pPr>
      <w:del w:id="888"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889" w:author="Steff Guzmán" w:date="2023-03-13T18:19:00Z"/>
          <w:del w:id="890" w:author="Camilo Andrés Díaz Gómez" w:date="2023-03-14T19:57:00Z"/>
          <w:rFonts w:cs="Times New Roman"/>
        </w:rPr>
      </w:pPr>
    </w:p>
    <w:p w14:paraId="32A421A5" w14:textId="48E5FBD8" w:rsidR="008429A4" w:rsidRPr="00A968A5" w:rsidDel="0052249A" w:rsidRDefault="008429A4" w:rsidP="002B569F">
      <w:pPr>
        <w:rPr>
          <w:del w:id="891" w:author="Steff Guzmán" w:date="2023-03-13T18:19:00Z"/>
          <w:rFonts w:cs="Times New Roman"/>
        </w:rPr>
      </w:pPr>
      <w:del w:id="892"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893" w:author="Steff Guzmán" w:date="2023-03-13T18:19:00Z"/>
          <w:rFonts w:cs="Times New Roman"/>
        </w:rPr>
      </w:pPr>
      <w:del w:id="894"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895" w:author="Steff Guzmán" w:date="2023-03-13T18:19:00Z"/>
          <w:rFonts w:cs="Times New Roman"/>
        </w:rPr>
      </w:pPr>
      <w:del w:id="896"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897" w:author="Steff Guzmán" w:date="2023-03-13T18:19:00Z"/>
          <w:rFonts w:cs="Times New Roman"/>
          <w:b/>
          <w:bCs/>
        </w:rPr>
      </w:pPr>
      <w:del w:id="898"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899" w:author="Steff Guzmán" w:date="2023-03-13T18:19:00Z"/>
          <w:rFonts w:cs="Times New Roman"/>
        </w:rPr>
      </w:pPr>
      <w:del w:id="900"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01" w:author="Steff Guzmán" w:date="2023-03-13T18:19:00Z"/>
          <w:rFonts w:cs="Times New Roman"/>
          <w:b/>
          <w:bCs/>
        </w:rPr>
      </w:pPr>
      <w:del w:id="902"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03" w:author="Steff Guzmán" w:date="2023-03-13T18:19:00Z"/>
          <w:rFonts w:cs="Times New Roman"/>
          <w:b/>
          <w:bCs/>
        </w:rPr>
      </w:pPr>
      <w:del w:id="904"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05" w:author="Steff Guzmán" w:date="2023-03-13T18:19:00Z"/>
          <w:rFonts w:cs="Times New Roman"/>
        </w:rPr>
      </w:pPr>
    </w:p>
    <w:p w14:paraId="2BCBA310" w14:textId="77777777" w:rsidR="008429A4" w:rsidRPr="00A968A5" w:rsidDel="0052249A" w:rsidRDefault="008429A4" w:rsidP="002B569F">
      <w:pPr>
        <w:rPr>
          <w:del w:id="906" w:author="Steff Guzmán" w:date="2023-03-13T18:19:00Z"/>
          <w:rFonts w:cs="Times New Roman"/>
        </w:rPr>
      </w:pPr>
    </w:p>
    <w:p w14:paraId="3E3B74C7" w14:textId="6B77C31B" w:rsidR="008429A4" w:rsidRPr="00A968A5" w:rsidDel="005A4444" w:rsidRDefault="008429A4" w:rsidP="002B569F">
      <w:pPr>
        <w:rPr>
          <w:del w:id="907" w:author="Steff Guzmán" w:date="2023-03-13T19:26:00Z"/>
          <w:rFonts w:cs="Times New Roman"/>
        </w:rPr>
      </w:pPr>
    </w:p>
    <w:p w14:paraId="09FBD994" w14:textId="2C7BBE99" w:rsidR="008429A4" w:rsidRPr="00A968A5" w:rsidDel="0052249A" w:rsidRDefault="008429A4" w:rsidP="002B569F">
      <w:pPr>
        <w:rPr>
          <w:del w:id="908" w:author="Steff Guzmán" w:date="2023-03-13T18:19:00Z"/>
          <w:rFonts w:cs="Times New Roman"/>
        </w:rPr>
      </w:pPr>
    </w:p>
    <w:p w14:paraId="5B49D6E3" w14:textId="0B5DAC83" w:rsidR="00996369" w:rsidRPr="00A968A5" w:rsidDel="0052249A" w:rsidRDefault="00996369" w:rsidP="002B569F">
      <w:pPr>
        <w:rPr>
          <w:del w:id="909" w:author="Steff Guzmán" w:date="2023-03-13T18:19:00Z"/>
          <w:rFonts w:cs="Times New Roman"/>
        </w:rPr>
      </w:pPr>
    </w:p>
    <w:p w14:paraId="4CF58C62" w14:textId="42581330" w:rsidR="00996369" w:rsidRPr="00A968A5" w:rsidDel="0052249A" w:rsidRDefault="00996369" w:rsidP="002B569F">
      <w:pPr>
        <w:rPr>
          <w:del w:id="910" w:author="Steff Guzmán" w:date="2023-03-13T18:19:00Z"/>
          <w:rFonts w:cs="Times New Roman"/>
        </w:rPr>
      </w:pPr>
    </w:p>
    <w:p w14:paraId="33F1ADD8" w14:textId="407E3E38" w:rsidR="00996369" w:rsidRPr="00A968A5" w:rsidDel="0052249A" w:rsidRDefault="00996369" w:rsidP="002B569F">
      <w:pPr>
        <w:rPr>
          <w:del w:id="911" w:author="Steff Guzmán" w:date="2023-03-13T18:18:00Z"/>
          <w:rFonts w:cs="Times New Roman"/>
        </w:rPr>
      </w:pPr>
    </w:p>
    <w:p w14:paraId="77F6FBE4" w14:textId="05DFD5EA" w:rsidR="00996369" w:rsidRPr="00A968A5" w:rsidDel="0052249A" w:rsidRDefault="00996369" w:rsidP="002B569F">
      <w:pPr>
        <w:rPr>
          <w:del w:id="912" w:author="Steff Guzmán" w:date="2023-03-13T18:18:00Z"/>
          <w:rFonts w:cs="Times New Roman"/>
        </w:rPr>
      </w:pPr>
    </w:p>
    <w:p w14:paraId="46BEAE3F" w14:textId="5F39DF48" w:rsidR="00996369" w:rsidRPr="00A968A5" w:rsidDel="0052249A" w:rsidRDefault="00996369" w:rsidP="002B569F">
      <w:pPr>
        <w:rPr>
          <w:del w:id="913" w:author="Steff Guzmán" w:date="2023-03-13T18:18:00Z"/>
          <w:rFonts w:cs="Times New Roman"/>
        </w:rPr>
      </w:pPr>
    </w:p>
    <w:p w14:paraId="6361E8A6" w14:textId="41ADA35F" w:rsidR="00996369" w:rsidRPr="00A968A5" w:rsidDel="0052249A" w:rsidRDefault="00996369" w:rsidP="002B569F">
      <w:pPr>
        <w:rPr>
          <w:del w:id="914" w:author="Steff Guzmán" w:date="2023-03-13T18:19:00Z"/>
          <w:rFonts w:cs="Times New Roman"/>
        </w:rPr>
      </w:pPr>
    </w:p>
    <w:p w14:paraId="7C055A87" w14:textId="584B5979" w:rsidR="00996369" w:rsidRPr="00A968A5" w:rsidDel="0052249A" w:rsidRDefault="00996369" w:rsidP="002B569F">
      <w:pPr>
        <w:rPr>
          <w:del w:id="915" w:author="Steff Guzmán" w:date="2023-03-13T18:19:00Z"/>
          <w:rFonts w:cs="Times New Roman"/>
        </w:rPr>
      </w:pPr>
    </w:p>
    <w:p w14:paraId="7CEA38A9" w14:textId="07DBDAE5" w:rsidR="006D3013" w:rsidRPr="00A968A5" w:rsidDel="0052249A" w:rsidRDefault="006D3013" w:rsidP="002B569F">
      <w:pPr>
        <w:rPr>
          <w:del w:id="916" w:author="Steff Guzmán" w:date="2023-03-13T18:19:00Z"/>
          <w:rFonts w:cs="Times New Roman"/>
        </w:rPr>
      </w:pPr>
    </w:p>
    <w:p w14:paraId="5FFD6B48" w14:textId="5BDAE7B7" w:rsidR="00996369" w:rsidRPr="00A968A5" w:rsidDel="0052249A" w:rsidRDefault="00996369" w:rsidP="002B569F">
      <w:pPr>
        <w:rPr>
          <w:del w:id="917" w:author="Steff Guzmán" w:date="2023-03-13T18:19:00Z"/>
          <w:rFonts w:cs="Times New Roman"/>
        </w:rPr>
      </w:pPr>
    </w:p>
    <w:p w14:paraId="4409933C" w14:textId="6966A32F" w:rsidR="00996369" w:rsidRPr="00A968A5" w:rsidDel="0052249A" w:rsidRDefault="00996369" w:rsidP="002B569F">
      <w:pPr>
        <w:rPr>
          <w:del w:id="918" w:author="Steff Guzmán" w:date="2023-03-13T18:19:00Z"/>
          <w:rFonts w:cs="Times New Roman"/>
        </w:rPr>
      </w:pPr>
    </w:p>
    <w:p w14:paraId="59630C63" w14:textId="6DFBC29C" w:rsidR="00996369" w:rsidRPr="00A968A5" w:rsidDel="0052249A" w:rsidRDefault="00996369" w:rsidP="002B569F">
      <w:pPr>
        <w:rPr>
          <w:del w:id="919" w:author="Steff Guzmán" w:date="2023-03-13T18:19:00Z"/>
          <w:rFonts w:cs="Times New Roman"/>
        </w:rPr>
      </w:pPr>
    </w:p>
    <w:p w14:paraId="5416A106" w14:textId="4EBF24A4" w:rsidR="00996369" w:rsidRPr="00A968A5" w:rsidDel="0052249A" w:rsidRDefault="00996369" w:rsidP="002B569F">
      <w:pPr>
        <w:rPr>
          <w:del w:id="920" w:author="Steff Guzmán" w:date="2023-03-13T18:19:00Z"/>
          <w:rFonts w:cs="Times New Roman"/>
        </w:rPr>
      </w:pPr>
    </w:p>
    <w:p w14:paraId="0B8E6D96" w14:textId="5353FAF8" w:rsidR="00BB53D7" w:rsidRPr="00A968A5" w:rsidDel="0052249A" w:rsidRDefault="00BB53D7" w:rsidP="002B569F">
      <w:pPr>
        <w:jc w:val="center"/>
        <w:rPr>
          <w:del w:id="921"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15953DC6" w:rsidR="0062064A" w:rsidRDefault="005A4444">
      <w:pPr>
        <w:pStyle w:val="Tabladeilustraciones"/>
        <w:tabs>
          <w:tab w:val="right" w:leader="dot" w:pos="8828"/>
        </w:tabs>
        <w:rPr>
          <w:ins w:id="922"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23"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r w:rsidR="0062064A">
          <w:rPr>
            <w:noProof/>
            <w:webHidden/>
          </w:rPr>
        </w:r>
      </w:ins>
      <w:r w:rsidR="0062064A">
        <w:rPr>
          <w:noProof/>
          <w:webHidden/>
        </w:rPr>
        <w:fldChar w:fldCharType="separate"/>
      </w:r>
      <w:ins w:id="924" w:author="Camilo Andrés Díaz Gómez" w:date="2023-03-28T18:16:00Z">
        <w:r w:rsidR="0062064A">
          <w:rPr>
            <w:noProof/>
            <w:webHidden/>
          </w:rPr>
          <w:t>36</w:t>
        </w:r>
        <w:r w:rsidR="0062064A">
          <w:rPr>
            <w:noProof/>
            <w:webHidden/>
          </w:rPr>
          <w:fldChar w:fldCharType="end"/>
        </w:r>
        <w:r w:rsidR="0062064A" w:rsidRPr="00BE5510">
          <w:rPr>
            <w:rStyle w:val="Hipervnculo"/>
            <w:noProof/>
          </w:rPr>
          <w:fldChar w:fldCharType="end"/>
        </w:r>
      </w:ins>
    </w:p>
    <w:p w14:paraId="67122FFB" w14:textId="3C618DED" w:rsidR="0062064A" w:rsidRDefault="0062064A">
      <w:pPr>
        <w:pStyle w:val="Tabladeilustraciones"/>
        <w:tabs>
          <w:tab w:val="right" w:leader="dot" w:pos="8828"/>
        </w:tabs>
        <w:rPr>
          <w:ins w:id="925" w:author="Camilo Andrés Díaz Gómez" w:date="2023-03-28T18:16:00Z"/>
          <w:rFonts w:asciiTheme="minorHAnsi" w:eastAsiaTheme="minorEastAsia" w:hAnsiTheme="minorHAnsi"/>
          <w:noProof/>
          <w:sz w:val="22"/>
          <w:lang w:eastAsia="es-CO"/>
        </w:rPr>
      </w:pPr>
      <w:ins w:id="926"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r>
          <w:rPr>
            <w:noProof/>
            <w:webHidden/>
          </w:rPr>
        </w:r>
      </w:ins>
      <w:r>
        <w:rPr>
          <w:noProof/>
          <w:webHidden/>
        </w:rPr>
        <w:fldChar w:fldCharType="separate"/>
      </w:r>
      <w:ins w:id="927" w:author="Camilo Andrés Díaz Gómez" w:date="2023-03-28T18:16:00Z">
        <w:r>
          <w:rPr>
            <w:noProof/>
            <w:webHidden/>
          </w:rPr>
          <w:t>63</w:t>
        </w:r>
        <w:r>
          <w:rPr>
            <w:noProof/>
            <w:webHidden/>
          </w:rPr>
          <w:fldChar w:fldCharType="end"/>
        </w:r>
        <w:r w:rsidRPr="00BE5510">
          <w:rPr>
            <w:rStyle w:val="Hipervnculo"/>
            <w:noProof/>
          </w:rPr>
          <w:fldChar w:fldCharType="end"/>
        </w:r>
      </w:ins>
    </w:p>
    <w:p w14:paraId="3FC78C92" w14:textId="5F38F736" w:rsidR="0062064A" w:rsidRDefault="0062064A">
      <w:pPr>
        <w:pStyle w:val="Tabladeilustraciones"/>
        <w:tabs>
          <w:tab w:val="right" w:leader="dot" w:pos="8828"/>
        </w:tabs>
        <w:rPr>
          <w:ins w:id="928" w:author="Camilo Andrés Díaz Gómez" w:date="2023-03-28T18:16:00Z"/>
          <w:rFonts w:asciiTheme="minorHAnsi" w:eastAsiaTheme="minorEastAsia" w:hAnsiTheme="minorHAnsi"/>
          <w:noProof/>
          <w:sz w:val="22"/>
          <w:lang w:eastAsia="es-CO"/>
        </w:rPr>
      </w:pPr>
      <w:ins w:id="929"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r>
          <w:rPr>
            <w:noProof/>
            <w:webHidden/>
          </w:rPr>
        </w:r>
      </w:ins>
      <w:r>
        <w:rPr>
          <w:noProof/>
          <w:webHidden/>
        </w:rPr>
        <w:fldChar w:fldCharType="separate"/>
      </w:r>
      <w:ins w:id="930" w:author="Camilo Andrés Díaz Gómez" w:date="2023-03-28T18:16:00Z">
        <w:r>
          <w:rPr>
            <w:noProof/>
            <w:webHidden/>
          </w:rPr>
          <w:t>99</w:t>
        </w:r>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31" w:author="Camilo Andrés Díaz Gómez" w:date="2023-03-28T18:16:00Z"/>
          <w:rFonts w:eastAsiaTheme="minorEastAsia" w:cs="Times New Roman"/>
          <w:noProof/>
          <w:sz w:val="22"/>
          <w:lang w:eastAsia="es-CO"/>
          <w:rPrChange w:id="932" w:author="Camilo Andrés Díaz Gómez" w:date="2023-03-28T17:39:00Z">
            <w:rPr>
              <w:del w:id="933" w:author="Camilo Andrés Díaz Gómez" w:date="2023-03-28T18:16:00Z"/>
              <w:rFonts w:asciiTheme="minorHAnsi" w:eastAsiaTheme="minorEastAsia" w:hAnsiTheme="minorHAnsi"/>
              <w:noProof/>
              <w:sz w:val="22"/>
              <w:lang w:eastAsia="es-CO"/>
            </w:rPr>
          </w:rPrChange>
        </w:rPr>
      </w:pPr>
      <w:del w:id="934" w:author="Camilo Andrés Díaz Gómez" w:date="2023-03-28T18:16:00Z">
        <w:r w:rsidRPr="0062064A" w:rsidDel="0062064A">
          <w:rPr>
            <w:rStyle w:val="Hipervnculo"/>
            <w:rFonts w:cs="Times New Roman"/>
            <w:noProof/>
            <w:color w:val="auto"/>
            <w:rPrChange w:id="935"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36"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37" w:author="Camilo Andrés Díaz Gómez" w:date="2023-03-28T18:16:00Z"/>
          <w:rFonts w:eastAsiaTheme="minorEastAsia" w:cs="Times New Roman"/>
          <w:noProof/>
          <w:sz w:val="22"/>
          <w:lang w:eastAsia="es-CO"/>
          <w:rPrChange w:id="938" w:author="Camilo Andrés Díaz Gómez" w:date="2023-03-28T17:39:00Z">
            <w:rPr>
              <w:del w:id="939" w:author="Camilo Andrés Díaz Gómez" w:date="2023-03-28T18:16:00Z"/>
              <w:rFonts w:asciiTheme="minorHAnsi" w:eastAsiaTheme="minorEastAsia" w:hAnsiTheme="minorHAnsi"/>
              <w:noProof/>
              <w:sz w:val="22"/>
              <w:lang w:eastAsia="es-CO"/>
            </w:rPr>
          </w:rPrChange>
        </w:rPr>
      </w:pPr>
      <w:del w:id="940"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41" w:author="Camilo Andrés Díaz Gómez" w:date="2023-03-28T18:16:00Z"/>
          <w:rFonts w:eastAsiaTheme="minorEastAsia" w:cs="Times New Roman"/>
          <w:noProof/>
          <w:sz w:val="22"/>
          <w:lang w:eastAsia="es-CO"/>
          <w:rPrChange w:id="942" w:author="Camilo Andrés Díaz Gómez" w:date="2023-03-28T17:39:00Z">
            <w:rPr>
              <w:del w:id="943" w:author="Camilo Andrés Díaz Gómez" w:date="2023-03-28T18:16:00Z"/>
              <w:rFonts w:asciiTheme="minorHAnsi" w:eastAsiaTheme="minorEastAsia" w:hAnsiTheme="minorHAnsi"/>
              <w:noProof/>
              <w:sz w:val="22"/>
              <w:lang w:eastAsia="es-CO"/>
            </w:rPr>
          </w:rPrChange>
        </w:rPr>
      </w:pPr>
      <w:del w:id="944" w:author="Camilo Andrés Díaz Gómez" w:date="2023-03-28T18:16:00Z">
        <w:r w:rsidRPr="0062064A" w:rsidDel="0062064A">
          <w:rPr>
            <w:rStyle w:val="Hipervnculo"/>
            <w:rFonts w:cs="Times New Roman"/>
            <w:noProof/>
            <w:color w:val="auto"/>
            <w:rPrChange w:id="945"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46"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47" w:author="Camilo Andrés Díaz Gómez" w:date="2023-03-28T15:26:00Z"/>
          <w:rFonts w:eastAsiaTheme="minorEastAsia" w:cs="Times New Roman"/>
          <w:noProof/>
          <w:sz w:val="22"/>
          <w:lang w:eastAsia="es-CO"/>
          <w:rPrChange w:id="948" w:author="Camilo Andrés Díaz Gómez" w:date="2023-03-28T17:39:00Z">
            <w:rPr>
              <w:del w:id="949" w:author="Camilo Andrés Díaz Gómez" w:date="2023-03-28T15:26:00Z"/>
              <w:rFonts w:asciiTheme="minorHAnsi" w:eastAsiaTheme="minorEastAsia" w:hAnsiTheme="minorHAnsi"/>
              <w:noProof/>
              <w:sz w:val="22"/>
              <w:lang w:eastAsia="es-CO"/>
            </w:rPr>
          </w:rPrChange>
        </w:rPr>
      </w:pPr>
      <w:del w:id="950" w:author="Camilo Andrés Díaz Gómez" w:date="2023-03-28T15:26:00Z">
        <w:r w:rsidRPr="00A968A5" w:rsidDel="00405EF3">
          <w:rPr>
            <w:rStyle w:val="Hipervnculo"/>
            <w:rFonts w:cs="Times New Roman"/>
            <w:noProof/>
            <w:color w:val="auto"/>
            <w:rPrChange w:id="951"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52"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53" w:author="Camilo Andrés Díaz Gómez" w:date="2023-03-28T15:26:00Z"/>
          <w:rFonts w:eastAsiaTheme="minorEastAsia" w:cs="Times New Roman"/>
          <w:noProof/>
          <w:sz w:val="22"/>
          <w:lang w:eastAsia="es-CO"/>
          <w:rPrChange w:id="954" w:author="Camilo Andrés Díaz Gómez" w:date="2023-03-28T17:39:00Z">
            <w:rPr>
              <w:del w:id="955" w:author="Camilo Andrés Díaz Gómez" w:date="2023-03-28T15:26:00Z"/>
              <w:rFonts w:asciiTheme="minorHAnsi" w:eastAsiaTheme="minorEastAsia" w:hAnsiTheme="minorHAnsi"/>
              <w:noProof/>
              <w:sz w:val="22"/>
              <w:lang w:eastAsia="es-CO"/>
            </w:rPr>
          </w:rPrChange>
        </w:rPr>
      </w:pPr>
      <w:del w:id="956" w:author="Camilo Andrés Díaz Gómez" w:date="2023-03-28T15:26:00Z">
        <w:r w:rsidRPr="00A968A5" w:rsidDel="00405EF3">
          <w:rPr>
            <w:rStyle w:val="Hipervnculo"/>
            <w:rFonts w:cs="Times New Roman"/>
            <w:noProof/>
            <w:color w:val="auto"/>
            <w:rPrChange w:id="957"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58"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59" w:author="Camilo Andrés Díaz Gómez" w:date="2023-03-28T15:26:00Z"/>
          <w:rFonts w:eastAsiaTheme="minorEastAsia" w:cs="Times New Roman"/>
          <w:noProof/>
          <w:sz w:val="22"/>
          <w:lang w:eastAsia="es-CO"/>
          <w:rPrChange w:id="960" w:author="Camilo Andrés Díaz Gómez" w:date="2023-03-28T17:39:00Z">
            <w:rPr>
              <w:del w:id="961" w:author="Camilo Andrés Díaz Gómez" w:date="2023-03-28T15:26:00Z"/>
              <w:rFonts w:asciiTheme="minorHAnsi" w:eastAsiaTheme="minorEastAsia" w:hAnsiTheme="minorHAnsi"/>
              <w:noProof/>
              <w:sz w:val="22"/>
              <w:lang w:eastAsia="es-CO"/>
            </w:rPr>
          </w:rPrChange>
        </w:rPr>
      </w:pPr>
      <w:del w:id="962" w:author="Camilo Andrés Díaz Gómez" w:date="2023-03-28T15:26:00Z">
        <w:r w:rsidRPr="00A968A5" w:rsidDel="00405EF3">
          <w:rPr>
            <w:rStyle w:val="Hipervnculo"/>
            <w:rFonts w:cs="Times New Roman"/>
            <w:noProof/>
            <w:color w:val="auto"/>
            <w:rPrChange w:id="963"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64"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65" w:author="Camilo Andrés Díaz Gómez" w:date="2023-03-22T13:23:00Z"/>
          <w:rFonts w:eastAsiaTheme="minorEastAsia" w:cs="Times New Roman"/>
          <w:noProof/>
          <w:sz w:val="22"/>
          <w:lang w:eastAsia="es-CO"/>
          <w:rPrChange w:id="966" w:author="Camilo Andrés Díaz Gómez" w:date="2023-03-28T17:39:00Z">
            <w:rPr>
              <w:del w:id="967" w:author="Camilo Andrés Díaz Gómez" w:date="2023-03-22T13:23:00Z"/>
              <w:rFonts w:asciiTheme="minorHAnsi" w:eastAsiaTheme="minorEastAsia" w:hAnsiTheme="minorHAnsi"/>
              <w:noProof/>
              <w:sz w:val="22"/>
              <w:lang w:eastAsia="es-CO"/>
            </w:rPr>
          </w:rPrChange>
        </w:rPr>
      </w:pPr>
      <w:del w:id="968" w:author="Camilo Andrés Díaz Gómez" w:date="2023-03-22T13:23:00Z">
        <w:r w:rsidRPr="00A968A5" w:rsidDel="00F504C8">
          <w:rPr>
            <w:rStyle w:val="Hipervnculo"/>
            <w:rFonts w:cs="Times New Roman"/>
            <w:noProof/>
            <w:color w:val="auto"/>
            <w:rPrChange w:id="969"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70"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71" w:author="Camilo Andrés Díaz Gómez" w:date="2023-03-22T13:23:00Z"/>
          <w:rFonts w:eastAsiaTheme="minorEastAsia" w:cs="Times New Roman"/>
          <w:noProof/>
          <w:sz w:val="22"/>
          <w:lang w:eastAsia="es-CO"/>
          <w:rPrChange w:id="972" w:author="Camilo Andrés Díaz Gómez" w:date="2023-03-28T17:39:00Z">
            <w:rPr>
              <w:del w:id="973" w:author="Camilo Andrés Díaz Gómez" w:date="2023-03-22T13:23:00Z"/>
              <w:rFonts w:asciiTheme="minorHAnsi" w:eastAsiaTheme="minorEastAsia" w:hAnsiTheme="minorHAnsi"/>
              <w:noProof/>
              <w:sz w:val="22"/>
              <w:lang w:eastAsia="es-CO"/>
            </w:rPr>
          </w:rPrChange>
        </w:rPr>
      </w:pPr>
      <w:del w:id="974" w:author="Camilo Andrés Díaz Gómez" w:date="2023-03-22T13:23:00Z">
        <w:r w:rsidRPr="00A968A5" w:rsidDel="00F504C8">
          <w:rPr>
            <w:rStyle w:val="Hipervnculo"/>
            <w:rFonts w:cs="Times New Roman"/>
            <w:noProof/>
            <w:color w:val="auto"/>
            <w:rPrChange w:id="975"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976" w:author="Camilo Andrés Díaz Gómez" w:date="2023-03-22T13:23:00Z"/>
          <w:rFonts w:eastAsiaTheme="minorEastAsia" w:cs="Times New Roman"/>
          <w:noProof/>
          <w:sz w:val="22"/>
          <w:lang w:eastAsia="es-CO"/>
          <w:rPrChange w:id="977" w:author="Camilo Andrés Díaz Gómez" w:date="2023-03-28T17:39:00Z">
            <w:rPr>
              <w:del w:id="978" w:author="Camilo Andrés Díaz Gómez" w:date="2023-03-22T13:23:00Z"/>
              <w:rFonts w:asciiTheme="minorHAnsi" w:eastAsiaTheme="minorEastAsia" w:hAnsiTheme="minorHAnsi"/>
              <w:noProof/>
              <w:sz w:val="22"/>
              <w:lang w:eastAsia="es-CO"/>
            </w:rPr>
          </w:rPrChange>
        </w:rPr>
      </w:pPr>
      <w:del w:id="979" w:author="Camilo Andrés Díaz Gómez" w:date="2023-03-22T13:23:00Z">
        <w:r w:rsidRPr="00A968A5" w:rsidDel="00F504C8">
          <w:rPr>
            <w:rStyle w:val="Hipervnculo"/>
            <w:rFonts w:cs="Times New Roman"/>
            <w:noProof/>
            <w:color w:val="auto"/>
            <w:rPrChange w:id="980"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981"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982" w:author="Camilo Andrés Díaz Gómez" w:date="2023-03-22T13:22:00Z"/>
          <w:rFonts w:eastAsiaTheme="minorEastAsia" w:cs="Times New Roman"/>
          <w:noProof/>
          <w:sz w:val="22"/>
          <w:lang w:eastAsia="es-CO"/>
          <w:rPrChange w:id="983" w:author="Camilo Andrés Díaz Gómez" w:date="2023-03-28T17:39:00Z">
            <w:rPr>
              <w:del w:id="984" w:author="Camilo Andrés Díaz Gómez" w:date="2023-03-22T13:22:00Z"/>
              <w:rFonts w:asciiTheme="minorHAnsi" w:eastAsiaTheme="minorEastAsia" w:hAnsiTheme="minorHAnsi"/>
              <w:noProof/>
              <w:sz w:val="22"/>
              <w:lang w:eastAsia="es-CO"/>
            </w:rPr>
          </w:rPrChange>
        </w:rPr>
      </w:pPr>
      <w:del w:id="985" w:author="Camilo Andrés Díaz Gómez" w:date="2023-03-22T13:22:00Z">
        <w:r w:rsidRPr="00A968A5" w:rsidDel="00F504C8">
          <w:rPr>
            <w:rStyle w:val="Hipervnculo"/>
            <w:rFonts w:cs="Times New Roman"/>
            <w:noProof/>
            <w:color w:val="auto"/>
            <w:rPrChange w:id="986"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87"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988" w:author="Camilo Andrés Díaz Gómez" w:date="2023-03-22T13:22:00Z"/>
          <w:rFonts w:eastAsiaTheme="minorEastAsia" w:cs="Times New Roman"/>
          <w:noProof/>
          <w:sz w:val="22"/>
          <w:lang w:eastAsia="es-CO"/>
          <w:rPrChange w:id="989" w:author="Camilo Andrés Díaz Gómez" w:date="2023-03-28T17:39:00Z">
            <w:rPr>
              <w:del w:id="990" w:author="Camilo Andrés Díaz Gómez" w:date="2023-03-22T13:22:00Z"/>
              <w:rFonts w:asciiTheme="minorHAnsi" w:eastAsiaTheme="minorEastAsia" w:hAnsiTheme="minorHAnsi"/>
              <w:noProof/>
              <w:sz w:val="22"/>
              <w:lang w:eastAsia="es-CO"/>
            </w:rPr>
          </w:rPrChange>
        </w:rPr>
      </w:pPr>
      <w:del w:id="991" w:author="Camilo Andrés Díaz Gómez" w:date="2023-03-22T13:22:00Z">
        <w:r w:rsidRPr="00A968A5" w:rsidDel="00F504C8">
          <w:rPr>
            <w:rStyle w:val="Hipervnculo"/>
            <w:rFonts w:cs="Times New Roman"/>
            <w:noProof/>
            <w:color w:val="auto"/>
            <w:rPrChange w:id="992"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993" w:author="Camilo Andrés Díaz Gómez" w:date="2023-03-22T13:22:00Z"/>
          <w:rFonts w:eastAsiaTheme="minorEastAsia" w:cs="Times New Roman"/>
          <w:noProof/>
          <w:sz w:val="22"/>
          <w:lang w:eastAsia="es-CO"/>
          <w:rPrChange w:id="994" w:author="Camilo Andrés Díaz Gómez" w:date="2023-03-28T17:39:00Z">
            <w:rPr>
              <w:del w:id="995" w:author="Camilo Andrés Díaz Gómez" w:date="2023-03-22T13:22:00Z"/>
              <w:rFonts w:asciiTheme="minorHAnsi" w:eastAsiaTheme="minorEastAsia" w:hAnsiTheme="minorHAnsi"/>
              <w:noProof/>
              <w:sz w:val="22"/>
              <w:lang w:eastAsia="es-CO"/>
            </w:rPr>
          </w:rPrChange>
        </w:rPr>
      </w:pPr>
      <w:del w:id="996" w:author="Camilo Andrés Díaz Gómez" w:date="2023-03-22T13:22:00Z">
        <w:r w:rsidRPr="00A968A5" w:rsidDel="00F504C8">
          <w:rPr>
            <w:rStyle w:val="Hipervnculo"/>
            <w:rFonts w:cs="Times New Roman"/>
            <w:noProof/>
            <w:color w:val="auto"/>
            <w:rPrChange w:id="997"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998" w:author="Camilo Andrés Díaz Gómez" w:date="2023-03-22T13:22:00Z"/>
          <w:rFonts w:eastAsiaTheme="minorEastAsia" w:cs="Times New Roman"/>
          <w:noProof/>
          <w:sz w:val="22"/>
          <w:lang w:eastAsia="es-CO"/>
          <w:rPrChange w:id="999" w:author="Camilo Andrés Díaz Gómez" w:date="2023-03-28T17:39:00Z">
            <w:rPr>
              <w:del w:id="1000" w:author="Camilo Andrés Díaz Gómez" w:date="2023-03-22T13:22:00Z"/>
              <w:rFonts w:asciiTheme="minorHAnsi" w:eastAsiaTheme="minorEastAsia" w:hAnsiTheme="minorHAnsi"/>
              <w:noProof/>
              <w:sz w:val="22"/>
              <w:lang w:eastAsia="es-CO"/>
            </w:rPr>
          </w:rPrChange>
        </w:rPr>
      </w:pPr>
      <w:del w:id="1001" w:author="Camilo Andrés Díaz Gómez" w:date="2023-03-22T13:22:00Z">
        <w:r w:rsidRPr="00A968A5" w:rsidDel="00F504C8">
          <w:rPr>
            <w:rStyle w:val="Hipervnculo"/>
            <w:rFonts w:cs="Times New Roman"/>
            <w:noProof/>
            <w:color w:val="auto"/>
            <w:rPrChange w:id="1002"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03" w:author="Camilo Andrés Díaz Gómez" w:date="2023-03-22T13:22:00Z"/>
          <w:rFonts w:eastAsiaTheme="minorEastAsia" w:cs="Times New Roman"/>
          <w:noProof/>
          <w:sz w:val="22"/>
          <w:lang w:eastAsia="es-CO"/>
          <w:rPrChange w:id="1004" w:author="Camilo Andrés Díaz Gómez" w:date="2023-03-28T17:39:00Z">
            <w:rPr>
              <w:del w:id="1005" w:author="Camilo Andrés Díaz Gómez" w:date="2023-03-22T13:22:00Z"/>
              <w:rFonts w:asciiTheme="minorHAnsi" w:eastAsiaTheme="minorEastAsia" w:hAnsiTheme="minorHAnsi"/>
              <w:noProof/>
              <w:sz w:val="22"/>
              <w:lang w:eastAsia="es-CO"/>
            </w:rPr>
          </w:rPrChange>
        </w:rPr>
      </w:pPr>
      <w:del w:id="1006" w:author="Camilo Andrés Díaz Gómez" w:date="2023-03-22T13:22:00Z">
        <w:r w:rsidRPr="00A968A5" w:rsidDel="00F504C8">
          <w:rPr>
            <w:rStyle w:val="Hipervnculo"/>
            <w:rFonts w:cs="Times New Roman"/>
            <w:noProof/>
            <w:color w:val="auto"/>
            <w:rPrChange w:id="1007"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08" w:author="Camilo Andrés Díaz Gómez" w:date="2023-03-22T13:22:00Z"/>
          <w:rFonts w:eastAsiaTheme="minorEastAsia" w:cs="Times New Roman"/>
          <w:noProof/>
          <w:sz w:val="22"/>
          <w:lang w:eastAsia="es-CO"/>
          <w:rPrChange w:id="1009" w:author="Camilo Andrés Díaz Gómez" w:date="2023-03-28T17:39:00Z">
            <w:rPr>
              <w:del w:id="1010" w:author="Camilo Andrés Díaz Gómez" w:date="2023-03-22T13:22:00Z"/>
              <w:rFonts w:asciiTheme="minorHAnsi" w:eastAsiaTheme="minorEastAsia" w:hAnsiTheme="minorHAnsi"/>
              <w:noProof/>
              <w:sz w:val="22"/>
              <w:lang w:eastAsia="es-CO"/>
            </w:rPr>
          </w:rPrChange>
        </w:rPr>
      </w:pPr>
      <w:del w:id="1011" w:author="Camilo Andrés Díaz Gómez" w:date="2023-03-22T13:22:00Z">
        <w:r w:rsidRPr="00A968A5" w:rsidDel="00F504C8">
          <w:rPr>
            <w:rStyle w:val="Hipervnculo"/>
            <w:rFonts w:cs="Times New Roman"/>
            <w:noProof/>
            <w:color w:val="auto"/>
            <w:rPrChange w:id="1012"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13" w:author="Steff Guzmán" w:date="2023-03-13T18:38:00Z"/>
          <w:rFonts w:cs="Times New Roman"/>
          <w:i/>
          <w:iCs/>
          <w:szCs w:val="24"/>
        </w:rPr>
      </w:pPr>
      <w:del w:id="1014"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15" w:author="Steff Guzmán" w:date="2023-03-13T18:38:00Z"/>
          <w:rFonts w:cs="Times New Roman"/>
          <w:i/>
          <w:iCs/>
          <w:szCs w:val="24"/>
        </w:rPr>
      </w:pPr>
      <w:del w:id="1016"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17"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rsidP="00405EF3">
      <w:pPr>
        <w:spacing w:after="160"/>
        <w:jc w:val="left"/>
        <w:rPr>
          <w:ins w:id="1018" w:author="Camilo Andrés Díaz Gómez" w:date="2023-03-14T19:51:00Z"/>
          <w:rFonts w:cs="Times New Roman"/>
        </w:rPr>
        <w:pPrChange w:id="1019" w:author="Camilo Andrés Díaz Gómez" w:date="2023-03-28T15:25:00Z">
          <w:pPr>
            <w:spacing w:after="160" w:line="259" w:lineRule="auto"/>
            <w:jc w:val="left"/>
          </w:pPr>
        </w:pPrChange>
      </w:pPr>
      <w:ins w:id="1020"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21" w:author="Camilo Andrés Díaz Gómez" w:date="2023-03-14T19:51:00Z"/>
          <w:rFonts w:cs="Times New Roman"/>
        </w:rPr>
      </w:pPr>
    </w:p>
    <w:p w14:paraId="41D39FF3" w14:textId="3729D499" w:rsidR="00AC0534" w:rsidRPr="00A968A5" w:rsidDel="00BD3055" w:rsidRDefault="00AC0534" w:rsidP="002B569F">
      <w:pPr>
        <w:jc w:val="center"/>
        <w:rPr>
          <w:del w:id="1022" w:author="Camilo Andrés Díaz Gómez" w:date="2023-03-14T19:51:00Z"/>
          <w:rFonts w:cs="Times New Roman"/>
        </w:rPr>
      </w:pPr>
    </w:p>
    <w:p w14:paraId="5ACDC1D4" w14:textId="27012373" w:rsidR="001023B2" w:rsidRPr="00A968A5" w:rsidDel="005A4444" w:rsidRDefault="001023B2" w:rsidP="00405EF3">
      <w:pPr>
        <w:rPr>
          <w:del w:id="1023" w:author="Steff Guzmán" w:date="2023-03-13T19:26:00Z"/>
          <w:rFonts w:cs="Times New Roman"/>
        </w:rPr>
        <w:pPrChange w:id="1024" w:author="Camilo Andrés Díaz Gómez" w:date="2023-03-28T15:25:00Z">
          <w:pPr>
            <w:jc w:val="center"/>
          </w:pPr>
        </w:pPrChange>
      </w:pPr>
    </w:p>
    <w:p w14:paraId="4EF70EAA" w14:textId="3E0D543D" w:rsidR="001023B2" w:rsidRPr="00A968A5" w:rsidDel="005A4444" w:rsidRDefault="001023B2" w:rsidP="00405EF3">
      <w:pPr>
        <w:rPr>
          <w:del w:id="1025" w:author="Steff Guzmán" w:date="2023-03-13T19:26:00Z"/>
          <w:rFonts w:cs="Times New Roman"/>
        </w:rPr>
        <w:pPrChange w:id="1026" w:author="Camilo Andrés Díaz Gómez" w:date="2023-03-28T15:25:00Z">
          <w:pPr>
            <w:jc w:val="center"/>
          </w:pPr>
        </w:pPrChange>
      </w:pPr>
    </w:p>
    <w:p w14:paraId="580A390A" w14:textId="1B803EEF" w:rsidR="00AC0534" w:rsidRPr="00A968A5" w:rsidDel="005A4444" w:rsidRDefault="00AC0534" w:rsidP="00405EF3">
      <w:pPr>
        <w:rPr>
          <w:del w:id="1027" w:author="Steff Guzmán" w:date="2023-03-13T19:26:00Z"/>
          <w:rFonts w:cs="Times New Roman"/>
        </w:rPr>
        <w:pPrChange w:id="1028" w:author="Camilo Andrés Díaz Gómez" w:date="2023-03-28T15:25:00Z">
          <w:pPr>
            <w:jc w:val="center"/>
          </w:pPr>
        </w:pPrChange>
      </w:pPr>
    </w:p>
    <w:p w14:paraId="1461289D" w14:textId="646737CE" w:rsidR="00A2571A" w:rsidRPr="00A968A5" w:rsidDel="005A4444" w:rsidRDefault="00A2571A" w:rsidP="00405EF3">
      <w:pPr>
        <w:rPr>
          <w:del w:id="1029" w:author="Steff Guzmán" w:date="2023-03-13T19:26:00Z"/>
          <w:rFonts w:cs="Times New Roman"/>
        </w:rPr>
        <w:pPrChange w:id="1030" w:author="Camilo Andrés Díaz Gómez" w:date="2023-03-28T15:25:00Z">
          <w:pPr>
            <w:jc w:val="center"/>
          </w:pPr>
        </w:pPrChange>
      </w:pPr>
    </w:p>
    <w:p w14:paraId="51F259DC" w14:textId="577F1D8E" w:rsidR="001023B2" w:rsidRPr="00A968A5" w:rsidDel="005A4444" w:rsidRDefault="001023B2" w:rsidP="00405EF3">
      <w:pPr>
        <w:rPr>
          <w:del w:id="1031" w:author="Steff Guzmán" w:date="2023-03-13T19:26:00Z"/>
          <w:rFonts w:cs="Times New Roman"/>
        </w:rPr>
        <w:pPrChange w:id="1032" w:author="Camilo Andrés Díaz Gómez" w:date="2023-03-28T15:25:00Z">
          <w:pPr>
            <w:jc w:val="center"/>
          </w:pPr>
        </w:pPrChange>
      </w:pPr>
    </w:p>
    <w:p w14:paraId="47101A6A" w14:textId="7A4DA7AB" w:rsidR="0052249A" w:rsidRPr="00A968A5" w:rsidDel="00C513D5" w:rsidRDefault="0052249A" w:rsidP="00405EF3">
      <w:pPr>
        <w:rPr>
          <w:ins w:id="1033" w:author="Steff Guzmán" w:date="2023-03-13T18:24:00Z"/>
          <w:del w:id="1034" w:author="Camilo Andrés Díaz Gómez" w:date="2023-03-14T19:58:00Z"/>
          <w:rFonts w:cs="Times New Roman"/>
          <w:b/>
          <w:bCs/>
        </w:rPr>
        <w:pPrChange w:id="1035" w:author="Camilo Andrés Díaz Gómez" w:date="2023-03-28T15:25:00Z">
          <w:pPr>
            <w:jc w:val="center"/>
          </w:pPr>
        </w:pPrChange>
      </w:pPr>
    </w:p>
    <w:p w14:paraId="710D5DF2" w14:textId="6E757572" w:rsidR="00996369" w:rsidRPr="00A968A5" w:rsidRDefault="00996369" w:rsidP="00405EF3">
      <w:pPr>
        <w:jc w:val="center"/>
        <w:rPr>
          <w:ins w:id="1036" w:author="Steff Guzmán" w:date="2023-03-13T18:47:00Z"/>
          <w:rFonts w:cs="Times New Roman"/>
          <w:b/>
          <w:bCs/>
        </w:rPr>
      </w:pPr>
      <w:r w:rsidRPr="00A968A5">
        <w:rPr>
          <w:rFonts w:cs="Times New Roman"/>
          <w:b/>
          <w:bCs/>
        </w:rPr>
        <w:t>Lista de Figuras</w:t>
      </w:r>
    </w:p>
    <w:p w14:paraId="27D337D7" w14:textId="739EFC32" w:rsidR="0062064A" w:rsidRDefault="00842F9D">
      <w:pPr>
        <w:pStyle w:val="Tabladeilustraciones"/>
        <w:tabs>
          <w:tab w:val="right" w:leader="dot" w:pos="8828"/>
        </w:tabs>
        <w:rPr>
          <w:rFonts w:asciiTheme="minorHAnsi" w:eastAsiaTheme="minorEastAsia" w:hAnsiTheme="minorHAnsi"/>
          <w:noProof/>
          <w:sz w:val="22"/>
          <w:lang w:eastAsia="es-CO"/>
        </w:rPr>
      </w:pPr>
      <w:ins w:id="1037"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2064A">
          <w:rPr>
            <w:noProof/>
            <w:webHidden/>
          </w:rPr>
          <w:t>21</w:t>
        </w:r>
        <w:r w:rsidR="0062064A">
          <w:rPr>
            <w:noProof/>
            <w:webHidden/>
          </w:rPr>
          <w:fldChar w:fldCharType="end"/>
        </w:r>
      </w:hyperlink>
    </w:p>
    <w:p w14:paraId="6D1206CC" w14:textId="6FD5997B"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38" w:history="1">
        <w:r w:rsidRPr="004660FD">
          <w:rPr>
            <w:rStyle w:val="Hipervnculo"/>
            <w:rFonts w:cs="Times New Roman"/>
            <w:noProof/>
          </w:rPr>
          <w:t>Figura 2</w:t>
        </w:r>
        <w:r w:rsidRPr="004660FD">
          <w:rPr>
            <w:rStyle w:val="Hipervnculo"/>
            <w:rFonts w:cs="Times New Roman"/>
            <w:bCs/>
            <w:noProof/>
          </w:rPr>
          <w:t xml:space="preserve"> </w:t>
        </w:r>
        <w:r w:rsidRPr="004660FD">
          <w:rPr>
            <w:rStyle w:val="Hipervnculo"/>
            <w:rFonts w:cs="Times New Roman"/>
            <w:noProof/>
          </w:rPr>
          <w:t xml:space="preserve"> </w:t>
        </w:r>
        <w:r w:rsidRPr="004660FD">
          <w:rPr>
            <w:rStyle w:val="Hipervnculo"/>
            <w:rFonts w:cs="Times New Roman"/>
            <w:bCs/>
            <w:i/>
            <w:noProof/>
          </w:rPr>
          <w:t>Modelo general de la arquitectura de una red IoT</w:t>
        </w:r>
        <w:r>
          <w:rPr>
            <w:noProof/>
            <w:webHidden/>
          </w:rPr>
          <w:tab/>
        </w:r>
        <w:r>
          <w:rPr>
            <w:noProof/>
            <w:webHidden/>
          </w:rPr>
          <w:fldChar w:fldCharType="begin"/>
        </w:r>
        <w:r>
          <w:rPr>
            <w:noProof/>
            <w:webHidden/>
          </w:rPr>
          <w:instrText xml:space="preserve"> PAGEREF _Toc130919838 \h </w:instrText>
        </w:r>
        <w:r>
          <w:rPr>
            <w:noProof/>
            <w:webHidden/>
          </w:rPr>
        </w:r>
        <w:r>
          <w:rPr>
            <w:noProof/>
            <w:webHidden/>
          </w:rPr>
          <w:fldChar w:fldCharType="separate"/>
        </w:r>
        <w:r>
          <w:rPr>
            <w:noProof/>
            <w:webHidden/>
          </w:rPr>
          <w:t>27</w:t>
        </w:r>
        <w:r>
          <w:rPr>
            <w:noProof/>
            <w:webHidden/>
          </w:rPr>
          <w:fldChar w:fldCharType="end"/>
        </w:r>
      </w:hyperlink>
    </w:p>
    <w:p w14:paraId="679BBC30" w14:textId="5FFE2AB2"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39" w:history="1">
        <w:r w:rsidRPr="004660FD">
          <w:rPr>
            <w:rStyle w:val="Hipervnculo"/>
            <w:rFonts w:cs="Times New Roman"/>
            <w:noProof/>
          </w:rPr>
          <w:t xml:space="preserve">Figura 3  </w:t>
        </w:r>
        <w:r w:rsidRPr="004660FD">
          <w:rPr>
            <w:rStyle w:val="Hipervnculo"/>
            <w:rFonts w:cs="Times New Roman"/>
            <w:i/>
            <w:noProof/>
          </w:rPr>
          <w:t>Funcionamiento de actuadores IoT</w:t>
        </w:r>
        <w:r>
          <w:rPr>
            <w:noProof/>
            <w:webHidden/>
          </w:rPr>
          <w:tab/>
        </w:r>
        <w:r>
          <w:rPr>
            <w:noProof/>
            <w:webHidden/>
          </w:rPr>
          <w:fldChar w:fldCharType="begin"/>
        </w:r>
        <w:r>
          <w:rPr>
            <w:noProof/>
            <w:webHidden/>
          </w:rPr>
          <w:instrText xml:space="preserve"> PAGEREF _Toc130919839 \h </w:instrText>
        </w:r>
        <w:r>
          <w:rPr>
            <w:noProof/>
            <w:webHidden/>
          </w:rPr>
        </w:r>
        <w:r>
          <w:rPr>
            <w:noProof/>
            <w:webHidden/>
          </w:rPr>
          <w:fldChar w:fldCharType="separate"/>
        </w:r>
        <w:r>
          <w:rPr>
            <w:noProof/>
            <w:webHidden/>
          </w:rPr>
          <w:t>31</w:t>
        </w:r>
        <w:r>
          <w:rPr>
            <w:noProof/>
            <w:webHidden/>
          </w:rPr>
          <w:fldChar w:fldCharType="end"/>
        </w:r>
      </w:hyperlink>
    </w:p>
    <w:p w14:paraId="5C8F75D9" w14:textId="102FAA42"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0" w:history="1">
        <w:r w:rsidRPr="004660FD">
          <w:rPr>
            <w:rStyle w:val="Hipervnculo"/>
            <w:rFonts w:cs="Times New Roman"/>
            <w:noProof/>
          </w:rPr>
          <w:t xml:space="preserve">Figura 4  </w:t>
        </w:r>
        <w:r w:rsidRPr="004660FD">
          <w:rPr>
            <w:rStyle w:val="Hipervnculo"/>
            <w:rFonts w:cs="Times New Roman"/>
            <w:bCs/>
            <w:i/>
            <w:noProof/>
          </w:rPr>
          <w:t>Cadena de valor</w:t>
        </w:r>
        <w:r>
          <w:rPr>
            <w:noProof/>
            <w:webHidden/>
          </w:rPr>
          <w:tab/>
        </w:r>
        <w:r>
          <w:rPr>
            <w:noProof/>
            <w:webHidden/>
          </w:rPr>
          <w:fldChar w:fldCharType="begin"/>
        </w:r>
        <w:r>
          <w:rPr>
            <w:noProof/>
            <w:webHidden/>
          </w:rPr>
          <w:instrText xml:space="preserve"> PAGEREF _Toc130919840 \h </w:instrText>
        </w:r>
        <w:r>
          <w:rPr>
            <w:noProof/>
            <w:webHidden/>
          </w:rPr>
        </w:r>
        <w:r>
          <w:rPr>
            <w:noProof/>
            <w:webHidden/>
          </w:rPr>
          <w:fldChar w:fldCharType="separate"/>
        </w:r>
        <w:r>
          <w:rPr>
            <w:noProof/>
            <w:webHidden/>
          </w:rPr>
          <w:t>35</w:t>
        </w:r>
        <w:r>
          <w:rPr>
            <w:noProof/>
            <w:webHidden/>
          </w:rPr>
          <w:fldChar w:fldCharType="end"/>
        </w:r>
      </w:hyperlink>
    </w:p>
    <w:p w14:paraId="06A8DBB4" w14:textId="3BB86F4B"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1" w:history="1">
        <w:r w:rsidRPr="004660FD">
          <w:rPr>
            <w:rStyle w:val="Hipervnculo"/>
            <w:rFonts w:cs="Times New Roman"/>
            <w:noProof/>
          </w:rPr>
          <w:t>Figura 5</w:t>
        </w:r>
        <w:r w:rsidRPr="004660FD">
          <w:rPr>
            <w:rStyle w:val="Hipervnculo"/>
            <w:rFonts w:cs="Times New Roman"/>
            <w:bCs/>
            <w:noProof/>
          </w:rPr>
          <w:t xml:space="preserve"> </w:t>
        </w:r>
        <w:r w:rsidRPr="004660FD">
          <w:rPr>
            <w:rStyle w:val="Hipervnculo"/>
            <w:rFonts w:cs="Times New Roman"/>
            <w:i/>
            <w:noProof/>
          </w:rPr>
          <w:t xml:space="preserve"> </w:t>
        </w:r>
        <w:r w:rsidRPr="004660FD">
          <w:rPr>
            <w:rStyle w:val="Hipervnculo"/>
            <w:rFonts w:cs="Times New Roman"/>
            <w:bCs/>
            <w:i/>
            <w:noProof/>
          </w:rPr>
          <w:t>Estructura de la metodología CRISP-DM</w:t>
        </w:r>
        <w:r>
          <w:rPr>
            <w:noProof/>
            <w:webHidden/>
          </w:rPr>
          <w:tab/>
        </w:r>
        <w:r>
          <w:rPr>
            <w:noProof/>
            <w:webHidden/>
          </w:rPr>
          <w:fldChar w:fldCharType="begin"/>
        </w:r>
        <w:r>
          <w:rPr>
            <w:noProof/>
            <w:webHidden/>
          </w:rPr>
          <w:instrText xml:space="preserve"> PAGEREF _Toc130919841 \h </w:instrText>
        </w:r>
        <w:r>
          <w:rPr>
            <w:noProof/>
            <w:webHidden/>
          </w:rPr>
        </w:r>
        <w:r>
          <w:rPr>
            <w:noProof/>
            <w:webHidden/>
          </w:rPr>
          <w:fldChar w:fldCharType="separate"/>
        </w:r>
        <w:r>
          <w:rPr>
            <w:noProof/>
            <w:webHidden/>
          </w:rPr>
          <w:t>54</w:t>
        </w:r>
        <w:r>
          <w:rPr>
            <w:noProof/>
            <w:webHidden/>
          </w:rPr>
          <w:fldChar w:fldCharType="end"/>
        </w:r>
      </w:hyperlink>
    </w:p>
    <w:p w14:paraId="17014203" w14:textId="26F3CCD3"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2" w:history="1">
        <w:r w:rsidRPr="004660FD">
          <w:rPr>
            <w:rStyle w:val="Hipervnculo"/>
            <w:rFonts w:cs="Times New Roman"/>
            <w:noProof/>
          </w:rPr>
          <w:t>Figura 6</w:t>
        </w:r>
        <w:r w:rsidRPr="004660FD">
          <w:rPr>
            <w:rStyle w:val="Hipervnculo"/>
            <w:rFonts w:cs="Times New Roman"/>
            <w:bCs/>
            <w:noProof/>
          </w:rPr>
          <w:t xml:space="preserve"> </w:t>
        </w:r>
        <w:r w:rsidRPr="004660FD">
          <w:rPr>
            <w:rStyle w:val="Hipervnculo"/>
            <w:rFonts w:cs="Times New Roman"/>
            <w:i/>
            <w:noProof/>
          </w:rPr>
          <w:t xml:space="preserve"> </w:t>
        </w:r>
        <w:r w:rsidRPr="004660FD">
          <w:rPr>
            <w:rStyle w:val="Hipervnculo"/>
            <w:rFonts w:cs="Times New Roman"/>
            <w:bCs/>
            <w:i/>
            <w:noProof/>
          </w:rPr>
          <w:t>Estadísticas del dataset</w:t>
        </w:r>
        <w:r>
          <w:rPr>
            <w:noProof/>
            <w:webHidden/>
          </w:rPr>
          <w:tab/>
        </w:r>
        <w:r>
          <w:rPr>
            <w:noProof/>
            <w:webHidden/>
          </w:rPr>
          <w:fldChar w:fldCharType="begin"/>
        </w:r>
        <w:r>
          <w:rPr>
            <w:noProof/>
            <w:webHidden/>
          </w:rPr>
          <w:instrText xml:space="preserve"> PAGEREF _Toc130919842 \h </w:instrText>
        </w:r>
        <w:r>
          <w:rPr>
            <w:noProof/>
            <w:webHidden/>
          </w:rPr>
        </w:r>
        <w:r>
          <w:rPr>
            <w:noProof/>
            <w:webHidden/>
          </w:rPr>
          <w:fldChar w:fldCharType="separate"/>
        </w:r>
        <w:r>
          <w:rPr>
            <w:noProof/>
            <w:webHidden/>
          </w:rPr>
          <w:t>68</w:t>
        </w:r>
        <w:r>
          <w:rPr>
            <w:noProof/>
            <w:webHidden/>
          </w:rPr>
          <w:fldChar w:fldCharType="end"/>
        </w:r>
      </w:hyperlink>
    </w:p>
    <w:p w14:paraId="264E3AB8" w14:textId="3787D641"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3" w:history="1">
        <w:r w:rsidRPr="004660FD">
          <w:rPr>
            <w:rStyle w:val="Hipervnculo"/>
            <w:rFonts w:cs="Times New Roman"/>
            <w:noProof/>
          </w:rPr>
          <w:t xml:space="preserve">Figura 8 </w:t>
        </w:r>
        <w:r w:rsidRPr="004660FD">
          <w:rPr>
            <w:rStyle w:val="Hipervnculo"/>
            <w:rFonts w:cs="Times New Roman"/>
            <w:bCs/>
            <w:i/>
            <w:noProof/>
          </w:rPr>
          <w:t>Generador de histogramas</w:t>
        </w:r>
        <w:r>
          <w:rPr>
            <w:noProof/>
            <w:webHidden/>
          </w:rPr>
          <w:tab/>
        </w:r>
        <w:r>
          <w:rPr>
            <w:noProof/>
            <w:webHidden/>
          </w:rPr>
          <w:fldChar w:fldCharType="begin"/>
        </w:r>
        <w:r>
          <w:rPr>
            <w:noProof/>
            <w:webHidden/>
          </w:rPr>
          <w:instrText xml:space="preserve"> PAGEREF _Toc130919843 \h </w:instrText>
        </w:r>
        <w:r>
          <w:rPr>
            <w:noProof/>
            <w:webHidden/>
          </w:rPr>
        </w:r>
        <w:r>
          <w:rPr>
            <w:noProof/>
            <w:webHidden/>
          </w:rPr>
          <w:fldChar w:fldCharType="separate"/>
        </w:r>
        <w:r>
          <w:rPr>
            <w:noProof/>
            <w:webHidden/>
          </w:rPr>
          <w:t>69</w:t>
        </w:r>
        <w:r>
          <w:rPr>
            <w:noProof/>
            <w:webHidden/>
          </w:rPr>
          <w:fldChar w:fldCharType="end"/>
        </w:r>
      </w:hyperlink>
    </w:p>
    <w:p w14:paraId="222F5F37" w14:textId="1330D133"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4" w:history="1">
        <w:r w:rsidRPr="004660FD">
          <w:rPr>
            <w:rStyle w:val="Hipervnculo"/>
            <w:rFonts w:cs="Times New Roman"/>
            <w:noProof/>
          </w:rPr>
          <w:t xml:space="preserve">Figura 9 </w:t>
        </w:r>
        <w:r w:rsidRPr="004660FD">
          <w:rPr>
            <w:rStyle w:val="Hipervnculo"/>
            <w:rFonts w:cs="Times New Roman"/>
            <w:bCs/>
            <w:i/>
            <w:noProof/>
          </w:rPr>
          <w:t>Diagramas de correlación por variable</w:t>
        </w:r>
        <w:r>
          <w:rPr>
            <w:noProof/>
            <w:webHidden/>
          </w:rPr>
          <w:tab/>
        </w:r>
        <w:r>
          <w:rPr>
            <w:noProof/>
            <w:webHidden/>
          </w:rPr>
          <w:fldChar w:fldCharType="begin"/>
        </w:r>
        <w:r>
          <w:rPr>
            <w:noProof/>
            <w:webHidden/>
          </w:rPr>
          <w:instrText xml:space="preserve"> PAGEREF _Toc130919844 \h </w:instrText>
        </w:r>
        <w:r>
          <w:rPr>
            <w:noProof/>
            <w:webHidden/>
          </w:rPr>
        </w:r>
        <w:r>
          <w:rPr>
            <w:noProof/>
            <w:webHidden/>
          </w:rPr>
          <w:fldChar w:fldCharType="separate"/>
        </w:r>
        <w:r>
          <w:rPr>
            <w:noProof/>
            <w:webHidden/>
          </w:rPr>
          <w:t>70</w:t>
        </w:r>
        <w:r>
          <w:rPr>
            <w:noProof/>
            <w:webHidden/>
          </w:rPr>
          <w:fldChar w:fldCharType="end"/>
        </w:r>
      </w:hyperlink>
    </w:p>
    <w:p w14:paraId="0E648791" w14:textId="1BA1434D"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5" w:history="1">
        <w:r w:rsidRPr="004660FD">
          <w:rPr>
            <w:rStyle w:val="Hipervnculo"/>
            <w:rFonts w:cs="Times New Roman"/>
            <w:noProof/>
          </w:rPr>
          <w:t xml:space="preserve">Figura 10 </w:t>
        </w:r>
        <w:r w:rsidRPr="004660FD">
          <w:rPr>
            <w:rStyle w:val="Hipervnculo"/>
            <w:rFonts w:cs="Times New Roman"/>
            <w:bCs/>
            <w:i/>
            <w:noProof/>
          </w:rPr>
          <w:t>Calcular matriz de correlación</w:t>
        </w:r>
        <w:r>
          <w:rPr>
            <w:noProof/>
            <w:webHidden/>
          </w:rPr>
          <w:tab/>
        </w:r>
        <w:r>
          <w:rPr>
            <w:noProof/>
            <w:webHidden/>
          </w:rPr>
          <w:fldChar w:fldCharType="begin"/>
        </w:r>
        <w:r>
          <w:rPr>
            <w:noProof/>
            <w:webHidden/>
          </w:rPr>
          <w:instrText xml:space="preserve"> PAGEREF _Toc130919845 \h </w:instrText>
        </w:r>
        <w:r>
          <w:rPr>
            <w:noProof/>
            <w:webHidden/>
          </w:rPr>
        </w:r>
        <w:r>
          <w:rPr>
            <w:noProof/>
            <w:webHidden/>
          </w:rPr>
          <w:fldChar w:fldCharType="separate"/>
        </w:r>
        <w:r>
          <w:rPr>
            <w:noProof/>
            <w:webHidden/>
          </w:rPr>
          <w:t>71</w:t>
        </w:r>
        <w:r>
          <w:rPr>
            <w:noProof/>
            <w:webHidden/>
          </w:rPr>
          <w:fldChar w:fldCharType="end"/>
        </w:r>
      </w:hyperlink>
    </w:p>
    <w:p w14:paraId="41B17D33" w14:textId="53CFE37B"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6" w:history="1">
        <w:r w:rsidRPr="004660FD">
          <w:rPr>
            <w:rStyle w:val="Hipervnculo"/>
            <w:rFonts w:cs="Times New Roman"/>
            <w:noProof/>
          </w:rPr>
          <w:t xml:space="preserve">Figura 11 </w:t>
        </w:r>
        <w:r w:rsidRPr="004660FD">
          <w:rPr>
            <w:rStyle w:val="Hipervnculo"/>
            <w:rFonts w:cs="Times New Roman"/>
            <w:bCs/>
            <w:i/>
            <w:noProof/>
          </w:rPr>
          <w:t>Generador mapa de calor</w:t>
        </w:r>
        <w:r>
          <w:rPr>
            <w:noProof/>
            <w:webHidden/>
          </w:rPr>
          <w:tab/>
        </w:r>
        <w:r>
          <w:rPr>
            <w:noProof/>
            <w:webHidden/>
          </w:rPr>
          <w:fldChar w:fldCharType="begin"/>
        </w:r>
        <w:r>
          <w:rPr>
            <w:noProof/>
            <w:webHidden/>
          </w:rPr>
          <w:instrText xml:space="preserve"> PAGEREF _Toc130919846 \h </w:instrText>
        </w:r>
        <w:r>
          <w:rPr>
            <w:noProof/>
            <w:webHidden/>
          </w:rPr>
        </w:r>
        <w:r>
          <w:rPr>
            <w:noProof/>
            <w:webHidden/>
          </w:rPr>
          <w:fldChar w:fldCharType="separate"/>
        </w:r>
        <w:r>
          <w:rPr>
            <w:noProof/>
            <w:webHidden/>
          </w:rPr>
          <w:t>72</w:t>
        </w:r>
        <w:r>
          <w:rPr>
            <w:noProof/>
            <w:webHidden/>
          </w:rPr>
          <w:fldChar w:fldCharType="end"/>
        </w:r>
      </w:hyperlink>
    </w:p>
    <w:p w14:paraId="511CD7DB" w14:textId="3080E32C"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7" w:history="1">
        <w:r w:rsidRPr="004660FD">
          <w:rPr>
            <w:rStyle w:val="Hipervnculo"/>
            <w:rFonts w:cs="Times New Roman"/>
            <w:noProof/>
          </w:rPr>
          <w:t xml:space="preserve">Figura 12 </w:t>
        </w:r>
        <w:r w:rsidRPr="004660FD">
          <w:rPr>
            <w:rStyle w:val="Hipervnculo"/>
            <w:rFonts w:cs="Times New Roman"/>
            <w:bCs/>
            <w:i/>
            <w:noProof/>
          </w:rPr>
          <w:t>Virtualización de correlaciones</w:t>
        </w:r>
        <w:r>
          <w:rPr>
            <w:noProof/>
            <w:webHidden/>
          </w:rPr>
          <w:tab/>
        </w:r>
        <w:r>
          <w:rPr>
            <w:noProof/>
            <w:webHidden/>
          </w:rPr>
          <w:fldChar w:fldCharType="begin"/>
        </w:r>
        <w:r>
          <w:rPr>
            <w:noProof/>
            <w:webHidden/>
          </w:rPr>
          <w:instrText xml:space="preserve"> PAGEREF _Toc130919847 \h </w:instrText>
        </w:r>
        <w:r>
          <w:rPr>
            <w:noProof/>
            <w:webHidden/>
          </w:rPr>
        </w:r>
        <w:r>
          <w:rPr>
            <w:noProof/>
            <w:webHidden/>
          </w:rPr>
          <w:fldChar w:fldCharType="separate"/>
        </w:r>
        <w:r>
          <w:rPr>
            <w:noProof/>
            <w:webHidden/>
          </w:rPr>
          <w:t>72</w:t>
        </w:r>
        <w:r>
          <w:rPr>
            <w:noProof/>
            <w:webHidden/>
          </w:rPr>
          <w:fldChar w:fldCharType="end"/>
        </w:r>
      </w:hyperlink>
    </w:p>
    <w:p w14:paraId="5A91CD97" w14:textId="51119CE3"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8" w:history="1">
        <w:r w:rsidRPr="004660FD">
          <w:rPr>
            <w:rStyle w:val="Hipervnculo"/>
            <w:rFonts w:cs="Times New Roman"/>
            <w:noProof/>
          </w:rPr>
          <w:t xml:space="preserve">Figura 13 </w:t>
        </w:r>
        <w:r w:rsidRPr="004660FD">
          <w:rPr>
            <w:rStyle w:val="Hipervnculo"/>
            <w:rFonts w:cs="Times New Roman"/>
            <w:bCs/>
            <w:i/>
            <w:noProof/>
          </w:rPr>
          <w:t>Filtración de variables de alta correlación</w:t>
        </w:r>
        <w:r>
          <w:rPr>
            <w:noProof/>
            <w:webHidden/>
          </w:rPr>
          <w:tab/>
        </w:r>
        <w:r>
          <w:rPr>
            <w:noProof/>
            <w:webHidden/>
          </w:rPr>
          <w:fldChar w:fldCharType="begin"/>
        </w:r>
        <w:r>
          <w:rPr>
            <w:noProof/>
            <w:webHidden/>
          </w:rPr>
          <w:instrText xml:space="preserve"> PAGEREF _Toc130919848 \h </w:instrText>
        </w:r>
        <w:r>
          <w:rPr>
            <w:noProof/>
            <w:webHidden/>
          </w:rPr>
        </w:r>
        <w:r>
          <w:rPr>
            <w:noProof/>
            <w:webHidden/>
          </w:rPr>
          <w:fldChar w:fldCharType="separate"/>
        </w:r>
        <w:r>
          <w:rPr>
            <w:noProof/>
            <w:webHidden/>
          </w:rPr>
          <w:t>73</w:t>
        </w:r>
        <w:r>
          <w:rPr>
            <w:noProof/>
            <w:webHidden/>
          </w:rPr>
          <w:fldChar w:fldCharType="end"/>
        </w:r>
      </w:hyperlink>
    </w:p>
    <w:p w14:paraId="2688FC50" w14:textId="2B0F6FAD"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49" w:history="1">
        <w:r w:rsidRPr="004660FD">
          <w:rPr>
            <w:rStyle w:val="Hipervnculo"/>
            <w:rFonts w:cs="Times New Roman"/>
            <w:noProof/>
          </w:rPr>
          <w:t xml:space="preserve">Figura 14 </w:t>
        </w:r>
        <w:r w:rsidRPr="004660FD">
          <w:rPr>
            <w:rStyle w:val="Hipervnculo"/>
            <w:rFonts w:cs="Times New Roman"/>
            <w:bCs/>
            <w:i/>
            <w:noProof/>
          </w:rPr>
          <w:t>Variables con más relación</w:t>
        </w:r>
        <w:r>
          <w:rPr>
            <w:noProof/>
            <w:webHidden/>
          </w:rPr>
          <w:tab/>
        </w:r>
        <w:r>
          <w:rPr>
            <w:noProof/>
            <w:webHidden/>
          </w:rPr>
          <w:fldChar w:fldCharType="begin"/>
        </w:r>
        <w:r>
          <w:rPr>
            <w:noProof/>
            <w:webHidden/>
          </w:rPr>
          <w:instrText xml:space="preserve"> PAGEREF _Toc130919849 \h </w:instrText>
        </w:r>
        <w:r>
          <w:rPr>
            <w:noProof/>
            <w:webHidden/>
          </w:rPr>
        </w:r>
        <w:r>
          <w:rPr>
            <w:noProof/>
            <w:webHidden/>
          </w:rPr>
          <w:fldChar w:fldCharType="separate"/>
        </w:r>
        <w:r>
          <w:rPr>
            <w:noProof/>
            <w:webHidden/>
          </w:rPr>
          <w:t>73</w:t>
        </w:r>
        <w:r>
          <w:rPr>
            <w:noProof/>
            <w:webHidden/>
          </w:rPr>
          <w:fldChar w:fldCharType="end"/>
        </w:r>
      </w:hyperlink>
    </w:p>
    <w:p w14:paraId="70445676" w14:textId="7C3B48B4"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0" w:history="1">
        <w:r w:rsidRPr="004660FD">
          <w:rPr>
            <w:rStyle w:val="Hipervnculo"/>
            <w:rFonts w:cs="Times New Roman"/>
            <w:noProof/>
          </w:rPr>
          <w:t>Figura 15</w:t>
        </w:r>
        <w:r w:rsidRPr="004660FD">
          <w:rPr>
            <w:rStyle w:val="Hipervnculo"/>
            <w:rFonts w:cs="Times New Roman"/>
            <w:bCs/>
            <w:i/>
            <w:noProof/>
          </w:rPr>
          <w:t xml:space="preserve"> Variables con menos relación</w:t>
        </w:r>
        <w:r>
          <w:rPr>
            <w:noProof/>
            <w:webHidden/>
          </w:rPr>
          <w:tab/>
        </w:r>
        <w:r>
          <w:rPr>
            <w:noProof/>
            <w:webHidden/>
          </w:rPr>
          <w:fldChar w:fldCharType="begin"/>
        </w:r>
        <w:r>
          <w:rPr>
            <w:noProof/>
            <w:webHidden/>
          </w:rPr>
          <w:instrText xml:space="preserve"> PAGEREF _Toc130919850 \h </w:instrText>
        </w:r>
        <w:r>
          <w:rPr>
            <w:noProof/>
            <w:webHidden/>
          </w:rPr>
        </w:r>
        <w:r>
          <w:rPr>
            <w:noProof/>
            <w:webHidden/>
          </w:rPr>
          <w:fldChar w:fldCharType="separate"/>
        </w:r>
        <w:r>
          <w:rPr>
            <w:noProof/>
            <w:webHidden/>
          </w:rPr>
          <w:t>74</w:t>
        </w:r>
        <w:r>
          <w:rPr>
            <w:noProof/>
            <w:webHidden/>
          </w:rPr>
          <w:fldChar w:fldCharType="end"/>
        </w:r>
      </w:hyperlink>
    </w:p>
    <w:p w14:paraId="08B5DF10" w14:textId="06DA4333"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1" w:history="1">
        <w:r w:rsidRPr="004660FD">
          <w:rPr>
            <w:rStyle w:val="Hipervnculo"/>
            <w:rFonts w:cs="Times New Roman"/>
            <w:noProof/>
          </w:rPr>
          <w:t xml:space="preserve">Figura 16 </w:t>
        </w:r>
        <w:r w:rsidRPr="004660FD">
          <w:rPr>
            <w:rStyle w:val="Hipervnculo"/>
            <w:rFonts w:cs="Times New Roman"/>
            <w:bCs/>
            <w:i/>
            <w:noProof/>
          </w:rPr>
          <w:t>Creación de subconjuntos para entrenamiento</w:t>
        </w:r>
        <w:r>
          <w:rPr>
            <w:noProof/>
            <w:webHidden/>
          </w:rPr>
          <w:tab/>
        </w:r>
        <w:r>
          <w:rPr>
            <w:noProof/>
            <w:webHidden/>
          </w:rPr>
          <w:fldChar w:fldCharType="begin"/>
        </w:r>
        <w:r>
          <w:rPr>
            <w:noProof/>
            <w:webHidden/>
          </w:rPr>
          <w:instrText xml:space="preserve"> PAGEREF _Toc130919851 \h </w:instrText>
        </w:r>
        <w:r>
          <w:rPr>
            <w:noProof/>
            <w:webHidden/>
          </w:rPr>
        </w:r>
        <w:r>
          <w:rPr>
            <w:noProof/>
            <w:webHidden/>
          </w:rPr>
          <w:fldChar w:fldCharType="separate"/>
        </w:r>
        <w:r>
          <w:rPr>
            <w:noProof/>
            <w:webHidden/>
          </w:rPr>
          <w:t>75</w:t>
        </w:r>
        <w:r>
          <w:rPr>
            <w:noProof/>
            <w:webHidden/>
          </w:rPr>
          <w:fldChar w:fldCharType="end"/>
        </w:r>
      </w:hyperlink>
    </w:p>
    <w:p w14:paraId="443B1565" w14:textId="4C6EBFC0"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2" w:history="1">
        <w:r w:rsidRPr="004660FD">
          <w:rPr>
            <w:rStyle w:val="Hipervnculo"/>
            <w:rFonts w:cs="Times New Roman"/>
            <w:noProof/>
          </w:rPr>
          <w:t xml:space="preserve">Figura 17 </w:t>
        </w:r>
        <w:r w:rsidRPr="004660FD">
          <w:rPr>
            <w:rStyle w:val="Hipervnculo"/>
            <w:rFonts w:cs="Times New Roman"/>
            <w:bCs/>
            <w:i/>
            <w:noProof/>
          </w:rPr>
          <w:t>Preparación del dataframe para entrenamiento</w:t>
        </w:r>
        <w:r>
          <w:rPr>
            <w:noProof/>
            <w:webHidden/>
          </w:rPr>
          <w:tab/>
        </w:r>
        <w:r>
          <w:rPr>
            <w:noProof/>
            <w:webHidden/>
          </w:rPr>
          <w:fldChar w:fldCharType="begin"/>
        </w:r>
        <w:r>
          <w:rPr>
            <w:noProof/>
            <w:webHidden/>
          </w:rPr>
          <w:instrText xml:space="preserve"> PAGEREF _Toc130919852 \h </w:instrText>
        </w:r>
        <w:r>
          <w:rPr>
            <w:noProof/>
            <w:webHidden/>
          </w:rPr>
        </w:r>
        <w:r>
          <w:rPr>
            <w:noProof/>
            <w:webHidden/>
          </w:rPr>
          <w:fldChar w:fldCharType="separate"/>
        </w:r>
        <w:r>
          <w:rPr>
            <w:noProof/>
            <w:webHidden/>
          </w:rPr>
          <w:t>75</w:t>
        </w:r>
        <w:r>
          <w:rPr>
            <w:noProof/>
            <w:webHidden/>
          </w:rPr>
          <w:fldChar w:fldCharType="end"/>
        </w:r>
      </w:hyperlink>
    </w:p>
    <w:p w14:paraId="29B0A074" w14:textId="3BDFCA9F"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3" w:history="1">
        <w:r w:rsidRPr="004660FD">
          <w:rPr>
            <w:rStyle w:val="Hipervnculo"/>
            <w:rFonts w:cs="Times New Roman"/>
            <w:noProof/>
          </w:rPr>
          <w:t xml:space="preserve">Figura 18 </w:t>
        </w:r>
        <w:r w:rsidRPr="004660FD">
          <w:rPr>
            <w:rStyle w:val="Hipervnculo"/>
            <w:rFonts w:cs="Times New Roman"/>
            <w:bCs/>
            <w:i/>
            <w:noProof/>
          </w:rPr>
          <w:t>Creación de variables</w:t>
        </w:r>
        <w:r>
          <w:rPr>
            <w:noProof/>
            <w:webHidden/>
          </w:rPr>
          <w:tab/>
        </w:r>
        <w:r>
          <w:rPr>
            <w:noProof/>
            <w:webHidden/>
          </w:rPr>
          <w:fldChar w:fldCharType="begin"/>
        </w:r>
        <w:r>
          <w:rPr>
            <w:noProof/>
            <w:webHidden/>
          </w:rPr>
          <w:instrText xml:space="preserve"> PAGEREF _Toc130919853 \h </w:instrText>
        </w:r>
        <w:r>
          <w:rPr>
            <w:noProof/>
            <w:webHidden/>
          </w:rPr>
        </w:r>
        <w:r>
          <w:rPr>
            <w:noProof/>
            <w:webHidden/>
          </w:rPr>
          <w:fldChar w:fldCharType="separate"/>
        </w:r>
        <w:r>
          <w:rPr>
            <w:noProof/>
            <w:webHidden/>
          </w:rPr>
          <w:t>76</w:t>
        </w:r>
        <w:r>
          <w:rPr>
            <w:noProof/>
            <w:webHidden/>
          </w:rPr>
          <w:fldChar w:fldCharType="end"/>
        </w:r>
      </w:hyperlink>
    </w:p>
    <w:p w14:paraId="78085708" w14:textId="57036E8F"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4" w:history="1">
        <w:r w:rsidRPr="004660FD">
          <w:rPr>
            <w:rStyle w:val="Hipervnculo"/>
            <w:rFonts w:cs="Times New Roman"/>
            <w:noProof/>
          </w:rPr>
          <w:t xml:space="preserve">Figura 19 </w:t>
        </w:r>
        <w:r w:rsidRPr="004660FD">
          <w:rPr>
            <w:rStyle w:val="Hipervnculo"/>
            <w:rFonts w:cs="Times New Roman"/>
            <w:bCs/>
            <w:i/>
            <w:noProof/>
          </w:rPr>
          <w:t>Entrenamiento del modelo</w:t>
        </w:r>
        <w:r>
          <w:rPr>
            <w:noProof/>
            <w:webHidden/>
          </w:rPr>
          <w:tab/>
        </w:r>
        <w:r>
          <w:rPr>
            <w:noProof/>
            <w:webHidden/>
          </w:rPr>
          <w:fldChar w:fldCharType="begin"/>
        </w:r>
        <w:r>
          <w:rPr>
            <w:noProof/>
            <w:webHidden/>
          </w:rPr>
          <w:instrText xml:space="preserve"> PAGEREF _Toc130919854 \h </w:instrText>
        </w:r>
        <w:r>
          <w:rPr>
            <w:noProof/>
            <w:webHidden/>
          </w:rPr>
        </w:r>
        <w:r>
          <w:rPr>
            <w:noProof/>
            <w:webHidden/>
          </w:rPr>
          <w:fldChar w:fldCharType="separate"/>
        </w:r>
        <w:r>
          <w:rPr>
            <w:noProof/>
            <w:webHidden/>
          </w:rPr>
          <w:t>77</w:t>
        </w:r>
        <w:r>
          <w:rPr>
            <w:noProof/>
            <w:webHidden/>
          </w:rPr>
          <w:fldChar w:fldCharType="end"/>
        </w:r>
      </w:hyperlink>
    </w:p>
    <w:p w14:paraId="72FFC663" w14:textId="4FFE1C57"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5" w:history="1">
        <w:r w:rsidRPr="004660FD">
          <w:rPr>
            <w:rStyle w:val="Hipervnculo"/>
            <w:rFonts w:cs="Times New Roman"/>
            <w:noProof/>
          </w:rPr>
          <w:t xml:space="preserve">Figura 20 </w:t>
        </w:r>
        <w:r w:rsidRPr="004660FD">
          <w:rPr>
            <w:rStyle w:val="Hipervnculo"/>
            <w:rFonts w:cs="Times New Roman"/>
            <w:bCs/>
            <w:i/>
            <w:noProof/>
          </w:rPr>
          <w:t>Entrenamiento de modelo de regresión lineal</w:t>
        </w:r>
        <w:r>
          <w:rPr>
            <w:noProof/>
            <w:webHidden/>
          </w:rPr>
          <w:tab/>
        </w:r>
        <w:r>
          <w:rPr>
            <w:noProof/>
            <w:webHidden/>
          </w:rPr>
          <w:fldChar w:fldCharType="begin"/>
        </w:r>
        <w:r>
          <w:rPr>
            <w:noProof/>
            <w:webHidden/>
          </w:rPr>
          <w:instrText xml:space="preserve"> PAGEREF _Toc130919855 \h </w:instrText>
        </w:r>
        <w:r>
          <w:rPr>
            <w:noProof/>
            <w:webHidden/>
          </w:rPr>
        </w:r>
        <w:r>
          <w:rPr>
            <w:noProof/>
            <w:webHidden/>
          </w:rPr>
          <w:fldChar w:fldCharType="separate"/>
        </w:r>
        <w:r>
          <w:rPr>
            <w:noProof/>
            <w:webHidden/>
          </w:rPr>
          <w:t>79</w:t>
        </w:r>
        <w:r>
          <w:rPr>
            <w:noProof/>
            <w:webHidden/>
          </w:rPr>
          <w:fldChar w:fldCharType="end"/>
        </w:r>
      </w:hyperlink>
    </w:p>
    <w:p w14:paraId="596AC72A" w14:textId="112983A1"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6" w:history="1">
        <w:r w:rsidRPr="004660FD">
          <w:rPr>
            <w:rStyle w:val="Hipervnculo"/>
            <w:rFonts w:cs="Times New Roman"/>
            <w:noProof/>
          </w:rPr>
          <w:t xml:space="preserve">Figura 21 </w:t>
        </w:r>
        <w:r w:rsidRPr="004660FD">
          <w:rPr>
            <w:rStyle w:val="Hipervnculo"/>
            <w:rFonts w:cs="Times New Roman"/>
            <w:bCs/>
            <w:i/>
            <w:noProof/>
          </w:rPr>
          <w:t>Evaluación del modelo</w:t>
        </w:r>
        <w:r>
          <w:rPr>
            <w:noProof/>
            <w:webHidden/>
          </w:rPr>
          <w:tab/>
        </w:r>
        <w:r>
          <w:rPr>
            <w:noProof/>
            <w:webHidden/>
          </w:rPr>
          <w:fldChar w:fldCharType="begin"/>
        </w:r>
        <w:r>
          <w:rPr>
            <w:noProof/>
            <w:webHidden/>
          </w:rPr>
          <w:instrText xml:space="preserve"> PAGEREF _Toc130919856 \h </w:instrText>
        </w:r>
        <w:r>
          <w:rPr>
            <w:noProof/>
            <w:webHidden/>
          </w:rPr>
        </w:r>
        <w:r>
          <w:rPr>
            <w:noProof/>
            <w:webHidden/>
          </w:rPr>
          <w:fldChar w:fldCharType="separate"/>
        </w:r>
        <w:r>
          <w:rPr>
            <w:noProof/>
            <w:webHidden/>
          </w:rPr>
          <w:t>80</w:t>
        </w:r>
        <w:r>
          <w:rPr>
            <w:noProof/>
            <w:webHidden/>
          </w:rPr>
          <w:fldChar w:fldCharType="end"/>
        </w:r>
      </w:hyperlink>
    </w:p>
    <w:p w14:paraId="70677231" w14:textId="26AAB406"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7" w:history="1">
        <w:r w:rsidRPr="004660FD">
          <w:rPr>
            <w:rStyle w:val="Hipervnculo"/>
            <w:rFonts w:cs="Times New Roman"/>
            <w:noProof/>
          </w:rPr>
          <w:t xml:space="preserve">Figura 22 </w:t>
        </w:r>
        <w:r w:rsidRPr="004660FD">
          <w:rPr>
            <w:rStyle w:val="Hipervnculo"/>
            <w:rFonts w:cs="Times New Roman"/>
            <w:bCs/>
            <w:i/>
            <w:noProof/>
          </w:rPr>
          <w:t>Inicializador de contador e iteración de filas</w:t>
        </w:r>
        <w:r>
          <w:rPr>
            <w:noProof/>
            <w:webHidden/>
          </w:rPr>
          <w:tab/>
        </w:r>
        <w:r>
          <w:rPr>
            <w:noProof/>
            <w:webHidden/>
          </w:rPr>
          <w:fldChar w:fldCharType="begin"/>
        </w:r>
        <w:r>
          <w:rPr>
            <w:noProof/>
            <w:webHidden/>
          </w:rPr>
          <w:instrText xml:space="preserve"> PAGEREF _Toc130919857 \h </w:instrText>
        </w:r>
        <w:r>
          <w:rPr>
            <w:noProof/>
            <w:webHidden/>
          </w:rPr>
        </w:r>
        <w:r>
          <w:rPr>
            <w:noProof/>
            <w:webHidden/>
          </w:rPr>
          <w:fldChar w:fldCharType="separate"/>
        </w:r>
        <w:r>
          <w:rPr>
            <w:noProof/>
            <w:webHidden/>
          </w:rPr>
          <w:t>81</w:t>
        </w:r>
        <w:r>
          <w:rPr>
            <w:noProof/>
            <w:webHidden/>
          </w:rPr>
          <w:fldChar w:fldCharType="end"/>
        </w:r>
      </w:hyperlink>
    </w:p>
    <w:p w14:paraId="4B94BD22" w14:textId="15016B1D"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8" w:history="1">
        <w:r w:rsidRPr="004660FD">
          <w:rPr>
            <w:rStyle w:val="Hipervnculo"/>
            <w:rFonts w:cs="Times New Roman"/>
            <w:noProof/>
          </w:rPr>
          <w:t xml:space="preserve">Figura 23 </w:t>
        </w:r>
        <w:r w:rsidRPr="004660FD">
          <w:rPr>
            <w:rStyle w:val="Hipervnculo"/>
            <w:rFonts w:cs="Times New Roman"/>
            <w:bCs/>
            <w:i/>
            <w:noProof/>
          </w:rPr>
          <w:t>Implementación del modelo de regresión polinomial y evalúan su precisión mediante el coeficiente de determinación</w:t>
        </w:r>
        <w:r>
          <w:rPr>
            <w:noProof/>
            <w:webHidden/>
          </w:rPr>
          <w:tab/>
        </w:r>
        <w:r>
          <w:rPr>
            <w:noProof/>
            <w:webHidden/>
          </w:rPr>
          <w:fldChar w:fldCharType="begin"/>
        </w:r>
        <w:r>
          <w:rPr>
            <w:noProof/>
            <w:webHidden/>
          </w:rPr>
          <w:instrText xml:space="preserve"> PAGEREF _Toc130919858 \h </w:instrText>
        </w:r>
        <w:r>
          <w:rPr>
            <w:noProof/>
            <w:webHidden/>
          </w:rPr>
        </w:r>
        <w:r>
          <w:rPr>
            <w:noProof/>
            <w:webHidden/>
          </w:rPr>
          <w:fldChar w:fldCharType="separate"/>
        </w:r>
        <w:r>
          <w:rPr>
            <w:noProof/>
            <w:webHidden/>
          </w:rPr>
          <w:t>83</w:t>
        </w:r>
        <w:r>
          <w:rPr>
            <w:noProof/>
            <w:webHidden/>
          </w:rPr>
          <w:fldChar w:fldCharType="end"/>
        </w:r>
      </w:hyperlink>
    </w:p>
    <w:p w14:paraId="24289A98" w14:textId="45841E42"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59" w:history="1">
        <w:r w:rsidRPr="004660FD">
          <w:rPr>
            <w:rStyle w:val="Hipervnculo"/>
            <w:rFonts w:cs="Times New Roman"/>
            <w:noProof/>
          </w:rPr>
          <w:t xml:space="preserve">Figura 24 </w:t>
        </w:r>
        <w:r w:rsidRPr="004660FD">
          <w:rPr>
            <w:rStyle w:val="Hipervnculo"/>
            <w:rFonts w:cs="Times New Roman"/>
            <w:bCs/>
            <w:i/>
            <w:noProof/>
          </w:rPr>
          <w:t>Creación de columnas con nuevos datos</w:t>
        </w:r>
        <w:r>
          <w:rPr>
            <w:noProof/>
            <w:webHidden/>
          </w:rPr>
          <w:tab/>
        </w:r>
        <w:r>
          <w:rPr>
            <w:noProof/>
            <w:webHidden/>
          </w:rPr>
          <w:fldChar w:fldCharType="begin"/>
        </w:r>
        <w:r>
          <w:rPr>
            <w:noProof/>
            <w:webHidden/>
          </w:rPr>
          <w:instrText xml:space="preserve"> PAGEREF _Toc130919859 \h </w:instrText>
        </w:r>
        <w:r>
          <w:rPr>
            <w:noProof/>
            <w:webHidden/>
          </w:rPr>
        </w:r>
        <w:r>
          <w:rPr>
            <w:noProof/>
            <w:webHidden/>
          </w:rPr>
          <w:fldChar w:fldCharType="separate"/>
        </w:r>
        <w:r>
          <w:rPr>
            <w:noProof/>
            <w:webHidden/>
          </w:rPr>
          <w:t>84</w:t>
        </w:r>
        <w:r>
          <w:rPr>
            <w:noProof/>
            <w:webHidden/>
          </w:rPr>
          <w:fldChar w:fldCharType="end"/>
        </w:r>
      </w:hyperlink>
    </w:p>
    <w:p w14:paraId="44BF7982" w14:textId="0996FC97"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0" w:history="1">
        <w:r w:rsidRPr="004660FD">
          <w:rPr>
            <w:rStyle w:val="Hipervnculo"/>
            <w:rFonts w:cs="Times New Roman"/>
            <w:noProof/>
          </w:rPr>
          <w:t xml:space="preserve">Figura 25  </w:t>
        </w:r>
        <w:r w:rsidRPr="004660FD">
          <w:rPr>
            <w:rStyle w:val="Hipervnculo"/>
            <w:rFonts w:cs="Times New Roman"/>
            <w:bCs/>
            <w:i/>
            <w:noProof/>
          </w:rPr>
          <w:t>Modelo de machine learning knn con regresión</w:t>
        </w:r>
        <w:r>
          <w:rPr>
            <w:noProof/>
            <w:webHidden/>
          </w:rPr>
          <w:tab/>
        </w:r>
        <w:r>
          <w:rPr>
            <w:noProof/>
            <w:webHidden/>
          </w:rPr>
          <w:fldChar w:fldCharType="begin"/>
        </w:r>
        <w:r>
          <w:rPr>
            <w:noProof/>
            <w:webHidden/>
          </w:rPr>
          <w:instrText xml:space="preserve"> PAGEREF _Toc130919860 \h </w:instrText>
        </w:r>
        <w:r>
          <w:rPr>
            <w:noProof/>
            <w:webHidden/>
          </w:rPr>
        </w:r>
        <w:r>
          <w:rPr>
            <w:noProof/>
            <w:webHidden/>
          </w:rPr>
          <w:fldChar w:fldCharType="separate"/>
        </w:r>
        <w:r>
          <w:rPr>
            <w:noProof/>
            <w:webHidden/>
          </w:rPr>
          <w:t>85</w:t>
        </w:r>
        <w:r>
          <w:rPr>
            <w:noProof/>
            <w:webHidden/>
          </w:rPr>
          <w:fldChar w:fldCharType="end"/>
        </w:r>
      </w:hyperlink>
    </w:p>
    <w:p w14:paraId="00A5443A" w14:textId="3EBEED21"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1" w:history="1">
        <w:r w:rsidRPr="004660FD">
          <w:rPr>
            <w:rStyle w:val="Hipervnculo"/>
            <w:rFonts w:cs="Times New Roman"/>
            <w:noProof/>
          </w:rPr>
          <w:t xml:space="preserve">Figura 26 </w:t>
        </w:r>
        <w:r w:rsidRPr="004660FD">
          <w:rPr>
            <w:rStyle w:val="Hipervnculo"/>
            <w:rFonts w:cs="Times New Roman"/>
            <w:bCs/>
            <w:i/>
            <w:noProof/>
          </w:rPr>
          <w:t>Búsqueda del mejor k</w:t>
        </w:r>
        <w:r>
          <w:rPr>
            <w:noProof/>
            <w:webHidden/>
          </w:rPr>
          <w:tab/>
        </w:r>
        <w:r>
          <w:rPr>
            <w:noProof/>
            <w:webHidden/>
          </w:rPr>
          <w:fldChar w:fldCharType="begin"/>
        </w:r>
        <w:r>
          <w:rPr>
            <w:noProof/>
            <w:webHidden/>
          </w:rPr>
          <w:instrText xml:space="preserve"> PAGEREF _Toc130919861 \h </w:instrText>
        </w:r>
        <w:r>
          <w:rPr>
            <w:noProof/>
            <w:webHidden/>
          </w:rPr>
        </w:r>
        <w:r>
          <w:rPr>
            <w:noProof/>
            <w:webHidden/>
          </w:rPr>
          <w:fldChar w:fldCharType="separate"/>
        </w:r>
        <w:r>
          <w:rPr>
            <w:noProof/>
            <w:webHidden/>
          </w:rPr>
          <w:t>86</w:t>
        </w:r>
        <w:r>
          <w:rPr>
            <w:noProof/>
            <w:webHidden/>
          </w:rPr>
          <w:fldChar w:fldCharType="end"/>
        </w:r>
      </w:hyperlink>
    </w:p>
    <w:p w14:paraId="5F3709EF" w14:textId="11E377DC"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2" w:history="1">
        <w:r w:rsidRPr="004660FD">
          <w:rPr>
            <w:rStyle w:val="Hipervnculo"/>
            <w:rFonts w:cs="Times New Roman"/>
            <w:noProof/>
          </w:rPr>
          <w:t xml:space="preserve">Figura 27 </w:t>
        </w:r>
        <w:r w:rsidRPr="004660FD">
          <w:rPr>
            <w:rStyle w:val="Hipervnculo"/>
            <w:rFonts w:cs="Times New Roman"/>
            <w:bCs/>
            <w:i/>
            <w:noProof/>
          </w:rPr>
          <w:t>Obtención del mejor k</w:t>
        </w:r>
        <w:r>
          <w:rPr>
            <w:noProof/>
            <w:webHidden/>
          </w:rPr>
          <w:tab/>
        </w:r>
        <w:r>
          <w:rPr>
            <w:noProof/>
            <w:webHidden/>
          </w:rPr>
          <w:fldChar w:fldCharType="begin"/>
        </w:r>
        <w:r>
          <w:rPr>
            <w:noProof/>
            <w:webHidden/>
          </w:rPr>
          <w:instrText xml:space="preserve"> PAGEREF _Toc130919862 \h </w:instrText>
        </w:r>
        <w:r>
          <w:rPr>
            <w:noProof/>
            <w:webHidden/>
          </w:rPr>
        </w:r>
        <w:r>
          <w:rPr>
            <w:noProof/>
            <w:webHidden/>
          </w:rPr>
          <w:fldChar w:fldCharType="separate"/>
        </w:r>
        <w:r>
          <w:rPr>
            <w:noProof/>
            <w:webHidden/>
          </w:rPr>
          <w:t>87</w:t>
        </w:r>
        <w:r>
          <w:rPr>
            <w:noProof/>
            <w:webHidden/>
          </w:rPr>
          <w:fldChar w:fldCharType="end"/>
        </w:r>
      </w:hyperlink>
    </w:p>
    <w:p w14:paraId="5D84FDC0" w14:textId="2FAA1A92"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3" w:history="1">
        <w:r w:rsidRPr="004660FD">
          <w:rPr>
            <w:rStyle w:val="Hipervnculo"/>
            <w:rFonts w:cs="Times New Roman"/>
            <w:noProof/>
          </w:rPr>
          <w:t xml:space="preserve">Figura 28 </w:t>
        </w:r>
        <w:r w:rsidRPr="004660FD">
          <w:rPr>
            <w:rStyle w:val="Hipervnculo"/>
            <w:rFonts w:cs="Times New Roman"/>
            <w:bCs/>
            <w:i/>
            <w:noProof/>
          </w:rPr>
          <w:t>Entrenamiento del modelo KNN con regresión</w:t>
        </w:r>
        <w:r>
          <w:rPr>
            <w:noProof/>
            <w:webHidden/>
          </w:rPr>
          <w:tab/>
        </w:r>
        <w:r>
          <w:rPr>
            <w:noProof/>
            <w:webHidden/>
          </w:rPr>
          <w:fldChar w:fldCharType="begin"/>
        </w:r>
        <w:r>
          <w:rPr>
            <w:noProof/>
            <w:webHidden/>
          </w:rPr>
          <w:instrText xml:space="preserve"> PAGEREF _Toc130919863 \h </w:instrText>
        </w:r>
        <w:r>
          <w:rPr>
            <w:noProof/>
            <w:webHidden/>
          </w:rPr>
        </w:r>
        <w:r>
          <w:rPr>
            <w:noProof/>
            <w:webHidden/>
          </w:rPr>
          <w:fldChar w:fldCharType="separate"/>
        </w:r>
        <w:r>
          <w:rPr>
            <w:noProof/>
            <w:webHidden/>
          </w:rPr>
          <w:t>87</w:t>
        </w:r>
        <w:r>
          <w:rPr>
            <w:noProof/>
            <w:webHidden/>
          </w:rPr>
          <w:fldChar w:fldCharType="end"/>
        </w:r>
      </w:hyperlink>
    </w:p>
    <w:p w14:paraId="52079194" w14:textId="038E8987"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4" w:history="1">
        <w:r w:rsidRPr="004660FD">
          <w:rPr>
            <w:rStyle w:val="Hipervnculo"/>
            <w:rFonts w:cs="Times New Roman"/>
            <w:noProof/>
          </w:rPr>
          <w:t xml:space="preserve">Figura 29 </w:t>
        </w:r>
        <w:r w:rsidRPr="004660FD">
          <w:rPr>
            <w:rStyle w:val="Hipervnculo"/>
            <w:rFonts w:cs="Times New Roman"/>
            <w:bCs/>
            <w:i/>
            <w:noProof/>
          </w:rPr>
          <w:t>Modelo de machine learning arboles de decisión con regresión</w:t>
        </w:r>
        <w:r>
          <w:rPr>
            <w:noProof/>
            <w:webHidden/>
          </w:rPr>
          <w:tab/>
        </w:r>
        <w:r>
          <w:rPr>
            <w:noProof/>
            <w:webHidden/>
          </w:rPr>
          <w:fldChar w:fldCharType="begin"/>
        </w:r>
        <w:r>
          <w:rPr>
            <w:noProof/>
            <w:webHidden/>
          </w:rPr>
          <w:instrText xml:space="preserve"> PAGEREF _Toc130919864 \h </w:instrText>
        </w:r>
        <w:r>
          <w:rPr>
            <w:noProof/>
            <w:webHidden/>
          </w:rPr>
        </w:r>
        <w:r>
          <w:rPr>
            <w:noProof/>
            <w:webHidden/>
          </w:rPr>
          <w:fldChar w:fldCharType="separate"/>
        </w:r>
        <w:r>
          <w:rPr>
            <w:noProof/>
            <w:webHidden/>
          </w:rPr>
          <w:t>89</w:t>
        </w:r>
        <w:r>
          <w:rPr>
            <w:noProof/>
            <w:webHidden/>
          </w:rPr>
          <w:fldChar w:fldCharType="end"/>
        </w:r>
      </w:hyperlink>
    </w:p>
    <w:p w14:paraId="0768CB03" w14:textId="06093792"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5" w:history="1">
        <w:r w:rsidRPr="004660FD">
          <w:rPr>
            <w:rStyle w:val="Hipervnculo"/>
            <w:rFonts w:cs="Times New Roman"/>
            <w:noProof/>
          </w:rPr>
          <w:t xml:space="preserve">Figura 30 </w:t>
        </w:r>
        <w:r w:rsidRPr="004660FD">
          <w:rPr>
            <w:rStyle w:val="Hipervnculo"/>
            <w:rFonts w:cs="Times New Roman"/>
            <w:bCs/>
            <w:i/>
            <w:noProof/>
          </w:rPr>
          <w:t>Modelo de machine learning random tree con regresión</w:t>
        </w:r>
        <w:r>
          <w:rPr>
            <w:noProof/>
            <w:webHidden/>
          </w:rPr>
          <w:tab/>
        </w:r>
        <w:r>
          <w:rPr>
            <w:noProof/>
            <w:webHidden/>
          </w:rPr>
          <w:fldChar w:fldCharType="begin"/>
        </w:r>
        <w:r>
          <w:rPr>
            <w:noProof/>
            <w:webHidden/>
          </w:rPr>
          <w:instrText xml:space="preserve"> PAGEREF _Toc130919865 \h </w:instrText>
        </w:r>
        <w:r>
          <w:rPr>
            <w:noProof/>
            <w:webHidden/>
          </w:rPr>
        </w:r>
        <w:r>
          <w:rPr>
            <w:noProof/>
            <w:webHidden/>
          </w:rPr>
          <w:fldChar w:fldCharType="separate"/>
        </w:r>
        <w:r>
          <w:rPr>
            <w:noProof/>
            <w:webHidden/>
          </w:rPr>
          <w:t>90</w:t>
        </w:r>
        <w:r>
          <w:rPr>
            <w:noProof/>
            <w:webHidden/>
          </w:rPr>
          <w:fldChar w:fldCharType="end"/>
        </w:r>
      </w:hyperlink>
    </w:p>
    <w:p w14:paraId="5A40E950" w14:textId="55A04C02"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6" w:history="1">
        <w:r w:rsidRPr="004660FD">
          <w:rPr>
            <w:rStyle w:val="Hipervnculo"/>
            <w:rFonts w:cs="Times New Roman"/>
            <w:noProof/>
          </w:rPr>
          <w:t xml:space="preserve">Figura 31  </w:t>
        </w:r>
        <w:r w:rsidRPr="004660FD">
          <w:rPr>
            <w:rStyle w:val="Hipervnculo"/>
            <w:rFonts w:cs="Times New Roman"/>
            <w:bCs/>
            <w:i/>
            <w:noProof/>
          </w:rPr>
          <w:t>Estandarizar el conjunto de datos</w:t>
        </w:r>
        <w:r>
          <w:rPr>
            <w:noProof/>
            <w:webHidden/>
          </w:rPr>
          <w:tab/>
        </w:r>
        <w:r>
          <w:rPr>
            <w:noProof/>
            <w:webHidden/>
          </w:rPr>
          <w:fldChar w:fldCharType="begin"/>
        </w:r>
        <w:r>
          <w:rPr>
            <w:noProof/>
            <w:webHidden/>
          </w:rPr>
          <w:instrText xml:space="preserve"> PAGEREF _Toc130919866 \h </w:instrText>
        </w:r>
        <w:r>
          <w:rPr>
            <w:noProof/>
            <w:webHidden/>
          </w:rPr>
        </w:r>
        <w:r>
          <w:rPr>
            <w:noProof/>
            <w:webHidden/>
          </w:rPr>
          <w:fldChar w:fldCharType="separate"/>
        </w:r>
        <w:r>
          <w:rPr>
            <w:noProof/>
            <w:webHidden/>
          </w:rPr>
          <w:t>91</w:t>
        </w:r>
        <w:r>
          <w:rPr>
            <w:noProof/>
            <w:webHidden/>
          </w:rPr>
          <w:fldChar w:fldCharType="end"/>
        </w:r>
      </w:hyperlink>
    </w:p>
    <w:p w14:paraId="074376E3" w14:textId="5181DF35"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7" w:history="1">
        <w:r w:rsidRPr="004660FD">
          <w:rPr>
            <w:rStyle w:val="Hipervnculo"/>
            <w:rFonts w:cs="Times New Roman"/>
            <w:noProof/>
          </w:rPr>
          <w:t xml:space="preserve">Figura 32 </w:t>
        </w:r>
        <w:r w:rsidRPr="004660FD">
          <w:rPr>
            <w:rStyle w:val="Hipervnculo"/>
            <w:rFonts w:cs="Times New Roman"/>
            <w:bCs/>
            <w:i/>
            <w:noProof/>
          </w:rPr>
          <w:t>División del conjunto de datos estandarizado</w:t>
        </w:r>
        <w:r>
          <w:rPr>
            <w:noProof/>
            <w:webHidden/>
          </w:rPr>
          <w:tab/>
        </w:r>
        <w:r>
          <w:rPr>
            <w:noProof/>
            <w:webHidden/>
          </w:rPr>
          <w:fldChar w:fldCharType="begin"/>
        </w:r>
        <w:r>
          <w:rPr>
            <w:noProof/>
            <w:webHidden/>
          </w:rPr>
          <w:instrText xml:space="preserve"> PAGEREF _Toc130919867 \h </w:instrText>
        </w:r>
        <w:r>
          <w:rPr>
            <w:noProof/>
            <w:webHidden/>
          </w:rPr>
        </w:r>
        <w:r>
          <w:rPr>
            <w:noProof/>
            <w:webHidden/>
          </w:rPr>
          <w:fldChar w:fldCharType="separate"/>
        </w:r>
        <w:r>
          <w:rPr>
            <w:noProof/>
            <w:webHidden/>
          </w:rPr>
          <w:t>91</w:t>
        </w:r>
        <w:r>
          <w:rPr>
            <w:noProof/>
            <w:webHidden/>
          </w:rPr>
          <w:fldChar w:fldCharType="end"/>
        </w:r>
      </w:hyperlink>
    </w:p>
    <w:p w14:paraId="42348741" w14:textId="17A37229"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8" w:history="1">
        <w:r w:rsidRPr="004660FD">
          <w:rPr>
            <w:rStyle w:val="Hipervnculo"/>
            <w:rFonts w:cs="Times New Roman"/>
            <w:noProof/>
          </w:rPr>
          <w:t xml:space="preserve">Figura 33 </w:t>
        </w:r>
        <w:r w:rsidRPr="004660FD">
          <w:rPr>
            <w:rStyle w:val="Hipervnculo"/>
            <w:rFonts w:cs="Times New Roman"/>
            <w:bCs/>
            <w:i/>
            <w:noProof/>
          </w:rPr>
          <w:t>Predicción en el conjunto de prueba</w:t>
        </w:r>
        <w:r>
          <w:rPr>
            <w:noProof/>
            <w:webHidden/>
          </w:rPr>
          <w:tab/>
        </w:r>
        <w:r>
          <w:rPr>
            <w:noProof/>
            <w:webHidden/>
          </w:rPr>
          <w:fldChar w:fldCharType="begin"/>
        </w:r>
        <w:r>
          <w:rPr>
            <w:noProof/>
            <w:webHidden/>
          </w:rPr>
          <w:instrText xml:space="preserve"> PAGEREF _Toc130919868 \h </w:instrText>
        </w:r>
        <w:r>
          <w:rPr>
            <w:noProof/>
            <w:webHidden/>
          </w:rPr>
        </w:r>
        <w:r>
          <w:rPr>
            <w:noProof/>
            <w:webHidden/>
          </w:rPr>
          <w:fldChar w:fldCharType="separate"/>
        </w:r>
        <w:r>
          <w:rPr>
            <w:noProof/>
            <w:webHidden/>
          </w:rPr>
          <w:t>92</w:t>
        </w:r>
        <w:r>
          <w:rPr>
            <w:noProof/>
            <w:webHidden/>
          </w:rPr>
          <w:fldChar w:fldCharType="end"/>
        </w:r>
      </w:hyperlink>
    </w:p>
    <w:p w14:paraId="7435A991" w14:textId="586FE047"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69" w:history="1">
        <w:r w:rsidRPr="004660FD">
          <w:rPr>
            <w:rStyle w:val="Hipervnculo"/>
            <w:rFonts w:cs="Times New Roman"/>
            <w:noProof/>
          </w:rPr>
          <w:t xml:space="preserve">Figura 34 </w:t>
        </w:r>
        <w:r w:rsidRPr="004660FD">
          <w:rPr>
            <w:rStyle w:val="Hipervnculo"/>
            <w:rFonts w:cs="Times New Roman"/>
            <w:bCs/>
            <w:i/>
            <w:noProof/>
          </w:rPr>
          <w:t>Modelo de machine learning red neuronal</w:t>
        </w:r>
        <w:r>
          <w:rPr>
            <w:noProof/>
            <w:webHidden/>
          </w:rPr>
          <w:tab/>
        </w:r>
        <w:r>
          <w:rPr>
            <w:noProof/>
            <w:webHidden/>
          </w:rPr>
          <w:fldChar w:fldCharType="begin"/>
        </w:r>
        <w:r>
          <w:rPr>
            <w:noProof/>
            <w:webHidden/>
          </w:rPr>
          <w:instrText xml:space="preserve"> PAGEREF _Toc130919869 \h </w:instrText>
        </w:r>
        <w:r>
          <w:rPr>
            <w:noProof/>
            <w:webHidden/>
          </w:rPr>
        </w:r>
        <w:r>
          <w:rPr>
            <w:noProof/>
            <w:webHidden/>
          </w:rPr>
          <w:fldChar w:fldCharType="separate"/>
        </w:r>
        <w:r>
          <w:rPr>
            <w:noProof/>
            <w:webHidden/>
          </w:rPr>
          <w:t>95</w:t>
        </w:r>
        <w:r>
          <w:rPr>
            <w:noProof/>
            <w:webHidden/>
          </w:rPr>
          <w:fldChar w:fldCharType="end"/>
        </w:r>
      </w:hyperlink>
    </w:p>
    <w:p w14:paraId="49B72187" w14:textId="07DE2089"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70" w:history="1">
        <w:r w:rsidRPr="004660FD">
          <w:rPr>
            <w:rStyle w:val="Hipervnculo"/>
            <w:rFonts w:cs="Times New Roman"/>
            <w:noProof/>
          </w:rPr>
          <w:t xml:space="preserve">Figura 35 </w:t>
        </w:r>
        <w:r w:rsidRPr="004660FD">
          <w:rPr>
            <w:rStyle w:val="Hipervnculo"/>
            <w:rFonts w:cs="Times New Roman"/>
            <w:bCs/>
            <w:i/>
            <w:noProof/>
          </w:rPr>
          <w:t>Calculo el promedio de las diferencias para cada modelo</w:t>
        </w:r>
        <w:r>
          <w:rPr>
            <w:noProof/>
            <w:webHidden/>
          </w:rPr>
          <w:tab/>
        </w:r>
        <w:r>
          <w:rPr>
            <w:noProof/>
            <w:webHidden/>
          </w:rPr>
          <w:fldChar w:fldCharType="begin"/>
        </w:r>
        <w:r>
          <w:rPr>
            <w:noProof/>
            <w:webHidden/>
          </w:rPr>
          <w:instrText xml:space="preserve"> PAGEREF _Toc130919870 \h </w:instrText>
        </w:r>
        <w:r>
          <w:rPr>
            <w:noProof/>
            <w:webHidden/>
          </w:rPr>
        </w:r>
        <w:r>
          <w:rPr>
            <w:noProof/>
            <w:webHidden/>
          </w:rPr>
          <w:fldChar w:fldCharType="separate"/>
        </w:r>
        <w:r>
          <w:rPr>
            <w:noProof/>
            <w:webHidden/>
          </w:rPr>
          <w:t>96</w:t>
        </w:r>
        <w:r>
          <w:rPr>
            <w:noProof/>
            <w:webHidden/>
          </w:rPr>
          <w:fldChar w:fldCharType="end"/>
        </w:r>
      </w:hyperlink>
    </w:p>
    <w:p w14:paraId="118E09A5" w14:textId="71A9528F"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71" w:history="1">
        <w:r w:rsidRPr="004660FD">
          <w:rPr>
            <w:rStyle w:val="Hipervnculo"/>
            <w:rFonts w:cs="Times New Roman"/>
            <w:noProof/>
          </w:rPr>
          <w:t xml:space="preserve">Figura 36 </w:t>
        </w:r>
        <w:r w:rsidRPr="004660FD">
          <w:rPr>
            <w:rStyle w:val="Hipervnculo"/>
            <w:rFonts w:cs="Times New Roman"/>
            <w:bCs/>
            <w:i/>
            <w:noProof/>
          </w:rPr>
          <w:t>Exportación de dataframe</w:t>
        </w:r>
        <w:r w:rsidRPr="004660FD">
          <w:rPr>
            <w:rStyle w:val="Hipervnculo"/>
            <w:rFonts w:cs="Times New Roman"/>
            <w:noProof/>
          </w:rPr>
          <w:t xml:space="preserve"> </w:t>
        </w:r>
        <w:r w:rsidRPr="004660FD">
          <w:rPr>
            <w:rStyle w:val="Hipervnculo"/>
            <w:rFonts w:cs="Times New Roman"/>
            <w:bCs/>
            <w:i/>
            <w:noProof/>
          </w:rPr>
          <w:t>final</w:t>
        </w:r>
        <w:r>
          <w:rPr>
            <w:noProof/>
            <w:webHidden/>
          </w:rPr>
          <w:tab/>
        </w:r>
        <w:r>
          <w:rPr>
            <w:noProof/>
            <w:webHidden/>
          </w:rPr>
          <w:fldChar w:fldCharType="begin"/>
        </w:r>
        <w:r>
          <w:rPr>
            <w:noProof/>
            <w:webHidden/>
          </w:rPr>
          <w:instrText xml:space="preserve"> PAGEREF _Toc130919871 \h </w:instrText>
        </w:r>
        <w:r>
          <w:rPr>
            <w:noProof/>
            <w:webHidden/>
          </w:rPr>
        </w:r>
        <w:r>
          <w:rPr>
            <w:noProof/>
            <w:webHidden/>
          </w:rPr>
          <w:fldChar w:fldCharType="separate"/>
        </w:r>
        <w:r>
          <w:rPr>
            <w:noProof/>
            <w:webHidden/>
          </w:rPr>
          <w:t>97</w:t>
        </w:r>
        <w:r>
          <w:rPr>
            <w:noProof/>
            <w:webHidden/>
          </w:rPr>
          <w:fldChar w:fldCharType="end"/>
        </w:r>
      </w:hyperlink>
    </w:p>
    <w:p w14:paraId="1114AB01" w14:textId="15C36A4E" w:rsidR="0062064A" w:rsidRDefault="0062064A">
      <w:pPr>
        <w:pStyle w:val="Tabladeilustraciones"/>
        <w:tabs>
          <w:tab w:val="right" w:leader="dot" w:pos="8828"/>
        </w:tabs>
        <w:rPr>
          <w:rFonts w:asciiTheme="minorHAnsi" w:eastAsiaTheme="minorEastAsia" w:hAnsiTheme="minorHAnsi"/>
          <w:noProof/>
          <w:sz w:val="22"/>
          <w:lang w:eastAsia="es-CO"/>
        </w:rPr>
      </w:pPr>
      <w:hyperlink w:anchor="_Toc130919872" w:history="1">
        <w:r w:rsidRPr="004660FD">
          <w:rPr>
            <w:rStyle w:val="Hipervnculo"/>
            <w:rFonts w:cs="Times New Roman"/>
            <w:noProof/>
          </w:rPr>
          <w:t>Figura 37</w:t>
        </w:r>
        <w:r w:rsidRPr="004660FD">
          <w:rPr>
            <w:rStyle w:val="Hipervnculo"/>
            <w:rFonts w:cs="Times New Roman"/>
            <w:bCs/>
            <w:noProof/>
          </w:rPr>
          <w:t xml:space="preserve"> </w:t>
        </w:r>
        <w:r w:rsidRPr="004660FD">
          <w:rPr>
            <w:rStyle w:val="Hipervnculo"/>
            <w:rFonts w:cs="Times New Roman"/>
            <w:noProof/>
          </w:rPr>
          <w:t xml:space="preserve"> </w:t>
        </w:r>
        <w:r w:rsidRPr="004660FD">
          <w:rPr>
            <w:rStyle w:val="Hipervnculo"/>
            <w:rFonts w:cs="Times New Roman"/>
            <w:i/>
            <w:noProof/>
          </w:rPr>
          <w:t>Representación gráfica de las temperaturas obtenidas por modelo</w:t>
        </w:r>
        <w:r>
          <w:rPr>
            <w:noProof/>
            <w:webHidden/>
          </w:rPr>
          <w:tab/>
        </w:r>
        <w:r>
          <w:rPr>
            <w:noProof/>
            <w:webHidden/>
          </w:rPr>
          <w:fldChar w:fldCharType="begin"/>
        </w:r>
        <w:r>
          <w:rPr>
            <w:noProof/>
            <w:webHidden/>
          </w:rPr>
          <w:instrText xml:space="preserve"> PAGEREF _Toc130919872 \h </w:instrText>
        </w:r>
        <w:r>
          <w:rPr>
            <w:noProof/>
            <w:webHidden/>
          </w:rPr>
        </w:r>
        <w:r>
          <w:rPr>
            <w:noProof/>
            <w:webHidden/>
          </w:rPr>
          <w:fldChar w:fldCharType="separate"/>
        </w:r>
        <w:r>
          <w:rPr>
            <w:noProof/>
            <w:webHidden/>
          </w:rPr>
          <w:t>100</w:t>
        </w:r>
        <w:r>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38" w:author="Camilo Andrés Díaz Gómez" w:date="2023-03-28T18:17:00Z"/>
          <w:rFonts w:eastAsiaTheme="minorEastAsia" w:cs="Times New Roman"/>
          <w:noProof/>
          <w:sz w:val="22"/>
          <w:lang w:eastAsia="es-CO"/>
          <w:rPrChange w:id="1039" w:author="Camilo Andrés Díaz Gómez" w:date="2023-03-28T17:39:00Z">
            <w:rPr>
              <w:del w:id="1040" w:author="Camilo Andrés Díaz Gómez" w:date="2023-03-28T18:17:00Z"/>
              <w:rFonts w:asciiTheme="minorHAnsi" w:eastAsiaTheme="minorEastAsia" w:hAnsiTheme="minorHAnsi"/>
              <w:noProof/>
              <w:sz w:val="22"/>
              <w:lang w:eastAsia="es-CO"/>
            </w:rPr>
          </w:rPrChange>
        </w:rPr>
      </w:pPr>
      <w:del w:id="1041" w:author="Camilo Andrés Díaz Gómez" w:date="2023-03-28T18:17:00Z">
        <w:r w:rsidRPr="0062064A" w:rsidDel="0062064A">
          <w:rPr>
            <w:rStyle w:val="Hipervnculo"/>
            <w:rFonts w:cs="Times New Roman"/>
            <w:noProof/>
            <w:color w:val="auto"/>
            <w:rPrChange w:id="1042"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43"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44" w:author="Camilo Andrés Díaz Gómez" w:date="2023-03-28T18:17:00Z"/>
          <w:rFonts w:eastAsiaTheme="minorEastAsia" w:cs="Times New Roman"/>
          <w:noProof/>
          <w:sz w:val="22"/>
          <w:lang w:eastAsia="es-CO"/>
          <w:rPrChange w:id="1045" w:author="Camilo Andrés Díaz Gómez" w:date="2023-03-28T17:39:00Z">
            <w:rPr>
              <w:del w:id="1046" w:author="Camilo Andrés Díaz Gómez" w:date="2023-03-28T18:17:00Z"/>
              <w:rFonts w:asciiTheme="minorHAnsi" w:eastAsiaTheme="minorEastAsia" w:hAnsiTheme="minorHAnsi"/>
              <w:noProof/>
              <w:sz w:val="22"/>
              <w:lang w:eastAsia="es-CO"/>
            </w:rPr>
          </w:rPrChange>
        </w:rPr>
      </w:pPr>
      <w:del w:id="1047" w:author="Camilo Andrés Díaz Gómez" w:date="2023-03-28T18:17:00Z">
        <w:r w:rsidRPr="0062064A" w:rsidDel="0062064A">
          <w:rPr>
            <w:rStyle w:val="Hipervnculo"/>
            <w:rFonts w:cs="Times New Roman"/>
            <w:noProof/>
            <w:color w:val="auto"/>
            <w:rPrChange w:id="1048"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49"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50"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51"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52" w:author="Camilo Andrés Díaz Gómez" w:date="2023-03-28T18:17:00Z"/>
          <w:rFonts w:eastAsiaTheme="minorEastAsia" w:cs="Times New Roman"/>
          <w:noProof/>
          <w:sz w:val="22"/>
          <w:lang w:eastAsia="es-CO"/>
          <w:rPrChange w:id="1053" w:author="Camilo Andrés Díaz Gómez" w:date="2023-03-28T17:39:00Z">
            <w:rPr>
              <w:del w:id="1054" w:author="Camilo Andrés Díaz Gómez" w:date="2023-03-28T18:17:00Z"/>
              <w:rFonts w:asciiTheme="minorHAnsi" w:eastAsiaTheme="minorEastAsia" w:hAnsiTheme="minorHAnsi"/>
              <w:noProof/>
              <w:sz w:val="22"/>
              <w:lang w:eastAsia="es-CO"/>
            </w:rPr>
          </w:rPrChange>
        </w:rPr>
      </w:pPr>
      <w:del w:id="1055" w:author="Camilo Andrés Díaz Gómez" w:date="2023-03-28T18:17:00Z">
        <w:r w:rsidRPr="0062064A" w:rsidDel="0062064A">
          <w:rPr>
            <w:rStyle w:val="Hipervnculo"/>
            <w:rFonts w:cs="Times New Roman"/>
            <w:noProof/>
            <w:color w:val="auto"/>
            <w:rPrChange w:id="1056"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57"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58" w:author="Camilo Andrés Díaz Gómez" w:date="2023-03-28T18:17:00Z"/>
          <w:rFonts w:eastAsiaTheme="minorEastAsia" w:cs="Times New Roman"/>
          <w:noProof/>
          <w:sz w:val="22"/>
          <w:lang w:eastAsia="es-CO"/>
          <w:rPrChange w:id="1059" w:author="Camilo Andrés Díaz Gómez" w:date="2023-03-28T17:39:00Z">
            <w:rPr>
              <w:del w:id="1060" w:author="Camilo Andrés Díaz Gómez" w:date="2023-03-28T18:17:00Z"/>
              <w:rFonts w:asciiTheme="minorHAnsi" w:eastAsiaTheme="minorEastAsia" w:hAnsiTheme="minorHAnsi"/>
              <w:noProof/>
              <w:sz w:val="22"/>
              <w:lang w:eastAsia="es-CO"/>
            </w:rPr>
          </w:rPrChange>
        </w:rPr>
      </w:pPr>
      <w:del w:id="1061" w:author="Camilo Andrés Díaz Gómez" w:date="2023-03-28T18:17:00Z">
        <w:r w:rsidRPr="0062064A" w:rsidDel="0062064A">
          <w:rPr>
            <w:rStyle w:val="Hipervnculo"/>
            <w:rFonts w:cs="Times New Roman"/>
            <w:noProof/>
            <w:color w:val="auto"/>
            <w:rPrChange w:id="1062"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63"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64" w:author="Camilo Andrés Díaz Gómez" w:date="2023-03-28T18:17:00Z"/>
          <w:rFonts w:eastAsiaTheme="minorEastAsia" w:cs="Times New Roman"/>
          <w:noProof/>
          <w:sz w:val="22"/>
          <w:lang w:eastAsia="es-CO"/>
          <w:rPrChange w:id="1065" w:author="Camilo Andrés Díaz Gómez" w:date="2023-03-28T17:39:00Z">
            <w:rPr>
              <w:del w:id="1066" w:author="Camilo Andrés Díaz Gómez" w:date="2023-03-28T18:17:00Z"/>
              <w:rFonts w:asciiTheme="minorHAnsi" w:eastAsiaTheme="minorEastAsia" w:hAnsiTheme="minorHAnsi"/>
              <w:noProof/>
              <w:sz w:val="22"/>
              <w:lang w:eastAsia="es-CO"/>
            </w:rPr>
          </w:rPrChange>
        </w:rPr>
      </w:pPr>
      <w:del w:id="1067" w:author="Camilo Andrés Díaz Gómez" w:date="2023-03-28T18:17:00Z">
        <w:r w:rsidRPr="0062064A" w:rsidDel="0062064A">
          <w:rPr>
            <w:rStyle w:val="Hipervnculo"/>
            <w:rFonts w:cs="Times New Roman"/>
            <w:noProof/>
            <w:color w:val="auto"/>
            <w:rPrChange w:id="1068"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69"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70"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71"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72" w:author="Camilo Andrés Díaz Gómez" w:date="2023-03-28T18:17:00Z"/>
          <w:rFonts w:eastAsiaTheme="minorEastAsia" w:cs="Times New Roman"/>
          <w:noProof/>
          <w:sz w:val="22"/>
          <w:lang w:eastAsia="es-CO"/>
          <w:rPrChange w:id="1073" w:author="Camilo Andrés Díaz Gómez" w:date="2023-03-28T17:39:00Z">
            <w:rPr>
              <w:del w:id="1074" w:author="Camilo Andrés Díaz Gómez" w:date="2023-03-28T18:17:00Z"/>
              <w:rFonts w:asciiTheme="minorHAnsi" w:eastAsiaTheme="minorEastAsia" w:hAnsiTheme="minorHAnsi"/>
              <w:noProof/>
              <w:sz w:val="22"/>
              <w:lang w:eastAsia="es-CO"/>
            </w:rPr>
          </w:rPrChange>
        </w:rPr>
      </w:pPr>
      <w:del w:id="1075"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076" w:author="Camilo Andrés Díaz Gómez" w:date="2023-03-28T18:17:00Z"/>
          <w:rFonts w:eastAsiaTheme="minorEastAsia" w:cs="Times New Roman"/>
          <w:noProof/>
          <w:sz w:val="22"/>
          <w:lang w:eastAsia="es-CO"/>
          <w:rPrChange w:id="1077" w:author="Camilo Andrés Díaz Gómez" w:date="2023-03-28T17:39:00Z">
            <w:rPr>
              <w:del w:id="1078" w:author="Camilo Andrés Díaz Gómez" w:date="2023-03-28T18:17:00Z"/>
              <w:rFonts w:asciiTheme="minorHAnsi" w:eastAsiaTheme="minorEastAsia" w:hAnsiTheme="minorHAnsi"/>
              <w:noProof/>
              <w:sz w:val="22"/>
              <w:lang w:eastAsia="es-CO"/>
            </w:rPr>
          </w:rPrChange>
        </w:rPr>
      </w:pPr>
      <w:del w:id="1079" w:author="Camilo Andrés Díaz Gómez" w:date="2023-03-28T18:17:00Z">
        <w:r w:rsidRPr="0062064A" w:rsidDel="0062064A">
          <w:rPr>
            <w:rStyle w:val="Hipervnculo"/>
            <w:rFonts w:cs="Times New Roman"/>
            <w:noProof/>
            <w:color w:val="auto"/>
            <w:rPrChange w:id="1080"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081"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082" w:author="Camilo Andrés Díaz Gómez" w:date="2023-03-28T18:17:00Z"/>
          <w:rFonts w:eastAsiaTheme="minorEastAsia" w:cs="Times New Roman"/>
          <w:noProof/>
          <w:sz w:val="22"/>
          <w:lang w:eastAsia="es-CO"/>
          <w:rPrChange w:id="1083" w:author="Camilo Andrés Díaz Gómez" w:date="2023-03-28T17:39:00Z">
            <w:rPr>
              <w:del w:id="1084" w:author="Camilo Andrés Díaz Gómez" w:date="2023-03-28T18:17:00Z"/>
              <w:rFonts w:asciiTheme="minorHAnsi" w:eastAsiaTheme="minorEastAsia" w:hAnsiTheme="minorHAnsi"/>
              <w:noProof/>
              <w:sz w:val="22"/>
              <w:lang w:eastAsia="es-CO"/>
            </w:rPr>
          </w:rPrChange>
        </w:rPr>
      </w:pPr>
      <w:del w:id="1085" w:author="Camilo Andrés Díaz Gómez" w:date="2023-03-28T18:17:00Z">
        <w:r w:rsidRPr="0062064A" w:rsidDel="0062064A">
          <w:rPr>
            <w:rStyle w:val="Hipervnculo"/>
            <w:rFonts w:cs="Times New Roman"/>
            <w:noProof/>
            <w:color w:val="auto"/>
            <w:rPrChange w:id="1086"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087"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088" w:author="Camilo Andrés Díaz Gómez" w:date="2023-03-28T18:17:00Z"/>
          <w:rFonts w:eastAsiaTheme="minorEastAsia" w:cs="Times New Roman"/>
          <w:noProof/>
          <w:sz w:val="22"/>
          <w:lang w:eastAsia="es-CO"/>
          <w:rPrChange w:id="1089" w:author="Camilo Andrés Díaz Gómez" w:date="2023-03-28T17:39:00Z">
            <w:rPr>
              <w:del w:id="1090" w:author="Camilo Andrés Díaz Gómez" w:date="2023-03-28T18:17:00Z"/>
              <w:rFonts w:asciiTheme="minorHAnsi" w:eastAsiaTheme="minorEastAsia" w:hAnsiTheme="minorHAnsi"/>
              <w:noProof/>
              <w:sz w:val="22"/>
              <w:lang w:eastAsia="es-CO"/>
            </w:rPr>
          </w:rPrChange>
        </w:rPr>
      </w:pPr>
      <w:del w:id="1091" w:author="Camilo Andrés Díaz Gómez" w:date="2023-03-28T18:17:00Z">
        <w:r w:rsidRPr="0062064A" w:rsidDel="0062064A">
          <w:rPr>
            <w:rStyle w:val="Hipervnculo"/>
            <w:rFonts w:cs="Times New Roman"/>
            <w:noProof/>
            <w:color w:val="auto"/>
            <w:rPrChange w:id="1092"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093"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094" w:author="Camilo Andrés Díaz Gómez" w:date="2023-03-28T18:17:00Z"/>
          <w:rFonts w:eastAsiaTheme="minorEastAsia" w:cs="Times New Roman"/>
          <w:noProof/>
          <w:sz w:val="22"/>
          <w:lang w:eastAsia="es-CO"/>
          <w:rPrChange w:id="1095" w:author="Camilo Andrés Díaz Gómez" w:date="2023-03-28T17:39:00Z">
            <w:rPr>
              <w:del w:id="1096" w:author="Camilo Andrés Díaz Gómez" w:date="2023-03-28T18:17:00Z"/>
              <w:rFonts w:asciiTheme="minorHAnsi" w:eastAsiaTheme="minorEastAsia" w:hAnsiTheme="minorHAnsi"/>
              <w:noProof/>
              <w:sz w:val="22"/>
              <w:lang w:eastAsia="es-CO"/>
            </w:rPr>
          </w:rPrChange>
        </w:rPr>
      </w:pPr>
      <w:del w:id="1097" w:author="Camilo Andrés Díaz Gómez" w:date="2023-03-28T18:17:00Z">
        <w:r w:rsidRPr="0062064A" w:rsidDel="0062064A">
          <w:rPr>
            <w:rStyle w:val="Hipervnculo"/>
            <w:rFonts w:cs="Times New Roman"/>
            <w:noProof/>
            <w:color w:val="auto"/>
            <w:rPrChange w:id="1098"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099"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00" w:author="Camilo Andrés Díaz Gómez" w:date="2023-03-28T18:17:00Z"/>
          <w:rFonts w:eastAsiaTheme="minorEastAsia" w:cs="Times New Roman"/>
          <w:noProof/>
          <w:sz w:val="22"/>
          <w:lang w:eastAsia="es-CO"/>
          <w:rPrChange w:id="1101" w:author="Camilo Andrés Díaz Gómez" w:date="2023-03-28T17:39:00Z">
            <w:rPr>
              <w:del w:id="1102" w:author="Camilo Andrés Díaz Gómez" w:date="2023-03-28T18:17:00Z"/>
              <w:rFonts w:asciiTheme="minorHAnsi" w:eastAsiaTheme="minorEastAsia" w:hAnsiTheme="minorHAnsi"/>
              <w:noProof/>
              <w:sz w:val="22"/>
              <w:lang w:eastAsia="es-CO"/>
            </w:rPr>
          </w:rPrChange>
        </w:rPr>
      </w:pPr>
      <w:del w:id="1103" w:author="Camilo Andrés Díaz Gómez" w:date="2023-03-28T18:17:00Z">
        <w:r w:rsidRPr="0062064A" w:rsidDel="0062064A">
          <w:rPr>
            <w:rStyle w:val="Hipervnculo"/>
            <w:rFonts w:cs="Times New Roman"/>
            <w:noProof/>
            <w:color w:val="auto"/>
            <w:rPrChange w:id="1104"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05"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06" w:author="Camilo Andrés Díaz Gómez" w:date="2023-03-28T18:17:00Z"/>
          <w:rFonts w:eastAsiaTheme="minorEastAsia" w:cs="Times New Roman"/>
          <w:noProof/>
          <w:sz w:val="22"/>
          <w:lang w:eastAsia="es-CO"/>
          <w:rPrChange w:id="1107" w:author="Camilo Andrés Díaz Gómez" w:date="2023-03-28T17:39:00Z">
            <w:rPr>
              <w:del w:id="1108" w:author="Camilo Andrés Díaz Gómez" w:date="2023-03-28T18:17:00Z"/>
              <w:rFonts w:asciiTheme="minorHAnsi" w:eastAsiaTheme="minorEastAsia" w:hAnsiTheme="minorHAnsi"/>
              <w:noProof/>
              <w:sz w:val="22"/>
              <w:lang w:eastAsia="es-CO"/>
            </w:rPr>
          </w:rPrChange>
        </w:rPr>
      </w:pPr>
      <w:del w:id="1109" w:author="Camilo Andrés Díaz Gómez" w:date="2023-03-28T18:17:00Z">
        <w:r w:rsidRPr="0062064A" w:rsidDel="0062064A">
          <w:rPr>
            <w:rStyle w:val="Hipervnculo"/>
            <w:rFonts w:cs="Times New Roman"/>
            <w:noProof/>
            <w:color w:val="auto"/>
            <w:rPrChange w:id="1110"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11"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12" w:author="Camilo Andrés Díaz Gómez" w:date="2023-03-28T18:17:00Z"/>
          <w:rFonts w:eastAsiaTheme="minorEastAsia" w:cs="Times New Roman"/>
          <w:noProof/>
          <w:sz w:val="22"/>
          <w:lang w:eastAsia="es-CO"/>
          <w:rPrChange w:id="1113" w:author="Camilo Andrés Díaz Gómez" w:date="2023-03-28T17:39:00Z">
            <w:rPr>
              <w:del w:id="1114" w:author="Camilo Andrés Díaz Gómez" w:date="2023-03-28T18:17:00Z"/>
              <w:rFonts w:asciiTheme="minorHAnsi" w:eastAsiaTheme="minorEastAsia" w:hAnsiTheme="minorHAnsi"/>
              <w:noProof/>
              <w:sz w:val="22"/>
              <w:lang w:eastAsia="es-CO"/>
            </w:rPr>
          </w:rPrChange>
        </w:rPr>
      </w:pPr>
      <w:del w:id="1115" w:author="Camilo Andrés Díaz Gómez" w:date="2023-03-28T18:17:00Z">
        <w:r w:rsidRPr="0062064A" w:rsidDel="0062064A">
          <w:rPr>
            <w:rStyle w:val="Hipervnculo"/>
            <w:rFonts w:cs="Times New Roman"/>
            <w:noProof/>
            <w:color w:val="auto"/>
            <w:rPrChange w:id="1116"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17"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18" w:author="Camilo Andrés Díaz Gómez" w:date="2023-03-28T18:17:00Z"/>
          <w:rFonts w:eastAsiaTheme="minorEastAsia" w:cs="Times New Roman"/>
          <w:noProof/>
          <w:sz w:val="22"/>
          <w:lang w:eastAsia="es-CO"/>
          <w:rPrChange w:id="1119" w:author="Camilo Andrés Díaz Gómez" w:date="2023-03-28T17:39:00Z">
            <w:rPr>
              <w:del w:id="1120" w:author="Camilo Andrés Díaz Gómez" w:date="2023-03-28T18:17:00Z"/>
              <w:rFonts w:asciiTheme="minorHAnsi" w:eastAsiaTheme="minorEastAsia" w:hAnsiTheme="minorHAnsi"/>
              <w:noProof/>
              <w:sz w:val="22"/>
              <w:lang w:eastAsia="es-CO"/>
            </w:rPr>
          </w:rPrChange>
        </w:rPr>
      </w:pPr>
      <w:del w:id="1121" w:author="Camilo Andrés Díaz Gómez" w:date="2023-03-28T18:17:00Z">
        <w:r w:rsidRPr="0062064A" w:rsidDel="0062064A">
          <w:rPr>
            <w:rStyle w:val="Hipervnculo"/>
            <w:rFonts w:cs="Times New Roman"/>
            <w:noProof/>
            <w:color w:val="auto"/>
            <w:rPrChange w:id="1122"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23"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24" w:author="Camilo Andrés Díaz Gómez" w:date="2023-03-28T18:17:00Z"/>
          <w:rFonts w:eastAsiaTheme="minorEastAsia" w:cs="Times New Roman"/>
          <w:noProof/>
          <w:sz w:val="22"/>
          <w:lang w:eastAsia="es-CO"/>
          <w:rPrChange w:id="1125" w:author="Camilo Andrés Díaz Gómez" w:date="2023-03-28T17:39:00Z">
            <w:rPr>
              <w:del w:id="1126" w:author="Camilo Andrés Díaz Gómez" w:date="2023-03-28T18:17:00Z"/>
              <w:rFonts w:asciiTheme="minorHAnsi" w:eastAsiaTheme="minorEastAsia" w:hAnsiTheme="minorHAnsi"/>
              <w:noProof/>
              <w:sz w:val="22"/>
              <w:lang w:eastAsia="es-CO"/>
            </w:rPr>
          </w:rPrChange>
        </w:rPr>
      </w:pPr>
      <w:del w:id="1127" w:author="Camilo Andrés Díaz Gómez" w:date="2023-03-28T18:17:00Z">
        <w:r w:rsidRPr="0062064A" w:rsidDel="0062064A">
          <w:rPr>
            <w:rStyle w:val="Hipervnculo"/>
            <w:rFonts w:cs="Times New Roman"/>
            <w:noProof/>
            <w:color w:val="auto"/>
            <w:rPrChange w:id="1128"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29"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30" w:author="Camilo Andrés Díaz Gómez" w:date="2023-03-28T18:17:00Z"/>
          <w:rFonts w:eastAsiaTheme="minorEastAsia" w:cs="Times New Roman"/>
          <w:noProof/>
          <w:sz w:val="22"/>
          <w:lang w:eastAsia="es-CO"/>
          <w:rPrChange w:id="1131" w:author="Camilo Andrés Díaz Gómez" w:date="2023-03-28T17:39:00Z">
            <w:rPr>
              <w:del w:id="1132" w:author="Camilo Andrés Díaz Gómez" w:date="2023-03-28T18:17:00Z"/>
              <w:rFonts w:asciiTheme="minorHAnsi" w:eastAsiaTheme="minorEastAsia" w:hAnsiTheme="minorHAnsi"/>
              <w:noProof/>
              <w:sz w:val="22"/>
              <w:lang w:eastAsia="es-CO"/>
            </w:rPr>
          </w:rPrChange>
        </w:rPr>
      </w:pPr>
      <w:del w:id="1133" w:author="Camilo Andrés Díaz Gómez" w:date="2023-03-28T18:17:00Z">
        <w:r w:rsidRPr="0062064A" w:rsidDel="0062064A">
          <w:rPr>
            <w:rStyle w:val="Hipervnculo"/>
            <w:rFonts w:cs="Times New Roman"/>
            <w:noProof/>
            <w:color w:val="auto"/>
            <w:rPrChange w:id="1134"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35"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36" w:author="Camilo Andrés Díaz Gómez" w:date="2023-03-28T18:17:00Z"/>
          <w:rFonts w:eastAsiaTheme="minorEastAsia" w:cs="Times New Roman"/>
          <w:noProof/>
          <w:sz w:val="22"/>
          <w:lang w:eastAsia="es-CO"/>
          <w:rPrChange w:id="1137" w:author="Camilo Andrés Díaz Gómez" w:date="2023-03-28T17:39:00Z">
            <w:rPr>
              <w:del w:id="1138" w:author="Camilo Andrés Díaz Gómez" w:date="2023-03-28T18:17:00Z"/>
              <w:rFonts w:asciiTheme="minorHAnsi" w:eastAsiaTheme="minorEastAsia" w:hAnsiTheme="minorHAnsi"/>
              <w:noProof/>
              <w:sz w:val="22"/>
              <w:lang w:eastAsia="es-CO"/>
            </w:rPr>
          </w:rPrChange>
        </w:rPr>
      </w:pPr>
      <w:del w:id="1139" w:author="Camilo Andrés Díaz Gómez" w:date="2023-03-28T18:17:00Z">
        <w:r w:rsidRPr="0062064A" w:rsidDel="0062064A">
          <w:rPr>
            <w:rStyle w:val="Hipervnculo"/>
            <w:rFonts w:cs="Times New Roman"/>
            <w:noProof/>
            <w:color w:val="auto"/>
            <w:rPrChange w:id="1140"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41"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42" w:author="Camilo Andrés Díaz Gómez" w:date="2023-03-28T18:17:00Z"/>
          <w:rFonts w:eastAsiaTheme="minorEastAsia" w:cs="Times New Roman"/>
          <w:noProof/>
          <w:sz w:val="22"/>
          <w:lang w:eastAsia="es-CO"/>
          <w:rPrChange w:id="1143" w:author="Camilo Andrés Díaz Gómez" w:date="2023-03-28T17:39:00Z">
            <w:rPr>
              <w:del w:id="1144" w:author="Camilo Andrés Díaz Gómez" w:date="2023-03-28T18:17:00Z"/>
              <w:rFonts w:asciiTheme="minorHAnsi" w:eastAsiaTheme="minorEastAsia" w:hAnsiTheme="minorHAnsi"/>
              <w:noProof/>
              <w:sz w:val="22"/>
              <w:lang w:eastAsia="es-CO"/>
            </w:rPr>
          </w:rPrChange>
        </w:rPr>
      </w:pPr>
      <w:del w:id="1145" w:author="Camilo Andrés Díaz Gómez" w:date="2023-03-28T18:17:00Z">
        <w:r w:rsidRPr="0062064A" w:rsidDel="0062064A">
          <w:rPr>
            <w:rStyle w:val="Hipervnculo"/>
            <w:rFonts w:cs="Times New Roman"/>
            <w:noProof/>
            <w:color w:val="auto"/>
            <w:rPrChange w:id="1146"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47"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48" w:author="Camilo Andrés Díaz Gómez" w:date="2023-03-28T18:17:00Z"/>
          <w:rFonts w:eastAsiaTheme="minorEastAsia" w:cs="Times New Roman"/>
          <w:noProof/>
          <w:sz w:val="22"/>
          <w:lang w:eastAsia="es-CO"/>
          <w:rPrChange w:id="1149" w:author="Camilo Andrés Díaz Gómez" w:date="2023-03-28T17:39:00Z">
            <w:rPr>
              <w:del w:id="1150" w:author="Camilo Andrés Díaz Gómez" w:date="2023-03-28T18:17:00Z"/>
              <w:rFonts w:asciiTheme="minorHAnsi" w:eastAsiaTheme="minorEastAsia" w:hAnsiTheme="minorHAnsi"/>
              <w:noProof/>
              <w:sz w:val="22"/>
              <w:lang w:eastAsia="es-CO"/>
            </w:rPr>
          </w:rPrChange>
        </w:rPr>
      </w:pPr>
      <w:del w:id="1151" w:author="Camilo Andrés Díaz Gómez" w:date="2023-03-28T18:17:00Z">
        <w:r w:rsidRPr="0062064A" w:rsidDel="0062064A">
          <w:rPr>
            <w:rStyle w:val="Hipervnculo"/>
            <w:rFonts w:cs="Times New Roman"/>
            <w:noProof/>
            <w:color w:val="auto"/>
            <w:rPrChange w:id="1152"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53"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54" w:author="Camilo Andrés Díaz Gómez" w:date="2023-03-28T18:17:00Z"/>
          <w:rFonts w:eastAsiaTheme="minorEastAsia" w:cs="Times New Roman"/>
          <w:noProof/>
          <w:sz w:val="22"/>
          <w:lang w:eastAsia="es-CO"/>
          <w:rPrChange w:id="1155" w:author="Camilo Andrés Díaz Gómez" w:date="2023-03-28T17:39:00Z">
            <w:rPr>
              <w:del w:id="1156" w:author="Camilo Andrés Díaz Gómez" w:date="2023-03-28T18:17:00Z"/>
              <w:rFonts w:asciiTheme="minorHAnsi" w:eastAsiaTheme="minorEastAsia" w:hAnsiTheme="minorHAnsi"/>
              <w:noProof/>
              <w:sz w:val="22"/>
              <w:lang w:eastAsia="es-CO"/>
            </w:rPr>
          </w:rPrChange>
        </w:rPr>
      </w:pPr>
      <w:del w:id="1157" w:author="Camilo Andrés Díaz Gómez" w:date="2023-03-28T18:17:00Z">
        <w:r w:rsidRPr="0062064A" w:rsidDel="0062064A">
          <w:rPr>
            <w:rStyle w:val="Hipervnculo"/>
            <w:rFonts w:cs="Times New Roman"/>
            <w:noProof/>
            <w:color w:val="auto"/>
            <w:rPrChange w:id="1158"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59"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60" w:author="Camilo Andrés Díaz Gómez" w:date="2023-03-28T18:17:00Z"/>
          <w:rFonts w:eastAsiaTheme="minorEastAsia" w:cs="Times New Roman"/>
          <w:noProof/>
          <w:sz w:val="22"/>
          <w:lang w:eastAsia="es-CO"/>
          <w:rPrChange w:id="1161" w:author="Camilo Andrés Díaz Gómez" w:date="2023-03-28T17:39:00Z">
            <w:rPr>
              <w:del w:id="1162" w:author="Camilo Andrés Díaz Gómez" w:date="2023-03-28T18:17:00Z"/>
              <w:rFonts w:asciiTheme="minorHAnsi" w:eastAsiaTheme="minorEastAsia" w:hAnsiTheme="minorHAnsi"/>
              <w:noProof/>
              <w:sz w:val="22"/>
              <w:lang w:eastAsia="es-CO"/>
            </w:rPr>
          </w:rPrChange>
        </w:rPr>
      </w:pPr>
      <w:del w:id="1163" w:author="Camilo Andrés Díaz Gómez" w:date="2023-03-28T18:17:00Z">
        <w:r w:rsidRPr="0062064A" w:rsidDel="0062064A">
          <w:rPr>
            <w:rStyle w:val="Hipervnculo"/>
            <w:rFonts w:cs="Times New Roman"/>
            <w:noProof/>
            <w:color w:val="auto"/>
            <w:rPrChange w:id="1164"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65"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66" w:author="Camilo Andrés Díaz Gómez" w:date="2023-03-28T18:17:00Z"/>
          <w:rFonts w:eastAsiaTheme="minorEastAsia" w:cs="Times New Roman"/>
          <w:noProof/>
          <w:sz w:val="22"/>
          <w:lang w:eastAsia="es-CO"/>
          <w:rPrChange w:id="1167" w:author="Camilo Andrés Díaz Gómez" w:date="2023-03-28T17:39:00Z">
            <w:rPr>
              <w:del w:id="1168" w:author="Camilo Andrés Díaz Gómez" w:date="2023-03-28T18:17:00Z"/>
              <w:rFonts w:asciiTheme="minorHAnsi" w:eastAsiaTheme="minorEastAsia" w:hAnsiTheme="minorHAnsi"/>
              <w:noProof/>
              <w:sz w:val="22"/>
              <w:lang w:eastAsia="es-CO"/>
            </w:rPr>
          </w:rPrChange>
        </w:rPr>
      </w:pPr>
      <w:del w:id="1169" w:author="Camilo Andrés Díaz Gómez" w:date="2023-03-28T18:17:00Z">
        <w:r w:rsidRPr="0062064A" w:rsidDel="0062064A">
          <w:rPr>
            <w:rStyle w:val="Hipervnculo"/>
            <w:rFonts w:cs="Times New Roman"/>
            <w:noProof/>
            <w:color w:val="auto"/>
            <w:rPrChange w:id="1170"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71"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72" w:author="Camilo Andrés Díaz Gómez" w:date="2023-03-28T18:17:00Z"/>
          <w:rFonts w:eastAsiaTheme="minorEastAsia" w:cs="Times New Roman"/>
          <w:noProof/>
          <w:sz w:val="22"/>
          <w:lang w:eastAsia="es-CO"/>
          <w:rPrChange w:id="1173" w:author="Camilo Andrés Díaz Gómez" w:date="2023-03-28T17:39:00Z">
            <w:rPr>
              <w:del w:id="1174" w:author="Camilo Andrés Díaz Gómez" w:date="2023-03-28T18:17:00Z"/>
              <w:rFonts w:asciiTheme="minorHAnsi" w:eastAsiaTheme="minorEastAsia" w:hAnsiTheme="minorHAnsi"/>
              <w:noProof/>
              <w:sz w:val="22"/>
              <w:lang w:eastAsia="es-CO"/>
            </w:rPr>
          </w:rPrChange>
        </w:rPr>
      </w:pPr>
      <w:del w:id="1175" w:author="Camilo Andrés Díaz Gómez" w:date="2023-03-28T18:17:00Z">
        <w:r w:rsidRPr="0062064A" w:rsidDel="0062064A">
          <w:rPr>
            <w:rStyle w:val="Hipervnculo"/>
            <w:rFonts w:cs="Times New Roman"/>
            <w:noProof/>
            <w:color w:val="auto"/>
            <w:rPrChange w:id="1176"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177"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178" w:author="Camilo Andrés Díaz Gómez" w:date="2023-03-28T18:17:00Z"/>
          <w:rFonts w:eastAsiaTheme="minorEastAsia" w:cs="Times New Roman"/>
          <w:noProof/>
          <w:sz w:val="22"/>
          <w:lang w:eastAsia="es-CO"/>
          <w:rPrChange w:id="1179" w:author="Camilo Andrés Díaz Gómez" w:date="2023-03-28T17:39:00Z">
            <w:rPr>
              <w:del w:id="1180" w:author="Camilo Andrés Díaz Gómez" w:date="2023-03-28T18:17:00Z"/>
              <w:rFonts w:asciiTheme="minorHAnsi" w:eastAsiaTheme="minorEastAsia" w:hAnsiTheme="minorHAnsi"/>
              <w:noProof/>
              <w:sz w:val="22"/>
              <w:lang w:eastAsia="es-CO"/>
            </w:rPr>
          </w:rPrChange>
        </w:rPr>
      </w:pPr>
      <w:del w:id="1181" w:author="Camilo Andrés Díaz Gómez" w:date="2023-03-28T18:17:00Z">
        <w:r w:rsidRPr="0062064A" w:rsidDel="0062064A">
          <w:rPr>
            <w:rStyle w:val="Hipervnculo"/>
            <w:rFonts w:cs="Times New Roman"/>
            <w:noProof/>
            <w:color w:val="auto"/>
            <w:rPrChange w:id="1182"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183"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184" w:author="Camilo Andrés Díaz Gómez" w:date="2023-03-28T18:17:00Z"/>
          <w:rFonts w:eastAsiaTheme="minorEastAsia" w:cs="Times New Roman"/>
          <w:noProof/>
          <w:sz w:val="22"/>
          <w:lang w:eastAsia="es-CO"/>
          <w:rPrChange w:id="1185" w:author="Camilo Andrés Díaz Gómez" w:date="2023-03-28T17:39:00Z">
            <w:rPr>
              <w:del w:id="1186" w:author="Camilo Andrés Díaz Gómez" w:date="2023-03-28T18:17:00Z"/>
              <w:rFonts w:asciiTheme="minorHAnsi" w:eastAsiaTheme="minorEastAsia" w:hAnsiTheme="minorHAnsi"/>
              <w:noProof/>
              <w:sz w:val="22"/>
              <w:lang w:eastAsia="es-CO"/>
            </w:rPr>
          </w:rPrChange>
        </w:rPr>
      </w:pPr>
      <w:del w:id="1187" w:author="Camilo Andrés Díaz Gómez" w:date="2023-03-28T18:17:00Z">
        <w:r w:rsidRPr="0062064A" w:rsidDel="0062064A">
          <w:rPr>
            <w:rStyle w:val="Hipervnculo"/>
            <w:rFonts w:cs="Times New Roman"/>
            <w:noProof/>
            <w:color w:val="auto"/>
            <w:rPrChange w:id="1188"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189"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190" w:author="Camilo Andrés Díaz Gómez" w:date="2023-03-28T18:17:00Z"/>
          <w:rFonts w:eastAsiaTheme="minorEastAsia" w:cs="Times New Roman"/>
          <w:noProof/>
          <w:sz w:val="22"/>
          <w:lang w:eastAsia="es-CO"/>
          <w:rPrChange w:id="1191" w:author="Camilo Andrés Díaz Gómez" w:date="2023-03-28T17:39:00Z">
            <w:rPr>
              <w:del w:id="1192" w:author="Camilo Andrés Díaz Gómez" w:date="2023-03-28T18:17:00Z"/>
              <w:rFonts w:asciiTheme="minorHAnsi" w:eastAsiaTheme="minorEastAsia" w:hAnsiTheme="minorHAnsi"/>
              <w:noProof/>
              <w:sz w:val="22"/>
              <w:lang w:eastAsia="es-CO"/>
            </w:rPr>
          </w:rPrChange>
        </w:rPr>
      </w:pPr>
      <w:del w:id="1193" w:author="Camilo Andrés Díaz Gómez" w:date="2023-03-28T18:17:00Z">
        <w:r w:rsidRPr="0062064A" w:rsidDel="0062064A">
          <w:rPr>
            <w:rStyle w:val="Hipervnculo"/>
            <w:rFonts w:cs="Times New Roman"/>
            <w:noProof/>
            <w:color w:val="auto"/>
            <w:rPrChange w:id="1194"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195"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196" w:author="Camilo Andrés Díaz Gómez" w:date="2023-03-28T18:17:00Z"/>
          <w:rFonts w:eastAsiaTheme="minorEastAsia" w:cs="Times New Roman"/>
          <w:noProof/>
          <w:sz w:val="22"/>
          <w:lang w:eastAsia="es-CO"/>
          <w:rPrChange w:id="1197" w:author="Camilo Andrés Díaz Gómez" w:date="2023-03-28T17:39:00Z">
            <w:rPr>
              <w:del w:id="1198" w:author="Camilo Andrés Díaz Gómez" w:date="2023-03-28T18:17:00Z"/>
              <w:rFonts w:asciiTheme="minorHAnsi" w:eastAsiaTheme="minorEastAsia" w:hAnsiTheme="minorHAnsi"/>
              <w:noProof/>
              <w:sz w:val="22"/>
              <w:lang w:eastAsia="es-CO"/>
            </w:rPr>
          </w:rPrChange>
        </w:rPr>
      </w:pPr>
      <w:del w:id="1199" w:author="Camilo Andrés Díaz Gómez" w:date="2023-03-28T18:17:00Z">
        <w:r w:rsidRPr="0062064A" w:rsidDel="0062064A">
          <w:rPr>
            <w:rStyle w:val="Hipervnculo"/>
            <w:rFonts w:cs="Times New Roman"/>
            <w:noProof/>
            <w:color w:val="auto"/>
            <w:rPrChange w:id="1200"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01"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02" w:author="Camilo Andrés Díaz Gómez" w:date="2023-03-28T18:17:00Z"/>
          <w:rFonts w:eastAsiaTheme="minorEastAsia" w:cs="Times New Roman"/>
          <w:noProof/>
          <w:sz w:val="22"/>
          <w:lang w:eastAsia="es-CO"/>
          <w:rPrChange w:id="1203" w:author="Camilo Andrés Díaz Gómez" w:date="2023-03-28T17:39:00Z">
            <w:rPr>
              <w:del w:id="1204" w:author="Camilo Andrés Díaz Gómez" w:date="2023-03-28T18:17:00Z"/>
              <w:rFonts w:asciiTheme="minorHAnsi" w:eastAsiaTheme="minorEastAsia" w:hAnsiTheme="minorHAnsi"/>
              <w:noProof/>
              <w:sz w:val="22"/>
              <w:lang w:eastAsia="es-CO"/>
            </w:rPr>
          </w:rPrChange>
        </w:rPr>
      </w:pPr>
      <w:del w:id="1205" w:author="Camilo Andrés Díaz Gómez" w:date="2023-03-28T18:17:00Z">
        <w:r w:rsidRPr="0062064A" w:rsidDel="0062064A">
          <w:rPr>
            <w:rStyle w:val="Hipervnculo"/>
            <w:rFonts w:cs="Times New Roman"/>
            <w:noProof/>
            <w:color w:val="auto"/>
            <w:rPrChange w:id="1206"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07"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08" w:author="Camilo Andrés Díaz Gómez" w:date="2023-03-28T18:17:00Z"/>
          <w:rFonts w:eastAsiaTheme="minorEastAsia" w:cs="Times New Roman"/>
          <w:noProof/>
          <w:sz w:val="22"/>
          <w:lang w:eastAsia="es-CO"/>
          <w:rPrChange w:id="1209" w:author="Camilo Andrés Díaz Gómez" w:date="2023-03-28T17:39:00Z">
            <w:rPr>
              <w:del w:id="1210" w:author="Camilo Andrés Díaz Gómez" w:date="2023-03-28T18:17:00Z"/>
              <w:rFonts w:asciiTheme="minorHAnsi" w:eastAsiaTheme="minorEastAsia" w:hAnsiTheme="minorHAnsi"/>
              <w:noProof/>
              <w:sz w:val="22"/>
              <w:lang w:eastAsia="es-CO"/>
            </w:rPr>
          </w:rPrChange>
        </w:rPr>
      </w:pPr>
      <w:del w:id="1211" w:author="Camilo Andrés Díaz Gómez" w:date="2023-03-28T18:17:00Z">
        <w:r w:rsidRPr="0062064A" w:rsidDel="0062064A">
          <w:rPr>
            <w:rStyle w:val="Hipervnculo"/>
            <w:rFonts w:cs="Times New Roman"/>
            <w:noProof/>
            <w:color w:val="auto"/>
            <w:rPrChange w:id="1212"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13"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14" w:author="Camilo Andrés Díaz Gómez" w:date="2023-03-28T18:17:00Z"/>
          <w:rFonts w:eastAsiaTheme="minorEastAsia" w:cs="Times New Roman"/>
          <w:noProof/>
          <w:sz w:val="22"/>
          <w:lang w:eastAsia="es-CO"/>
          <w:rPrChange w:id="1215" w:author="Camilo Andrés Díaz Gómez" w:date="2023-03-28T17:39:00Z">
            <w:rPr>
              <w:del w:id="1216" w:author="Camilo Andrés Díaz Gómez" w:date="2023-03-28T18:17:00Z"/>
              <w:rFonts w:asciiTheme="minorHAnsi" w:eastAsiaTheme="minorEastAsia" w:hAnsiTheme="minorHAnsi"/>
              <w:noProof/>
              <w:sz w:val="22"/>
              <w:lang w:eastAsia="es-CO"/>
            </w:rPr>
          </w:rPrChange>
        </w:rPr>
      </w:pPr>
      <w:del w:id="1217" w:author="Camilo Andrés Díaz Gómez" w:date="2023-03-28T18:17:00Z">
        <w:r w:rsidRPr="0062064A" w:rsidDel="0062064A">
          <w:rPr>
            <w:rStyle w:val="Hipervnculo"/>
            <w:rFonts w:cs="Times New Roman"/>
            <w:noProof/>
            <w:color w:val="auto"/>
            <w:rPrChange w:id="1218"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19"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20" w:author="Camilo Andrés Díaz Gómez" w:date="2023-03-28T18:17:00Z"/>
          <w:rFonts w:eastAsiaTheme="minorEastAsia" w:cs="Times New Roman"/>
          <w:noProof/>
          <w:sz w:val="22"/>
          <w:lang w:eastAsia="es-CO"/>
          <w:rPrChange w:id="1221" w:author="Camilo Andrés Díaz Gómez" w:date="2023-03-28T17:39:00Z">
            <w:rPr>
              <w:del w:id="1222" w:author="Camilo Andrés Díaz Gómez" w:date="2023-03-28T18:17:00Z"/>
              <w:rFonts w:asciiTheme="minorHAnsi" w:eastAsiaTheme="minorEastAsia" w:hAnsiTheme="minorHAnsi"/>
              <w:noProof/>
              <w:sz w:val="22"/>
              <w:lang w:eastAsia="es-CO"/>
            </w:rPr>
          </w:rPrChange>
        </w:rPr>
      </w:pPr>
      <w:del w:id="1223" w:author="Camilo Andrés Díaz Gómez" w:date="2023-03-28T18:17:00Z">
        <w:r w:rsidRPr="0062064A" w:rsidDel="0062064A">
          <w:rPr>
            <w:rStyle w:val="Hipervnculo"/>
            <w:rFonts w:cs="Times New Roman"/>
            <w:noProof/>
            <w:color w:val="auto"/>
            <w:rPrChange w:id="1224"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25"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26" w:author="Camilo Andrés Díaz Gómez" w:date="2023-03-28T18:17:00Z"/>
          <w:rFonts w:eastAsiaTheme="minorEastAsia" w:cs="Times New Roman"/>
          <w:noProof/>
          <w:sz w:val="22"/>
          <w:lang w:eastAsia="es-CO"/>
          <w:rPrChange w:id="1227" w:author="Camilo Andrés Díaz Gómez" w:date="2023-03-28T17:39:00Z">
            <w:rPr>
              <w:del w:id="1228" w:author="Camilo Andrés Díaz Gómez" w:date="2023-03-28T18:17:00Z"/>
              <w:rFonts w:asciiTheme="minorHAnsi" w:eastAsiaTheme="minorEastAsia" w:hAnsiTheme="minorHAnsi"/>
              <w:noProof/>
              <w:sz w:val="22"/>
              <w:lang w:eastAsia="es-CO"/>
            </w:rPr>
          </w:rPrChange>
        </w:rPr>
      </w:pPr>
      <w:del w:id="1229" w:author="Camilo Andrés Díaz Gómez" w:date="2023-03-28T18:17:00Z">
        <w:r w:rsidRPr="0062064A" w:rsidDel="0062064A">
          <w:rPr>
            <w:rStyle w:val="Hipervnculo"/>
            <w:rFonts w:cs="Times New Roman"/>
            <w:noProof/>
            <w:color w:val="auto"/>
            <w:rPrChange w:id="1230"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31"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32" w:author="Camilo Andrés Díaz Gómez" w:date="2023-03-28T18:17:00Z"/>
          <w:rFonts w:eastAsiaTheme="minorEastAsia" w:cs="Times New Roman"/>
          <w:noProof/>
          <w:sz w:val="22"/>
          <w:lang w:eastAsia="es-CO"/>
          <w:rPrChange w:id="1233" w:author="Camilo Andrés Díaz Gómez" w:date="2023-03-28T17:39:00Z">
            <w:rPr>
              <w:del w:id="1234" w:author="Camilo Andrés Díaz Gómez" w:date="2023-03-28T18:17:00Z"/>
              <w:rFonts w:asciiTheme="minorHAnsi" w:eastAsiaTheme="minorEastAsia" w:hAnsiTheme="minorHAnsi"/>
              <w:noProof/>
              <w:sz w:val="22"/>
              <w:lang w:eastAsia="es-CO"/>
            </w:rPr>
          </w:rPrChange>
        </w:rPr>
      </w:pPr>
      <w:del w:id="1235" w:author="Camilo Andrés Díaz Gómez" w:date="2023-03-28T18:17:00Z">
        <w:r w:rsidRPr="0062064A" w:rsidDel="0062064A">
          <w:rPr>
            <w:rStyle w:val="Hipervnculo"/>
            <w:rFonts w:cs="Times New Roman"/>
            <w:noProof/>
            <w:color w:val="auto"/>
            <w:rPrChange w:id="1236"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37"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38" w:author="Camilo Andrés Díaz Gómez" w:date="2023-03-28T18:17:00Z"/>
          <w:rFonts w:eastAsiaTheme="minorEastAsia" w:cs="Times New Roman"/>
          <w:noProof/>
          <w:sz w:val="22"/>
          <w:lang w:eastAsia="es-CO"/>
          <w:rPrChange w:id="1239" w:author="Camilo Andrés Díaz Gómez" w:date="2023-03-28T17:39:00Z">
            <w:rPr>
              <w:del w:id="1240" w:author="Camilo Andrés Díaz Gómez" w:date="2023-03-28T18:17:00Z"/>
              <w:rFonts w:asciiTheme="minorHAnsi" w:eastAsiaTheme="minorEastAsia" w:hAnsiTheme="minorHAnsi"/>
              <w:noProof/>
              <w:sz w:val="22"/>
              <w:lang w:eastAsia="es-CO"/>
            </w:rPr>
          </w:rPrChange>
        </w:rPr>
      </w:pPr>
      <w:del w:id="1241" w:author="Camilo Andrés Díaz Gómez" w:date="2023-03-28T18:17:00Z">
        <w:r w:rsidRPr="0062064A" w:rsidDel="0062064A">
          <w:rPr>
            <w:rStyle w:val="Hipervnculo"/>
            <w:rFonts w:cs="Times New Roman"/>
            <w:noProof/>
            <w:color w:val="auto"/>
            <w:rPrChange w:id="1242"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43"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44" w:author="Camilo Andrés Díaz Gómez" w:date="2023-03-28T18:17:00Z"/>
          <w:rFonts w:eastAsiaTheme="minorEastAsia" w:cs="Times New Roman"/>
          <w:noProof/>
          <w:sz w:val="22"/>
          <w:lang w:eastAsia="es-CO"/>
          <w:rPrChange w:id="1245" w:author="Camilo Andrés Díaz Gómez" w:date="2023-03-28T17:39:00Z">
            <w:rPr>
              <w:del w:id="1246" w:author="Camilo Andrés Díaz Gómez" w:date="2023-03-28T18:17:00Z"/>
              <w:rFonts w:asciiTheme="minorHAnsi" w:eastAsiaTheme="minorEastAsia" w:hAnsiTheme="minorHAnsi"/>
              <w:noProof/>
              <w:sz w:val="22"/>
              <w:lang w:eastAsia="es-CO"/>
            </w:rPr>
          </w:rPrChange>
        </w:rPr>
      </w:pPr>
      <w:del w:id="1247" w:author="Camilo Andrés Díaz Gómez" w:date="2023-03-28T18:17:00Z">
        <w:r w:rsidRPr="0062064A" w:rsidDel="0062064A">
          <w:rPr>
            <w:rStyle w:val="Hipervnculo"/>
            <w:rFonts w:cs="Times New Roman"/>
            <w:noProof/>
            <w:color w:val="auto"/>
            <w:rPrChange w:id="1248"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49"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50"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51"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52" w:author="Camilo Andrés Díaz Gómez" w:date="2023-03-28T18:17:00Z"/>
          <w:rFonts w:eastAsiaTheme="minorEastAsia" w:cs="Times New Roman"/>
          <w:noProof/>
          <w:sz w:val="22"/>
          <w:lang w:eastAsia="es-CO"/>
          <w:rPrChange w:id="1253" w:author="Camilo Andrés Díaz Gómez" w:date="2023-03-28T17:39:00Z">
            <w:rPr>
              <w:del w:id="1254" w:author="Camilo Andrés Díaz Gómez" w:date="2023-03-28T18:17:00Z"/>
              <w:rFonts w:asciiTheme="minorHAnsi" w:eastAsiaTheme="minorEastAsia" w:hAnsiTheme="minorHAnsi"/>
              <w:noProof/>
              <w:sz w:val="22"/>
              <w:lang w:eastAsia="es-CO"/>
            </w:rPr>
          </w:rPrChange>
        </w:rPr>
      </w:pPr>
      <w:del w:id="1255" w:author="Camilo Andrés Díaz Gómez" w:date="2023-03-28T18:17:00Z">
        <w:r w:rsidRPr="0062064A" w:rsidDel="0062064A">
          <w:rPr>
            <w:rStyle w:val="Hipervnculo"/>
            <w:rFonts w:cs="Times New Roman"/>
            <w:noProof/>
            <w:color w:val="auto"/>
            <w:rPrChange w:id="1256"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57"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58"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59"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60" w:author="Camilo Andrés Díaz Gómez" w:date="2023-03-28T15:27:00Z"/>
          <w:rFonts w:eastAsiaTheme="minorEastAsia" w:cs="Times New Roman"/>
          <w:noProof/>
          <w:sz w:val="22"/>
          <w:lang w:eastAsia="es-CO"/>
          <w:rPrChange w:id="1261" w:author="Camilo Andrés Díaz Gómez" w:date="2023-03-28T17:39:00Z">
            <w:rPr>
              <w:del w:id="1262" w:author="Camilo Andrés Díaz Gómez" w:date="2023-03-28T15:27:00Z"/>
              <w:rFonts w:asciiTheme="minorHAnsi" w:eastAsiaTheme="minorEastAsia" w:hAnsiTheme="minorHAnsi"/>
              <w:noProof/>
              <w:sz w:val="22"/>
              <w:lang w:eastAsia="es-CO"/>
            </w:rPr>
          </w:rPrChange>
        </w:rPr>
      </w:pPr>
      <w:del w:id="1263" w:author="Camilo Andrés Díaz Gómez" w:date="2023-03-28T15:27:00Z">
        <w:r w:rsidRPr="00A968A5" w:rsidDel="00405EF3">
          <w:rPr>
            <w:rStyle w:val="Hipervnculo"/>
            <w:rFonts w:cs="Times New Roman"/>
            <w:noProof/>
            <w:color w:val="auto"/>
            <w:rPrChange w:id="1264"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65"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66" w:author="Camilo Andrés Díaz Gómez" w:date="2023-03-28T15:27:00Z"/>
          <w:rFonts w:eastAsiaTheme="minorEastAsia" w:cs="Times New Roman"/>
          <w:noProof/>
          <w:sz w:val="22"/>
          <w:lang w:eastAsia="es-CO"/>
          <w:rPrChange w:id="1267" w:author="Camilo Andrés Díaz Gómez" w:date="2023-03-28T17:39:00Z">
            <w:rPr>
              <w:del w:id="1268" w:author="Camilo Andrés Díaz Gómez" w:date="2023-03-28T15:27:00Z"/>
              <w:rFonts w:asciiTheme="minorHAnsi" w:eastAsiaTheme="minorEastAsia" w:hAnsiTheme="minorHAnsi"/>
              <w:noProof/>
              <w:sz w:val="22"/>
              <w:lang w:eastAsia="es-CO"/>
            </w:rPr>
          </w:rPrChange>
        </w:rPr>
      </w:pPr>
      <w:del w:id="1269" w:author="Camilo Andrés Díaz Gómez" w:date="2023-03-28T15:27:00Z">
        <w:r w:rsidRPr="00A968A5" w:rsidDel="00405EF3">
          <w:rPr>
            <w:rStyle w:val="Hipervnculo"/>
            <w:rFonts w:cs="Times New Roman"/>
            <w:noProof/>
            <w:color w:val="auto"/>
            <w:rPrChange w:id="1270"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7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72"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273"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274" w:author="Camilo Andrés Díaz Gómez" w:date="2023-03-28T15:27:00Z"/>
          <w:rFonts w:eastAsiaTheme="minorEastAsia" w:cs="Times New Roman"/>
          <w:noProof/>
          <w:sz w:val="22"/>
          <w:lang w:eastAsia="es-CO"/>
          <w:rPrChange w:id="1275" w:author="Camilo Andrés Díaz Gómez" w:date="2023-03-28T17:39:00Z">
            <w:rPr>
              <w:del w:id="1276" w:author="Camilo Andrés Díaz Gómez" w:date="2023-03-28T15:27:00Z"/>
              <w:rFonts w:asciiTheme="minorHAnsi" w:eastAsiaTheme="minorEastAsia" w:hAnsiTheme="minorHAnsi"/>
              <w:noProof/>
              <w:sz w:val="22"/>
              <w:lang w:eastAsia="es-CO"/>
            </w:rPr>
          </w:rPrChange>
        </w:rPr>
      </w:pPr>
      <w:del w:id="1277" w:author="Camilo Andrés Díaz Gómez" w:date="2023-03-28T15:27:00Z">
        <w:r w:rsidRPr="00A968A5" w:rsidDel="00405EF3">
          <w:rPr>
            <w:rStyle w:val="Hipervnculo"/>
            <w:rFonts w:cs="Times New Roman"/>
            <w:noProof/>
            <w:color w:val="auto"/>
            <w:rPrChange w:id="1278"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279"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280" w:author="Camilo Andrés Díaz Gómez" w:date="2023-03-28T15:27:00Z"/>
          <w:rFonts w:eastAsiaTheme="minorEastAsia" w:cs="Times New Roman"/>
          <w:noProof/>
          <w:sz w:val="22"/>
          <w:lang w:eastAsia="es-CO"/>
          <w:rPrChange w:id="1281" w:author="Camilo Andrés Díaz Gómez" w:date="2023-03-28T17:39:00Z">
            <w:rPr>
              <w:del w:id="1282" w:author="Camilo Andrés Díaz Gómez" w:date="2023-03-28T15:27:00Z"/>
              <w:rFonts w:asciiTheme="minorHAnsi" w:eastAsiaTheme="minorEastAsia" w:hAnsiTheme="minorHAnsi"/>
              <w:noProof/>
              <w:sz w:val="22"/>
              <w:lang w:eastAsia="es-CO"/>
            </w:rPr>
          </w:rPrChange>
        </w:rPr>
      </w:pPr>
      <w:del w:id="1283" w:author="Camilo Andrés Díaz Gómez" w:date="2023-03-28T15:27:00Z">
        <w:r w:rsidRPr="00A968A5" w:rsidDel="00405EF3">
          <w:rPr>
            <w:rStyle w:val="Hipervnculo"/>
            <w:rFonts w:cs="Times New Roman"/>
            <w:noProof/>
            <w:color w:val="auto"/>
            <w:rPrChange w:id="1284"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285"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286" w:author="Camilo Andrés Díaz Gómez" w:date="2023-03-28T15:27:00Z"/>
          <w:rFonts w:eastAsiaTheme="minorEastAsia" w:cs="Times New Roman"/>
          <w:noProof/>
          <w:sz w:val="22"/>
          <w:lang w:eastAsia="es-CO"/>
          <w:rPrChange w:id="1287" w:author="Camilo Andrés Díaz Gómez" w:date="2023-03-28T17:39:00Z">
            <w:rPr>
              <w:del w:id="1288" w:author="Camilo Andrés Díaz Gómez" w:date="2023-03-28T15:27:00Z"/>
              <w:rFonts w:asciiTheme="minorHAnsi" w:eastAsiaTheme="minorEastAsia" w:hAnsiTheme="minorHAnsi"/>
              <w:noProof/>
              <w:sz w:val="22"/>
              <w:lang w:eastAsia="es-CO"/>
            </w:rPr>
          </w:rPrChange>
        </w:rPr>
      </w:pPr>
      <w:del w:id="1289" w:author="Camilo Andrés Díaz Gómez" w:date="2023-03-28T15:27:00Z">
        <w:r w:rsidRPr="00A968A5" w:rsidDel="00405EF3">
          <w:rPr>
            <w:rStyle w:val="Hipervnculo"/>
            <w:rFonts w:cs="Times New Roman"/>
            <w:noProof/>
            <w:color w:val="auto"/>
            <w:rPrChange w:id="1290"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29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292"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293"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294" w:author="Camilo Andrés Díaz Gómez" w:date="2023-03-28T15:27:00Z"/>
          <w:rFonts w:eastAsiaTheme="minorEastAsia" w:cs="Times New Roman"/>
          <w:noProof/>
          <w:sz w:val="22"/>
          <w:lang w:eastAsia="es-CO"/>
          <w:rPrChange w:id="1295" w:author="Camilo Andrés Díaz Gómez" w:date="2023-03-28T17:39:00Z">
            <w:rPr>
              <w:del w:id="1296" w:author="Camilo Andrés Díaz Gómez" w:date="2023-03-28T15:27:00Z"/>
              <w:rFonts w:asciiTheme="minorHAnsi" w:eastAsiaTheme="minorEastAsia" w:hAnsiTheme="minorHAnsi"/>
              <w:noProof/>
              <w:sz w:val="22"/>
              <w:lang w:eastAsia="es-CO"/>
            </w:rPr>
          </w:rPrChange>
        </w:rPr>
      </w:pPr>
      <w:del w:id="1297" w:author="Camilo Andrés Díaz Gómez" w:date="2023-03-28T15:27:00Z">
        <w:r w:rsidRPr="00A968A5" w:rsidDel="00405EF3">
          <w:rPr>
            <w:rStyle w:val="Hipervnculo"/>
            <w:rFonts w:cs="Times New Roman"/>
            <w:noProof/>
            <w:color w:val="auto"/>
            <w:rPrChange w:id="1298"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299"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00"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01"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02" w:author="Camilo Andrés Díaz Gómez" w:date="2023-03-28T15:27:00Z"/>
          <w:rFonts w:eastAsiaTheme="minorEastAsia" w:cs="Times New Roman"/>
          <w:noProof/>
          <w:sz w:val="22"/>
          <w:lang w:eastAsia="es-CO"/>
          <w:rPrChange w:id="1303" w:author="Camilo Andrés Díaz Gómez" w:date="2023-03-28T17:39:00Z">
            <w:rPr>
              <w:del w:id="1304" w:author="Camilo Andrés Díaz Gómez" w:date="2023-03-28T15:27:00Z"/>
              <w:rFonts w:asciiTheme="minorHAnsi" w:eastAsiaTheme="minorEastAsia" w:hAnsiTheme="minorHAnsi"/>
              <w:noProof/>
              <w:sz w:val="22"/>
              <w:lang w:eastAsia="es-CO"/>
            </w:rPr>
          </w:rPrChange>
        </w:rPr>
      </w:pPr>
      <w:del w:id="1305" w:author="Camilo Andrés Díaz Gómez" w:date="2023-03-28T15:27:00Z">
        <w:r w:rsidRPr="00A968A5" w:rsidDel="00405EF3">
          <w:rPr>
            <w:rStyle w:val="Hipervnculo"/>
            <w:rFonts w:cs="Times New Roman"/>
            <w:noProof/>
            <w:color w:val="auto"/>
            <w:rPrChange w:id="1306"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07"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08" w:author="Camilo Andrés Díaz Gómez" w:date="2023-03-28T15:27:00Z"/>
          <w:rFonts w:eastAsiaTheme="minorEastAsia" w:cs="Times New Roman"/>
          <w:noProof/>
          <w:sz w:val="22"/>
          <w:lang w:eastAsia="es-CO"/>
          <w:rPrChange w:id="1309" w:author="Camilo Andrés Díaz Gómez" w:date="2023-03-28T17:39:00Z">
            <w:rPr>
              <w:del w:id="1310" w:author="Camilo Andrés Díaz Gómez" w:date="2023-03-28T15:27:00Z"/>
              <w:rFonts w:asciiTheme="minorHAnsi" w:eastAsiaTheme="minorEastAsia" w:hAnsiTheme="minorHAnsi"/>
              <w:noProof/>
              <w:sz w:val="22"/>
              <w:lang w:eastAsia="es-CO"/>
            </w:rPr>
          </w:rPrChange>
        </w:rPr>
      </w:pPr>
      <w:del w:id="1311" w:author="Camilo Andrés Díaz Gómez" w:date="2023-03-28T15:27:00Z">
        <w:r w:rsidRPr="00A968A5" w:rsidDel="00405EF3">
          <w:rPr>
            <w:rStyle w:val="Hipervnculo"/>
            <w:rFonts w:cs="Times New Roman"/>
            <w:noProof/>
            <w:color w:val="auto"/>
            <w:rPrChange w:id="1312"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13"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14" w:author="Camilo Andrés Díaz Gómez" w:date="2023-03-28T15:27:00Z"/>
          <w:rFonts w:eastAsiaTheme="minorEastAsia" w:cs="Times New Roman"/>
          <w:noProof/>
          <w:sz w:val="22"/>
          <w:lang w:eastAsia="es-CO"/>
          <w:rPrChange w:id="1315" w:author="Camilo Andrés Díaz Gómez" w:date="2023-03-28T17:39:00Z">
            <w:rPr>
              <w:del w:id="1316" w:author="Camilo Andrés Díaz Gómez" w:date="2023-03-28T15:27:00Z"/>
              <w:rFonts w:asciiTheme="minorHAnsi" w:eastAsiaTheme="minorEastAsia" w:hAnsiTheme="minorHAnsi"/>
              <w:noProof/>
              <w:sz w:val="22"/>
              <w:lang w:eastAsia="es-CO"/>
            </w:rPr>
          </w:rPrChange>
        </w:rPr>
      </w:pPr>
      <w:del w:id="1317" w:author="Camilo Andrés Díaz Gómez" w:date="2023-03-28T15:27:00Z">
        <w:r w:rsidRPr="00A968A5" w:rsidDel="00405EF3">
          <w:rPr>
            <w:rStyle w:val="Hipervnculo"/>
            <w:rFonts w:cs="Times New Roman"/>
            <w:noProof/>
            <w:color w:val="auto"/>
            <w:rPrChange w:id="1318"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19"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20" w:author="Camilo Andrés Díaz Gómez" w:date="2023-03-28T15:27:00Z"/>
          <w:rFonts w:eastAsiaTheme="minorEastAsia" w:cs="Times New Roman"/>
          <w:noProof/>
          <w:sz w:val="22"/>
          <w:lang w:eastAsia="es-CO"/>
          <w:rPrChange w:id="1321" w:author="Camilo Andrés Díaz Gómez" w:date="2023-03-28T17:39:00Z">
            <w:rPr>
              <w:del w:id="1322" w:author="Camilo Andrés Díaz Gómez" w:date="2023-03-28T15:27:00Z"/>
              <w:rFonts w:asciiTheme="minorHAnsi" w:eastAsiaTheme="minorEastAsia" w:hAnsiTheme="minorHAnsi"/>
              <w:noProof/>
              <w:sz w:val="22"/>
              <w:lang w:eastAsia="es-CO"/>
            </w:rPr>
          </w:rPrChange>
        </w:rPr>
      </w:pPr>
      <w:del w:id="1323" w:author="Camilo Andrés Díaz Gómez" w:date="2023-03-28T15:27:00Z">
        <w:r w:rsidRPr="00A968A5" w:rsidDel="00405EF3">
          <w:rPr>
            <w:rStyle w:val="Hipervnculo"/>
            <w:rFonts w:cs="Times New Roman"/>
            <w:noProof/>
            <w:color w:val="auto"/>
            <w:rPrChange w:id="1324"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25"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26" w:author="Camilo Andrés Díaz Gómez" w:date="2023-03-28T15:27:00Z"/>
          <w:rFonts w:eastAsiaTheme="minorEastAsia" w:cs="Times New Roman"/>
          <w:noProof/>
          <w:sz w:val="22"/>
          <w:lang w:eastAsia="es-CO"/>
          <w:rPrChange w:id="1327" w:author="Camilo Andrés Díaz Gómez" w:date="2023-03-28T17:39:00Z">
            <w:rPr>
              <w:del w:id="1328" w:author="Camilo Andrés Díaz Gómez" w:date="2023-03-28T15:27:00Z"/>
              <w:rFonts w:asciiTheme="minorHAnsi" w:eastAsiaTheme="minorEastAsia" w:hAnsiTheme="minorHAnsi"/>
              <w:noProof/>
              <w:sz w:val="22"/>
              <w:lang w:eastAsia="es-CO"/>
            </w:rPr>
          </w:rPrChange>
        </w:rPr>
      </w:pPr>
      <w:del w:id="1329" w:author="Camilo Andrés Díaz Gómez" w:date="2023-03-28T15:27:00Z">
        <w:r w:rsidRPr="00A968A5" w:rsidDel="00405EF3">
          <w:rPr>
            <w:rStyle w:val="Hipervnculo"/>
            <w:rFonts w:cs="Times New Roman"/>
            <w:noProof/>
            <w:color w:val="auto"/>
            <w:rPrChange w:id="1330"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31"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32" w:author="Camilo Andrés Díaz Gómez" w:date="2023-03-28T15:27:00Z"/>
          <w:rFonts w:eastAsiaTheme="minorEastAsia" w:cs="Times New Roman"/>
          <w:noProof/>
          <w:sz w:val="22"/>
          <w:lang w:eastAsia="es-CO"/>
          <w:rPrChange w:id="1333" w:author="Camilo Andrés Díaz Gómez" w:date="2023-03-28T17:39:00Z">
            <w:rPr>
              <w:del w:id="1334" w:author="Camilo Andrés Díaz Gómez" w:date="2023-03-28T15:27:00Z"/>
              <w:rFonts w:asciiTheme="minorHAnsi" w:eastAsiaTheme="minorEastAsia" w:hAnsiTheme="minorHAnsi"/>
              <w:noProof/>
              <w:sz w:val="22"/>
              <w:lang w:eastAsia="es-CO"/>
            </w:rPr>
          </w:rPrChange>
        </w:rPr>
      </w:pPr>
      <w:del w:id="1335" w:author="Camilo Andrés Díaz Gómez" w:date="2023-03-28T15:27:00Z">
        <w:r w:rsidRPr="00A968A5" w:rsidDel="00405EF3">
          <w:rPr>
            <w:rStyle w:val="Hipervnculo"/>
            <w:rFonts w:cs="Times New Roman"/>
            <w:noProof/>
            <w:color w:val="auto"/>
            <w:rPrChange w:id="1336"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37"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38" w:author="Camilo Andrés Díaz Gómez" w:date="2023-03-28T15:27:00Z"/>
          <w:rFonts w:eastAsiaTheme="minorEastAsia" w:cs="Times New Roman"/>
          <w:noProof/>
          <w:sz w:val="22"/>
          <w:lang w:eastAsia="es-CO"/>
          <w:rPrChange w:id="1339" w:author="Camilo Andrés Díaz Gómez" w:date="2023-03-28T17:39:00Z">
            <w:rPr>
              <w:del w:id="1340" w:author="Camilo Andrés Díaz Gómez" w:date="2023-03-28T15:27:00Z"/>
              <w:rFonts w:asciiTheme="minorHAnsi" w:eastAsiaTheme="minorEastAsia" w:hAnsiTheme="minorHAnsi"/>
              <w:noProof/>
              <w:sz w:val="22"/>
              <w:lang w:eastAsia="es-CO"/>
            </w:rPr>
          </w:rPrChange>
        </w:rPr>
      </w:pPr>
      <w:del w:id="1341" w:author="Camilo Andrés Díaz Gómez" w:date="2023-03-28T15:27:00Z">
        <w:r w:rsidRPr="00A968A5" w:rsidDel="00405EF3">
          <w:rPr>
            <w:rStyle w:val="Hipervnculo"/>
            <w:rFonts w:cs="Times New Roman"/>
            <w:noProof/>
            <w:color w:val="auto"/>
            <w:rPrChange w:id="1342"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43"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44" w:author="Camilo Andrés Díaz Gómez" w:date="2023-03-28T15:27:00Z"/>
          <w:rFonts w:eastAsiaTheme="minorEastAsia" w:cs="Times New Roman"/>
          <w:noProof/>
          <w:sz w:val="22"/>
          <w:lang w:eastAsia="es-CO"/>
          <w:rPrChange w:id="1345" w:author="Camilo Andrés Díaz Gómez" w:date="2023-03-28T17:39:00Z">
            <w:rPr>
              <w:del w:id="1346" w:author="Camilo Andrés Díaz Gómez" w:date="2023-03-28T15:27:00Z"/>
              <w:rFonts w:asciiTheme="minorHAnsi" w:eastAsiaTheme="minorEastAsia" w:hAnsiTheme="minorHAnsi"/>
              <w:noProof/>
              <w:sz w:val="22"/>
              <w:lang w:eastAsia="es-CO"/>
            </w:rPr>
          </w:rPrChange>
        </w:rPr>
      </w:pPr>
      <w:del w:id="1347" w:author="Camilo Andrés Díaz Gómez" w:date="2023-03-28T15:27:00Z">
        <w:r w:rsidRPr="00A968A5" w:rsidDel="00405EF3">
          <w:rPr>
            <w:rStyle w:val="Hipervnculo"/>
            <w:rFonts w:cs="Times New Roman"/>
            <w:noProof/>
            <w:color w:val="auto"/>
            <w:rPrChange w:id="1348"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49"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50" w:author="Camilo Andrés Díaz Gómez" w:date="2023-03-28T15:27:00Z"/>
          <w:rFonts w:eastAsiaTheme="minorEastAsia" w:cs="Times New Roman"/>
          <w:noProof/>
          <w:sz w:val="22"/>
          <w:lang w:eastAsia="es-CO"/>
          <w:rPrChange w:id="1351" w:author="Camilo Andrés Díaz Gómez" w:date="2023-03-28T17:39:00Z">
            <w:rPr>
              <w:del w:id="1352" w:author="Camilo Andrés Díaz Gómez" w:date="2023-03-28T15:27:00Z"/>
              <w:rFonts w:asciiTheme="minorHAnsi" w:eastAsiaTheme="minorEastAsia" w:hAnsiTheme="minorHAnsi"/>
              <w:noProof/>
              <w:sz w:val="22"/>
              <w:lang w:eastAsia="es-CO"/>
            </w:rPr>
          </w:rPrChange>
        </w:rPr>
      </w:pPr>
      <w:del w:id="1353" w:author="Camilo Andrés Díaz Gómez" w:date="2023-03-28T15:27:00Z">
        <w:r w:rsidRPr="00A968A5" w:rsidDel="00405EF3">
          <w:rPr>
            <w:rStyle w:val="Hipervnculo"/>
            <w:rFonts w:cs="Times New Roman"/>
            <w:noProof/>
            <w:color w:val="auto"/>
            <w:rPrChange w:id="1354"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55"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56" w:author="Camilo Andrés Díaz Gómez" w:date="2023-03-28T15:27:00Z"/>
          <w:rFonts w:eastAsiaTheme="minorEastAsia" w:cs="Times New Roman"/>
          <w:noProof/>
          <w:sz w:val="22"/>
          <w:lang w:eastAsia="es-CO"/>
          <w:rPrChange w:id="1357" w:author="Camilo Andrés Díaz Gómez" w:date="2023-03-28T17:39:00Z">
            <w:rPr>
              <w:del w:id="1358" w:author="Camilo Andrés Díaz Gómez" w:date="2023-03-28T15:27:00Z"/>
              <w:rFonts w:asciiTheme="minorHAnsi" w:eastAsiaTheme="minorEastAsia" w:hAnsiTheme="minorHAnsi"/>
              <w:noProof/>
              <w:sz w:val="22"/>
              <w:lang w:eastAsia="es-CO"/>
            </w:rPr>
          </w:rPrChange>
        </w:rPr>
      </w:pPr>
      <w:del w:id="1359" w:author="Camilo Andrés Díaz Gómez" w:date="2023-03-28T15:27:00Z">
        <w:r w:rsidRPr="00A968A5" w:rsidDel="00405EF3">
          <w:rPr>
            <w:rStyle w:val="Hipervnculo"/>
            <w:rFonts w:cs="Times New Roman"/>
            <w:noProof/>
            <w:color w:val="auto"/>
            <w:rPrChange w:id="1360"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61"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62" w:author="Camilo Andrés Díaz Gómez" w:date="2023-03-28T15:27:00Z"/>
          <w:rFonts w:eastAsiaTheme="minorEastAsia" w:cs="Times New Roman"/>
          <w:noProof/>
          <w:sz w:val="22"/>
          <w:lang w:eastAsia="es-CO"/>
          <w:rPrChange w:id="1363" w:author="Camilo Andrés Díaz Gómez" w:date="2023-03-28T17:39:00Z">
            <w:rPr>
              <w:del w:id="1364" w:author="Camilo Andrés Díaz Gómez" w:date="2023-03-28T15:27:00Z"/>
              <w:rFonts w:asciiTheme="minorHAnsi" w:eastAsiaTheme="minorEastAsia" w:hAnsiTheme="minorHAnsi"/>
              <w:noProof/>
              <w:sz w:val="22"/>
              <w:lang w:eastAsia="es-CO"/>
            </w:rPr>
          </w:rPrChange>
        </w:rPr>
      </w:pPr>
      <w:del w:id="1365" w:author="Camilo Andrés Díaz Gómez" w:date="2023-03-28T15:27:00Z">
        <w:r w:rsidRPr="00A968A5" w:rsidDel="00405EF3">
          <w:rPr>
            <w:rStyle w:val="Hipervnculo"/>
            <w:rFonts w:cs="Times New Roman"/>
            <w:noProof/>
            <w:color w:val="auto"/>
            <w:rPrChange w:id="1366"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67"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68" w:author="Camilo Andrés Díaz Gómez" w:date="2023-03-28T15:27:00Z"/>
          <w:rFonts w:eastAsiaTheme="minorEastAsia" w:cs="Times New Roman"/>
          <w:noProof/>
          <w:sz w:val="22"/>
          <w:lang w:eastAsia="es-CO"/>
          <w:rPrChange w:id="1369" w:author="Camilo Andrés Díaz Gómez" w:date="2023-03-28T17:39:00Z">
            <w:rPr>
              <w:del w:id="1370" w:author="Camilo Andrés Díaz Gómez" w:date="2023-03-28T15:27:00Z"/>
              <w:rFonts w:asciiTheme="minorHAnsi" w:eastAsiaTheme="minorEastAsia" w:hAnsiTheme="minorHAnsi"/>
              <w:noProof/>
              <w:sz w:val="22"/>
              <w:lang w:eastAsia="es-CO"/>
            </w:rPr>
          </w:rPrChange>
        </w:rPr>
      </w:pPr>
      <w:del w:id="1371" w:author="Camilo Andrés Díaz Gómez" w:date="2023-03-28T15:27:00Z">
        <w:r w:rsidRPr="00A968A5" w:rsidDel="00405EF3">
          <w:rPr>
            <w:rStyle w:val="Hipervnculo"/>
            <w:rFonts w:cs="Times New Roman"/>
            <w:noProof/>
            <w:color w:val="auto"/>
            <w:rPrChange w:id="1372"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373"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374" w:author="Camilo Andrés Díaz Gómez" w:date="2023-03-28T15:27:00Z"/>
          <w:rFonts w:eastAsiaTheme="minorEastAsia" w:cs="Times New Roman"/>
          <w:noProof/>
          <w:sz w:val="22"/>
          <w:lang w:eastAsia="es-CO"/>
          <w:rPrChange w:id="1375" w:author="Camilo Andrés Díaz Gómez" w:date="2023-03-28T17:39:00Z">
            <w:rPr>
              <w:del w:id="1376" w:author="Camilo Andrés Díaz Gómez" w:date="2023-03-28T15:27:00Z"/>
              <w:rFonts w:asciiTheme="minorHAnsi" w:eastAsiaTheme="minorEastAsia" w:hAnsiTheme="minorHAnsi"/>
              <w:noProof/>
              <w:sz w:val="22"/>
              <w:lang w:eastAsia="es-CO"/>
            </w:rPr>
          </w:rPrChange>
        </w:rPr>
      </w:pPr>
      <w:del w:id="1377" w:author="Camilo Andrés Díaz Gómez" w:date="2023-03-28T15:27:00Z">
        <w:r w:rsidRPr="00A968A5" w:rsidDel="00405EF3">
          <w:rPr>
            <w:rStyle w:val="Hipervnculo"/>
            <w:rFonts w:cs="Times New Roman"/>
            <w:noProof/>
            <w:color w:val="auto"/>
            <w:rPrChange w:id="1378"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379"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380" w:author="Camilo Andrés Díaz Gómez" w:date="2023-03-28T15:27:00Z"/>
          <w:rFonts w:eastAsiaTheme="minorEastAsia" w:cs="Times New Roman"/>
          <w:noProof/>
          <w:sz w:val="22"/>
          <w:lang w:eastAsia="es-CO"/>
          <w:rPrChange w:id="1381" w:author="Camilo Andrés Díaz Gómez" w:date="2023-03-28T17:39:00Z">
            <w:rPr>
              <w:del w:id="1382" w:author="Camilo Andrés Díaz Gómez" w:date="2023-03-28T15:27:00Z"/>
              <w:rFonts w:asciiTheme="minorHAnsi" w:eastAsiaTheme="minorEastAsia" w:hAnsiTheme="minorHAnsi"/>
              <w:noProof/>
              <w:sz w:val="22"/>
              <w:lang w:eastAsia="es-CO"/>
            </w:rPr>
          </w:rPrChange>
        </w:rPr>
      </w:pPr>
      <w:del w:id="1383" w:author="Camilo Andrés Díaz Gómez" w:date="2023-03-28T15:27:00Z">
        <w:r w:rsidRPr="00A968A5" w:rsidDel="00405EF3">
          <w:rPr>
            <w:rStyle w:val="Hipervnculo"/>
            <w:rFonts w:cs="Times New Roman"/>
            <w:noProof/>
            <w:color w:val="auto"/>
            <w:rPrChange w:id="1384"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385"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386" w:author="Camilo Andrés Díaz Gómez" w:date="2023-03-28T15:27:00Z"/>
          <w:rFonts w:eastAsiaTheme="minorEastAsia" w:cs="Times New Roman"/>
          <w:noProof/>
          <w:sz w:val="22"/>
          <w:lang w:eastAsia="es-CO"/>
          <w:rPrChange w:id="1387" w:author="Camilo Andrés Díaz Gómez" w:date="2023-03-28T17:39:00Z">
            <w:rPr>
              <w:del w:id="1388" w:author="Camilo Andrés Díaz Gómez" w:date="2023-03-28T15:27:00Z"/>
              <w:rFonts w:asciiTheme="minorHAnsi" w:eastAsiaTheme="minorEastAsia" w:hAnsiTheme="minorHAnsi"/>
              <w:noProof/>
              <w:sz w:val="22"/>
              <w:lang w:eastAsia="es-CO"/>
            </w:rPr>
          </w:rPrChange>
        </w:rPr>
      </w:pPr>
      <w:del w:id="1389" w:author="Camilo Andrés Díaz Gómez" w:date="2023-03-28T15:27:00Z">
        <w:r w:rsidRPr="00A968A5" w:rsidDel="00405EF3">
          <w:rPr>
            <w:rStyle w:val="Hipervnculo"/>
            <w:rFonts w:cs="Times New Roman"/>
            <w:noProof/>
            <w:color w:val="auto"/>
            <w:rPrChange w:id="1390"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391"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392" w:author="Camilo Andrés Díaz Gómez" w:date="2023-03-28T15:27:00Z"/>
          <w:rFonts w:eastAsiaTheme="minorEastAsia" w:cs="Times New Roman"/>
          <w:noProof/>
          <w:sz w:val="22"/>
          <w:lang w:eastAsia="es-CO"/>
          <w:rPrChange w:id="1393" w:author="Camilo Andrés Díaz Gómez" w:date="2023-03-28T17:39:00Z">
            <w:rPr>
              <w:del w:id="1394" w:author="Camilo Andrés Díaz Gómez" w:date="2023-03-28T15:27:00Z"/>
              <w:rFonts w:asciiTheme="minorHAnsi" w:eastAsiaTheme="minorEastAsia" w:hAnsiTheme="minorHAnsi"/>
              <w:noProof/>
              <w:sz w:val="22"/>
              <w:lang w:eastAsia="es-CO"/>
            </w:rPr>
          </w:rPrChange>
        </w:rPr>
      </w:pPr>
      <w:del w:id="1395" w:author="Camilo Andrés Díaz Gómez" w:date="2023-03-28T15:27:00Z">
        <w:r w:rsidRPr="00A968A5" w:rsidDel="00405EF3">
          <w:rPr>
            <w:rStyle w:val="Hipervnculo"/>
            <w:rFonts w:cs="Times New Roman"/>
            <w:noProof/>
            <w:color w:val="auto"/>
            <w:rPrChange w:id="1396"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397"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398" w:author="Camilo Andrés Díaz Gómez" w:date="2023-03-28T15:27:00Z"/>
          <w:rFonts w:eastAsiaTheme="minorEastAsia" w:cs="Times New Roman"/>
          <w:noProof/>
          <w:sz w:val="22"/>
          <w:lang w:eastAsia="es-CO"/>
          <w:rPrChange w:id="1399" w:author="Camilo Andrés Díaz Gómez" w:date="2023-03-28T17:39:00Z">
            <w:rPr>
              <w:del w:id="1400" w:author="Camilo Andrés Díaz Gómez" w:date="2023-03-28T15:27:00Z"/>
              <w:rFonts w:asciiTheme="minorHAnsi" w:eastAsiaTheme="minorEastAsia" w:hAnsiTheme="minorHAnsi"/>
              <w:noProof/>
              <w:sz w:val="22"/>
              <w:lang w:eastAsia="es-CO"/>
            </w:rPr>
          </w:rPrChange>
        </w:rPr>
      </w:pPr>
      <w:del w:id="1401" w:author="Camilo Andrés Díaz Gómez" w:date="2023-03-28T15:27:00Z">
        <w:r w:rsidRPr="00A968A5" w:rsidDel="00405EF3">
          <w:rPr>
            <w:rStyle w:val="Hipervnculo"/>
            <w:rFonts w:cs="Times New Roman"/>
            <w:noProof/>
            <w:color w:val="auto"/>
            <w:rPrChange w:id="1402"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03"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04" w:author="Camilo Andrés Díaz Gómez" w:date="2023-03-28T15:27:00Z"/>
          <w:rFonts w:eastAsiaTheme="minorEastAsia" w:cs="Times New Roman"/>
          <w:noProof/>
          <w:sz w:val="22"/>
          <w:lang w:eastAsia="es-CO"/>
          <w:rPrChange w:id="1405" w:author="Camilo Andrés Díaz Gómez" w:date="2023-03-28T17:39:00Z">
            <w:rPr>
              <w:del w:id="1406" w:author="Camilo Andrés Díaz Gómez" w:date="2023-03-28T15:27:00Z"/>
              <w:rFonts w:asciiTheme="minorHAnsi" w:eastAsiaTheme="minorEastAsia" w:hAnsiTheme="minorHAnsi"/>
              <w:noProof/>
              <w:sz w:val="22"/>
              <w:lang w:eastAsia="es-CO"/>
            </w:rPr>
          </w:rPrChange>
        </w:rPr>
      </w:pPr>
      <w:del w:id="1407" w:author="Camilo Andrés Díaz Gómez" w:date="2023-03-28T15:27:00Z">
        <w:r w:rsidRPr="00A968A5" w:rsidDel="00405EF3">
          <w:rPr>
            <w:rStyle w:val="Hipervnculo"/>
            <w:rFonts w:cs="Times New Roman"/>
            <w:noProof/>
            <w:color w:val="auto"/>
            <w:rPrChange w:id="1408"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09"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10" w:author="Camilo Andrés Díaz Gómez" w:date="2023-03-28T15:27:00Z"/>
          <w:rFonts w:eastAsiaTheme="minorEastAsia" w:cs="Times New Roman"/>
          <w:noProof/>
          <w:sz w:val="22"/>
          <w:lang w:eastAsia="es-CO"/>
          <w:rPrChange w:id="1411" w:author="Camilo Andrés Díaz Gómez" w:date="2023-03-28T17:39:00Z">
            <w:rPr>
              <w:del w:id="1412" w:author="Camilo Andrés Díaz Gómez" w:date="2023-03-28T15:27:00Z"/>
              <w:rFonts w:asciiTheme="minorHAnsi" w:eastAsiaTheme="minorEastAsia" w:hAnsiTheme="minorHAnsi"/>
              <w:noProof/>
              <w:sz w:val="22"/>
              <w:lang w:eastAsia="es-CO"/>
            </w:rPr>
          </w:rPrChange>
        </w:rPr>
      </w:pPr>
      <w:del w:id="1413" w:author="Camilo Andrés Díaz Gómez" w:date="2023-03-28T15:27:00Z">
        <w:r w:rsidRPr="00A968A5" w:rsidDel="00405EF3">
          <w:rPr>
            <w:rStyle w:val="Hipervnculo"/>
            <w:rFonts w:cs="Times New Roman"/>
            <w:noProof/>
            <w:color w:val="auto"/>
            <w:rPrChange w:id="1414"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15"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16" w:author="Camilo Andrés Díaz Gómez" w:date="2023-03-28T15:27:00Z"/>
          <w:rFonts w:eastAsiaTheme="minorEastAsia" w:cs="Times New Roman"/>
          <w:noProof/>
          <w:sz w:val="22"/>
          <w:lang w:eastAsia="es-CO"/>
          <w:rPrChange w:id="1417" w:author="Camilo Andrés Díaz Gómez" w:date="2023-03-28T17:39:00Z">
            <w:rPr>
              <w:del w:id="1418" w:author="Camilo Andrés Díaz Gómez" w:date="2023-03-28T15:27:00Z"/>
              <w:rFonts w:asciiTheme="minorHAnsi" w:eastAsiaTheme="minorEastAsia" w:hAnsiTheme="minorHAnsi"/>
              <w:noProof/>
              <w:sz w:val="22"/>
              <w:lang w:eastAsia="es-CO"/>
            </w:rPr>
          </w:rPrChange>
        </w:rPr>
      </w:pPr>
      <w:del w:id="1419" w:author="Camilo Andrés Díaz Gómez" w:date="2023-03-28T15:27:00Z">
        <w:r w:rsidRPr="00A968A5" w:rsidDel="00405EF3">
          <w:rPr>
            <w:rStyle w:val="Hipervnculo"/>
            <w:rFonts w:cs="Times New Roman"/>
            <w:noProof/>
            <w:color w:val="auto"/>
            <w:rPrChange w:id="1420"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21"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22" w:author="Camilo Andrés Díaz Gómez" w:date="2023-03-28T15:27:00Z"/>
          <w:rFonts w:eastAsiaTheme="minorEastAsia" w:cs="Times New Roman"/>
          <w:noProof/>
          <w:sz w:val="22"/>
          <w:lang w:eastAsia="es-CO"/>
          <w:rPrChange w:id="1423" w:author="Camilo Andrés Díaz Gómez" w:date="2023-03-28T17:39:00Z">
            <w:rPr>
              <w:del w:id="1424" w:author="Camilo Andrés Díaz Gómez" w:date="2023-03-28T15:27:00Z"/>
              <w:rFonts w:asciiTheme="minorHAnsi" w:eastAsiaTheme="minorEastAsia" w:hAnsiTheme="minorHAnsi"/>
              <w:noProof/>
              <w:sz w:val="22"/>
              <w:lang w:eastAsia="es-CO"/>
            </w:rPr>
          </w:rPrChange>
        </w:rPr>
      </w:pPr>
      <w:del w:id="1425" w:author="Camilo Andrés Díaz Gómez" w:date="2023-03-28T15:27:00Z">
        <w:r w:rsidRPr="00A968A5" w:rsidDel="00405EF3">
          <w:rPr>
            <w:rStyle w:val="Hipervnculo"/>
            <w:rFonts w:cs="Times New Roman"/>
            <w:noProof/>
            <w:color w:val="auto"/>
            <w:rPrChange w:id="1426"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27"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28" w:author="Camilo Andrés Díaz Gómez" w:date="2023-03-28T15:27:00Z"/>
          <w:rFonts w:eastAsiaTheme="minorEastAsia" w:cs="Times New Roman"/>
          <w:noProof/>
          <w:sz w:val="22"/>
          <w:lang w:eastAsia="es-CO"/>
          <w:rPrChange w:id="1429" w:author="Camilo Andrés Díaz Gómez" w:date="2023-03-28T17:39:00Z">
            <w:rPr>
              <w:del w:id="1430" w:author="Camilo Andrés Díaz Gómez" w:date="2023-03-28T15:27:00Z"/>
              <w:rFonts w:asciiTheme="minorHAnsi" w:eastAsiaTheme="minorEastAsia" w:hAnsiTheme="minorHAnsi"/>
              <w:noProof/>
              <w:sz w:val="22"/>
              <w:lang w:eastAsia="es-CO"/>
            </w:rPr>
          </w:rPrChange>
        </w:rPr>
      </w:pPr>
      <w:del w:id="1431" w:author="Camilo Andrés Díaz Gómez" w:date="2023-03-28T15:27:00Z">
        <w:r w:rsidRPr="00A968A5" w:rsidDel="00405EF3">
          <w:rPr>
            <w:rStyle w:val="Hipervnculo"/>
            <w:rFonts w:cs="Times New Roman"/>
            <w:noProof/>
            <w:color w:val="auto"/>
            <w:rPrChange w:id="1432"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33"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34" w:author="Camilo Andrés Díaz Gómez" w:date="2023-03-28T15:27:00Z"/>
          <w:rFonts w:eastAsiaTheme="minorEastAsia" w:cs="Times New Roman"/>
          <w:noProof/>
          <w:sz w:val="22"/>
          <w:lang w:eastAsia="es-CO"/>
          <w:rPrChange w:id="1435" w:author="Camilo Andrés Díaz Gómez" w:date="2023-03-28T17:39:00Z">
            <w:rPr>
              <w:del w:id="1436" w:author="Camilo Andrés Díaz Gómez" w:date="2023-03-28T15:27:00Z"/>
              <w:rFonts w:asciiTheme="minorHAnsi" w:eastAsiaTheme="minorEastAsia" w:hAnsiTheme="minorHAnsi"/>
              <w:noProof/>
              <w:sz w:val="22"/>
              <w:lang w:eastAsia="es-CO"/>
            </w:rPr>
          </w:rPrChange>
        </w:rPr>
      </w:pPr>
      <w:del w:id="1437" w:author="Camilo Andrés Díaz Gómez" w:date="2023-03-28T15:27:00Z">
        <w:r w:rsidRPr="00A968A5" w:rsidDel="00405EF3">
          <w:rPr>
            <w:rStyle w:val="Hipervnculo"/>
            <w:rFonts w:cs="Times New Roman"/>
            <w:noProof/>
            <w:color w:val="auto"/>
            <w:rPrChange w:id="1438"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39"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40" w:author="Camilo Andrés Díaz Gómez" w:date="2023-03-28T15:27:00Z"/>
          <w:rFonts w:eastAsiaTheme="minorEastAsia" w:cs="Times New Roman"/>
          <w:noProof/>
          <w:sz w:val="22"/>
          <w:lang w:eastAsia="es-CO"/>
          <w:rPrChange w:id="1441" w:author="Camilo Andrés Díaz Gómez" w:date="2023-03-28T17:39:00Z">
            <w:rPr>
              <w:del w:id="1442" w:author="Camilo Andrés Díaz Gómez" w:date="2023-03-28T15:27:00Z"/>
              <w:rFonts w:asciiTheme="minorHAnsi" w:eastAsiaTheme="minorEastAsia" w:hAnsiTheme="minorHAnsi"/>
              <w:noProof/>
              <w:sz w:val="22"/>
              <w:lang w:eastAsia="es-CO"/>
            </w:rPr>
          </w:rPrChange>
        </w:rPr>
      </w:pPr>
      <w:del w:id="1443" w:author="Camilo Andrés Díaz Gómez" w:date="2023-03-28T15:27:00Z">
        <w:r w:rsidRPr="00A968A5" w:rsidDel="00405EF3">
          <w:rPr>
            <w:rStyle w:val="Hipervnculo"/>
            <w:rFonts w:cs="Times New Roman"/>
            <w:noProof/>
            <w:color w:val="auto"/>
            <w:rPrChange w:id="1444"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45"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46" w:author="Camilo Andrés Díaz Gómez" w:date="2023-03-28T15:27:00Z"/>
          <w:rFonts w:eastAsiaTheme="minorEastAsia" w:cs="Times New Roman"/>
          <w:noProof/>
          <w:sz w:val="22"/>
          <w:lang w:eastAsia="es-CO"/>
          <w:rPrChange w:id="1447" w:author="Camilo Andrés Díaz Gómez" w:date="2023-03-28T17:39:00Z">
            <w:rPr>
              <w:del w:id="1448" w:author="Camilo Andrés Díaz Gómez" w:date="2023-03-28T15:27:00Z"/>
              <w:rFonts w:asciiTheme="minorHAnsi" w:eastAsiaTheme="minorEastAsia" w:hAnsiTheme="minorHAnsi"/>
              <w:noProof/>
              <w:sz w:val="22"/>
              <w:lang w:eastAsia="es-CO"/>
            </w:rPr>
          </w:rPrChange>
        </w:rPr>
      </w:pPr>
      <w:del w:id="1449" w:author="Camilo Andrés Díaz Gómez" w:date="2023-03-28T15:27:00Z">
        <w:r w:rsidRPr="00A968A5" w:rsidDel="00405EF3">
          <w:rPr>
            <w:rStyle w:val="Hipervnculo"/>
            <w:rFonts w:cs="Times New Roman"/>
            <w:noProof/>
            <w:color w:val="auto"/>
            <w:rPrChange w:id="1450"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51"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52" w:author="Camilo Andrés Díaz Gómez" w:date="2023-03-28T15:27:00Z"/>
          <w:rFonts w:eastAsiaTheme="minorEastAsia" w:cs="Times New Roman"/>
          <w:noProof/>
          <w:sz w:val="22"/>
          <w:lang w:eastAsia="es-CO"/>
          <w:rPrChange w:id="1453" w:author="Camilo Andrés Díaz Gómez" w:date="2023-03-28T17:39:00Z">
            <w:rPr>
              <w:del w:id="1454" w:author="Camilo Andrés Díaz Gómez" w:date="2023-03-28T15:27:00Z"/>
              <w:rFonts w:asciiTheme="minorHAnsi" w:eastAsiaTheme="minorEastAsia" w:hAnsiTheme="minorHAnsi"/>
              <w:noProof/>
              <w:sz w:val="22"/>
              <w:lang w:eastAsia="es-CO"/>
            </w:rPr>
          </w:rPrChange>
        </w:rPr>
      </w:pPr>
      <w:del w:id="1455" w:author="Camilo Andrés Díaz Gómez" w:date="2023-03-28T15:27:00Z">
        <w:r w:rsidRPr="00A968A5" w:rsidDel="00405EF3">
          <w:rPr>
            <w:rStyle w:val="Hipervnculo"/>
            <w:rFonts w:cs="Times New Roman"/>
            <w:noProof/>
            <w:color w:val="auto"/>
            <w:rPrChange w:id="1456"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57"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58" w:author="Camilo Andrés Díaz Gómez" w:date="2023-03-28T15:27:00Z"/>
          <w:rFonts w:eastAsiaTheme="minorEastAsia" w:cs="Times New Roman"/>
          <w:noProof/>
          <w:sz w:val="22"/>
          <w:lang w:eastAsia="es-CO"/>
          <w:rPrChange w:id="1459" w:author="Camilo Andrés Díaz Gómez" w:date="2023-03-28T17:39:00Z">
            <w:rPr>
              <w:del w:id="1460" w:author="Camilo Andrés Díaz Gómez" w:date="2023-03-28T15:27:00Z"/>
              <w:rFonts w:asciiTheme="minorHAnsi" w:eastAsiaTheme="minorEastAsia" w:hAnsiTheme="minorHAnsi"/>
              <w:noProof/>
              <w:sz w:val="22"/>
              <w:lang w:eastAsia="es-CO"/>
            </w:rPr>
          </w:rPrChange>
        </w:rPr>
      </w:pPr>
      <w:del w:id="1461" w:author="Camilo Andrés Díaz Gómez" w:date="2023-03-28T15:27:00Z">
        <w:r w:rsidRPr="00A968A5" w:rsidDel="00405EF3">
          <w:rPr>
            <w:rStyle w:val="Hipervnculo"/>
            <w:rFonts w:cs="Times New Roman"/>
            <w:noProof/>
            <w:color w:val="auto"/>
            <w:rPrChange w:id="1462"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63"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64" w:author="Camilo Andrés Díaz Gómez" w:date="2023-03-28T15:27:00Z"/>
          <w:rFonts w:eastAsiaTheme="minorEastAsia" w:cs="Times New Roman"/>
          <w:noProof/>
          <w:sz w:val="22"/>
          <w:lang w:eastAsia="es-CO"/>
          <w:rPrChange w:id="1465" w:author="Camilo Andrés Díaz Gómez" w:date="2023-03-28T17:39:00Z">
            <w:rPr>
              <w:del w:id="1466" w:author="Camilo Andrés Díaz Gómez" w:date="2023-03-28T15:27:00Z"/>
              <w:rFonts w:asciiTheme="minorHAnsi" w:eastAsiaTheme="minorEastAsia" w:hAnsiTheme="minorHAnsi"/>
              <w:noProof/>
              <w:sz w:val="22"/>
              <w:lang w:eastAsia="es-CO"/>
            </w:rPr>
          </w:rPrChange>
        </w:rPr>
      </w:pPr>
      <w:del w:id="1467" w:author="Camilo Andrés Díaz Gómez" w:date="2023-03-28T15:27:00Z">
        <w:r w:rsidRPr="00A968A5" w:rsidDel="00405EF3">
          <w:rPr>
            <w:rStyle w:val="Hipervnculo"/>
            <w:rFonts w:cs="Times New Roman"/>
            <w:noProof/>
            <w:color w:val="auto"/>
            <w:rPrChange w:id="1468"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69"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70" w:author="Camilo Andrés Díaz Gómez" w:date="2023-03-28T15:27:00Z"/>
          <w:rFonts w:eastAsiaTheme="minorEastAsia" w:cs="Times New Roman"/>
          <w:noProof/>
          <w:sz w:val="22"/>
          <w:lang w:eastAsia="es-CO"/>
          <w:rPrChange w:id="1471" w:author="Camilo Andrés Díaz Gómez" w:date="2023-03-28T17:39:00Z">
            <w:rPr>
              <w:del w:id="1472" w:author="Camilo Andrés Díaz Gómez" w:date="2023-03-28T15:27:00Z"/>
              <w:rFonts w:asciiTheme="minorHAnsi" w:eastAsiaTheme="minorEastAsia" w:hAnsiTheme="minorHAnsi"/>
              <w:noProof/>
              <w:sz w:val="22"/>
              <w:lang w:eastAsia="es-CO"/>
            </w:rPr>
          </w:rPrChange>
        </w:rPr>
      </w:pPr>
      <w:del w:id="1473" w:author="Camilo Andrés Díaz Gómez" w:date="2023-03-28T15:27:00Z">
        <w:r w:rsidRPr="00A968A5" w:rsidDel="00405EF3">
          <w:rPr>
            <w:rStyle w:val="Hipervnculo"/>
            <w:rFonts w:cs="Times New Roman"/>
            <w:noProof/>
            <w:color w:val="auto"/>
            <w:rPrChange w:id="1474"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475"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476"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477"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478" w:author="Camilo Andrés Díaz Gómez" w:date="2023-03-28T15:27:00Z"/>
          <w:rFonts w:eastAsiaTheme="minorEastAsia" w:cs="Times New Roman"/>
          <w:noProof/>
          <w:sz w:val="22"/>
          <w:lang w:eastAsia="es-CO"/>
          <w:rPrChange w:id="1479" w:author="Camilo Andrés Díaz Gómez" w:date="2023-03-28T17:39:00Z">
            <w:rPr>
              <w:del w:id="1480" w:author="Camilo Andrés Díaz Gómez" w:date="2023-03-28T15:27:00Z"/>
              <w:rFonts w:asciiTheme="minorHAnsi" w:eastAsiaTheme="minorEastAsia" w:hAnsiTheme="minorHAnsi"/>
              <w:noProof/>
              <w:sz w:val="22"/>
              <w:lang w:eastAsia="es-CO"/>
            </w:rPr>
          </w:rPrChange>
        </w:rPr>
      </w:pPr>
      <w:del w:id="1481" w:author="Camilo Andrés Díaz Gómez" w:date="2023-03-28T15:27:00Z">
        <w:r w:rsidRPr="00A968A5" w:rsidDel="00405EF3">
          <w:rPr>
            <w:rStyle w:val="Hipervnculo"/>
            <w:rFonts w:cs="Times New Roman"/>
            <w:noProof/>
            <w:color w:val="auto"/>
            <w:rPrChange w:id="1482"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48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484"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485"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486" w:author="Steff Guzmán" w:date="2023-03-24T15:15:00Z"/>
          <w:del w:id="1487" w:author="Camilo Andrés Díaz Gómez" w:date="2023-03-28T15:27:00Z"/>
          <w:rFonts w:eastAsiaTheme="minorEastAsia" w:cs="Times New Roman"/>
          <w:noProof/>
          <w:sz w:val="22"/>
          <w:lang w:eastAsia="es-CO"/>
          <w:rPrChange w:id="1488" w:author="Camilo Andrés Díaz Gómez" w:date="2023-03-28T17:39:00Z">
            <w:rPr>
              <w:ins w:id="1489" w:author="Steff Guzmán" w:date="2023-03-24T15:15:00Z"/>
              <w:del w:id="1490" w:author="Camilo Andrés Díaz Gómez" w:date="2023-03-28T15:27:00Z"/>
              <w:rFonts w:asciiTheme="minorHAnsi" w:eastAsiaTheme="minorEastAsia" w:hAnsiTheme="minorHAnsi"/>
              <w:noProof/>
              <w:sz w:val="22"/>
              <w:lang w:eastAsia="es-CO"/>
            </w:rPr>
          </w:rPrChange>
        </w:rPr>
      </w:pPr>
      <w:ins w:id="1491" w:author="Steff Guzmán" w:date="2023-03-24T15:15:00Z">
        <w:del w:id="1492" w:author="Camilo Andrés Díaz Gómez" w:date="2023-03-28T15:27:00Z">
          <w:r w:rsidRPr="00A968A5" w:rsidDel="00405EF3">
            <w:rPr>
              <w:rStyle w:val="Hipervnculo"/>
              <w:rFonts w:cs="Times New Roman"/>
              <w:noProof/>
              <w:color w:val="auto"/>
              <w:rPrChange w:id="1493" w:author="Camilo Andrés Díaz Gómez" w:date="2023-03-28T17:39:00Z">
                <w:rPr>
                  <w:rStyle w:val="Hipervnculo"/>
                  <w:noProof/>
                </w:rPr>
              </w:rPrChange>
            </w:rPr>
            <w:delText>Figura 1</w:delText>
          </w:r>
          <w:r w:rsidRPr="00A968A5" w:rsidDel="00405EF3">
            <w:rPr>
              <w:rStyle w:val="Hipervnculo"/>
              <w:rFonts w:cs="Times New Roman"/>
              <w:noProof/>
              <w:color w:val="auto"/>
              <w:rPrChange w:id="1494"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495"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496" w:author="Steff Guzmán" w:date="2023-03-24T15:15:00Z"/>
          <w:del w:id="1497" w:author="Camilo Andrés Díaz Gómez" w:date="2023-03-28T15:27:00Z"/>
          <w:rFonts w:eastAsiaTheme="minorEastAsia" w:cs="Times New Roman"/>
          <w:noProof/>
          <w:sz w:val="22"/>
          <w:lang w:eastAsia="es-CO"/>
          <w:rPrChange w:id="1498" w:author="Camilo Andrés Díaz Gómez" w:date="2023-03-28T17:39:00Z">
            <w:rPr>
              <w:ins w:id="1499" w:author="Steff Guzmán" w:date="2023-03-24T15:15:00Z"/>
              <w:del w:id="1500" w:author="Camilo Andrés Díaz Gómez" w:date="2023-03-28T15:27:00Z"/>
              <w:rFonts w:asciiTheme="minorHAnsi" w:eastAsiaTheme="minorEastAsia" w:hAnsiTheme="minorHAnsi"/>
              <w:noProof/>
              <w:sz w:val="22"/>
              <w:lang w:eastAsia="es-CO"/>
            </w:rPr>
          </w:rPrChange>
        </w:rPr>
      </w:pPr>
      <w:ins w:id="1501" w:author="Steff Guzmán" w:date="2023-03-24T15:15:00Z">
        <w:del w:id="1502" w:author="Camilo Andrés Díaz Gómez" w:date="2023-03-28T15:27:00Z">
          <w:r w:rsidRPr="00A968A5" w:rsidDel="00405EF3">
            <w:rPr>
              <w:rStyle w:val="Hipervnculo"/>
              <w:rFonts w:cs="Times New Roman"/>
              <w:noProof/>
              <w:color w:val="auto"/>
              <w:rPrChange w:id="1503"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04"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05"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06"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07" w:author="Steff Guzmán" w:date="2023-03-24T15:15:00Z"/>
          <w:del w:id="1508" w:author="Camilo Andrés Díaz Gómez" w:date="2023-03-28T15:27:00Z"/>
          <w:rFonts w:eastAsiaTheme="minorEastAsia" w:cs="Times New Roman"/>
          <w:noProof/>
          <w:sz w:val="22"/>
          <w:lang w:eastAsia="es-CO"/>
          <w:rPrChange w:id="1509" w:author="Camilo Andrés Díaz Gómez" w:date="2023-03-28T17:39:00Z">
            <w:rPr>
              <w:ins w:id="1510" w:author="Steff Guzmán" w:date="2023-03-24T15:15:00Z"/>
              <w:del w:id="1511" w:author="Camilo Andrés Díaz Gómez" w:date="2023-03-28T15:27:00Z"/>
              <w:rFonts w:asciiTheme="minorHAnsi" w:eastAsiaTheme="minorEastAsia" w:hAnsiTheme="minorHAnsi"/>
              <w:noProof/>
              <w:sz w:val="22"/>
              <w:lang w:eastAsia="es-CO"/>
            </w:rPr>
          </w:rPrChange>
        </w:rPr>
      </w:pPr>
      <w:ins w:id="1512" w:author="Steff Guzmán" w:date="2023-03-24T15:15:00Z">
        <w:del w:id="1513" w:author="Camilo Andrés Díaz Gómez" w:date="2023-03-28T15:27:00Z">
          <w:r w:rsidRPr="00A968A5" w:rsidDel="00405EF3">
            <w:rPr>
              <w:rStyle w:val="Hipervnculo"/>
              <w:rFonts w:cs="Times New Roman"/>
              <w:noProof/>
              <w:color w:val="auto"/>
              <w:rPrChange w:id="1514" w:author="Camilo Andrés Díaz Gómez" w:date="2023-03-28T17:39:00Z">
                <w:rPr>
                  <w:rStyle w:val="Hipervnculo"/>
                  <w:noProof/>
                </w:rPr>
              </w:rPrChange>
            </w:rPr>
            <w:delText>Figura 3</w:delText>
          </w:r>
          <w:r w:rsidRPr="00A968A5" w:rsidDel="00405EF3">
            <w:rPr>
              <w:rStyle w:val="Hipervnculo"/>
              <w:rFonts w:cs="Times New Roman"/>
              <w:noProof/>
              <w:color w:val="auto"/>
              <w:rPrChange w:id="1515"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16"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17" w:author="Steff Guzmán" w:date="2023-03-24T15:15:00Z"/>
          <w:del w:id="1518" w:author="Camilo Andrés Díaz Gómez" w:date="2023-03-28T15:27:00Z"/>
          <w:rFonts w:eastAsiaTheme="minorEastAsia" w:cs="Times New Roman"/>
          <w:noProof/>
          <w:sz w:val="22"/>
          <w:lang w:eastAsia="es-CO"/>
          <w:rPrChange w:id="1519" w:author="Camilo Andrés Díaz Gómez" w:date="2023-03-28T17:39:00Z">
            <w:rPr>
              <w:ins w:id="1520" w:author="Steff Guzmán" w:date="2023-03-24T15:15:00Z"/>
              <w:del w:id="1521" w:author="Camilo Andrés Díaz Gómez" w:date="2023-03-28T15:27:00Z"/>
              <w:rFonts w:asciiTheme="minorHAnsi" w:eastAsiaTheme="minorEastAsia" w:hAnsiTheme="minorHAnsi"/>
              <w:noProof/>
              <w:sz w:val="22"/>
              <w:lang w:eastAsia="es-CO"/>
            </w:rPr>
          </w:rPrChange>
        </w:rPr>
      </w:pPr>
      <w:ins w:id="1522" w:author="Steff Guzmán" w:date="2023-03-24T15:15:00Z">
        <w:del w:id="1523" w:author="Camilo Andrés Díaz Gómez" w:date="2023-03-28T15:27:00Z">
          <w:r w:rsidRPr="00A968A5" w:rsidDel="00405EF3">
            <w:rPr>
              <w:rStyle w:val="Hipervnculo"/>
              <w:rFonts w:cs="Times New Roman"/>
              <w:noProof/>
              <w:color w:val="auto"/>
              <w:rPrChange w:id="1524" w:author="Camilo Andrés Díaz Gómez" w:date="2023-03-28T17:39:00Z">
                <w:rPr>
                  <w:rStyle w:val="Hipervnculo"/>
                  <w:noProof/>
                </w:rPr>
              </w:rPrChange>
            </w:rPr>
            <w:delText>Figura 4</w:delText>
          </w:r>
          <w:r w:rsidRPr="00A968A5" w:rsidDel="00405EF3">
            <w:rPr>
              <w:rStyle w:val="Hipervnculo"/>
              <w:rFonts w:cs="Times New Roman"/>
              <w:noProof/>
              <w:color w:val="auto"/>
              <w:rPrChange w:id="1525"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26"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27"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28" w:author="Steff Guzmán" w:date="2023-03-24T15:15:00Z"/>
          <w:del w:id="1529" w:author="Camilo Andrés Díaz Gómez" w:date="2023-03-28T15:27:00Z"/>
          <w:rFonts w:eastAsiaTheme="minorEastAsia" w:cs="Times New Roman"/>
          <w:noProof/>
          <w:sz w:val="22"/>
          <w:lang w:eastAsia="es-CO"/>
          <w:rPrChange w:id="1530" w:author="Camilo Andrés Díaz Gómez" w:date="2023-03-28T17:39:00Z">
            <w:rPr>
              <w:ins w:id="1531" w:author="Steff Guzmán" w:date="2023-03-24T15:15:00Z"/>
              <w:del w:id="1532" w:author="Camilo Andrés Díaz Gómez" w:date="2023-03-28T15:27:00Z"/>
              <w:rFonts w:asciiTheme="minorHAnsi" w:eastAsiaTheme="minorEastAsia" w:hAnsiTheme="minorHAnsi"/>
              <w:noProof/>
              <w:sz w:val="22"/>
              <w:lang w:eastAsia="es-CO"/>
            </w:rPr>
          </w:rPrChange>
        </w:rPr>
      </w:pPr>
      <w:ins w:id="1533" w:author="Steff Guzmán" w:date="2023-03-24T15:15:00Z">
        <w:del w:id="1534" w:author="Camilo Andrés Díaz Gómez" w:date="2023-03-28T15:27:00Z">
          <w:r w:rsidRPr="00A968A5" w:rsidDel="00405EF3">
            <w:rPr>
              <w:rStyle w:val="Hipervnculo"/>
              <w:rFonts w:cs="Times New Roman"/>
              <w:noProof/>
              <w:color w:val="auto"/>
              <w:rPrChange w:id="1535"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3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37"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38" w:author="Steff Guzmán" w:date="2023-03-24T15:15:00Z"/>
          <w:del w:id="1539" w:author="Camilo Andrés Díaz Gómez" w:date="2023-03-28T15:27:00Z"/>
          <w:rFonts w:eastAsiaTheme="minorEastAsia" w:cs="Times New Roman"/>
          <w:noProof/>
          <w:sz w:val="22"/>
          <w:lang w:eastAsia="es-CO"/>
          <w:rPrChange w:id="1540" w:author="Camilo Andrés Díaz Gómez" w:date="2023-03-28T17:39:00Z">
            <w:rPr>
              <w:ins w:id="1541" w:author="Steff Guzmán" w:date="2023-03-24T15:15:00Z"/>
              <w:del w:id="1542" w:author="Camilo Andrés Díaz Gómez" w:date="2023-03-28T15:27:00Z"/>
              <w:rFonts w:asciiTheme="minorHAnsi" w:eastAsiaTheme="minorEastAsia" w:hAnsiTheme="minorHAnsi"/>
              <w:noProof/>
              <w:sz w:val="22"/>
              <w:lang w:eastAsia="es-CO"/>
            </w:rPr>
          </w:rPrChange>
        </w:rPr>
      </w:pPr>
      <w:ins w:id="1543" w:author="Steff Guzmán" w:date="2023-03-24T15:15:00Z">
        <w:del w:id="1544" w:author="Camilo Andrés Díaz Gómez" w:date="2023-03-28T15:27:00Z">
          <w:r w:rsidRPr="00A968A5" w:rsidDel="00405EF3">
            <w:rPr>
              <w:rStyle w:val="Hipervnculo"/>
              <w:rFonts w:cs="Times New Roman"/>
              <w:noProof/>
              <w:color w:val="auto"/>
              <w:rPrChange w:id="1545"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4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47"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48" w:author="Steff Guzmán" w:date="2023-03-24T15:15:00Z"/>
          <w:del w:id="1549" w:author="Camilo Andrés Díaz Gómez" w:date="2023-03-28T15:27:00Z"/>
          <w:rFonts w:eastAsiaTheme="minorEastAsia" w:cs="Times New Roman"/>
          <w:noProof/>
          <w:sz w:val="22"/>
          <w:lang w:eastAsia="es-CO"/>
          <w:rPrChange w:id="1550" w:author="Camilo Andrés Díaz Gómez" w:date="2023-03-28T17:39:00Z">
            <w:rPr>
              <w:ins w:id="1551" w:author="Steff Guzmán" w:date="2023-03-24T15:15:00Z"/>
              <w:del w:id="1552" w:author="Camilo Andrés Díaz Gómez" w:date="2023-03-28T15:27:00Z"/>
              <w:rFonts w:asciiTheme="minorHAnsi" w:eastAsiaTheme="minorEastAsia" w:hAnsiTheme="minorHAnsi"/>
              <w:noProof/>
              <w:sz w:val="22"/>
              <w:lang w:eastAsia="es-CO"/>
            </w:rPr>
          </w:rPrChange>
        </w:rPr>
      </w:pPr>
      <w:ins w:id="1553" w:author="Steff Guzmán" w:date="2023-03-24T15:15:00Z">
        <w:del w:id="1554" w:author="Camilo Andrés Díaz Gómez" w:date="2023-03-28T15:27:00Z">
          <w:r w:rsidRPr="00A968A5" w:rsidDel="00405EF3">
            <w:rPr>
              <w:rStyle w:val="Hipervnculo"/>
              <w:rFonts w:cs="Times New Roman"/>
              <w:noProof/>
              <w:color w:val="auto"/>
              <w:rPrChange w:id="1555"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56" w:author="Steff Guzmán" w:date="2023-03-24T15:15:00Z"/>
          <w:del w:id="1557" w:author="Camilo Andrés Díaz Gómez" w:date="2023-03-28T15:27:00Z"/>
          <w:rFonts w:eastAsiaTheme="minorEastAsia" w:cs="Times New Roman"/>
          <w:noProof/>
          <w:sz w:val="22"/>
          <w:lang w:eastAsia="es-CO"/>
          <w:rPrChange w:id="1558" w:author="Camilo Andrés Díaz Gómez" w:date="2023-03-28T17:39:00Z">
            <w:rPr>
              <w:ins w:id="1559" w:author="Steff Guzmán" w:date="2023-03-24T15:15:00Z"/>
              <w:del w:id="1560" w:author="Camilo Andrés Díaz Gómez" w:date="2023-03-28T15:27:00Z"/>
              <w:rFonts w:asciiTheme="minorHAnsi" w:eastAsiaTheme="minorEastAsia" w:hAnsiTheme="minorHAnsi"/>
              <w:noProof/>
              <w:sz w:val="22"/>
              <w:lang w:eastAsia="es-CO"/>
            </w:rPr>
          </w:rPrChange>
        </w:rPr>
      </w:pPr>
      <w:ins w:id="1561" w:author="Steff Guzmán" w:date="2023-03-24T15:15:00Z">
        <w:del w:id="1562" w:author="Camilo Andrés Díaz Gómez" w:date="2023-03-28T15:27:00Z">
          <w:r w:rsidRPr="00A968A5" w:rsidDel="00405EF3">
            <w:rPr>
              <w:rStyle w:val="Hipervnculo"/>
              <w:rFonts w:cs="Times New Roman"/>
              <w:noProof/>
              <w:color w:val="auto"/>
              <w:rPrChange w:id="1563"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64" w:author="Steff Guzmán" w:date="2023-03-24T15:15:00Z"/>
          <w:del w:id="1565" w:author="Camilo Andrés Díaz Gómez" w:date="2023-03-28T15:27:00Z"/>
          <w:rFonts w:eastAsiaTheme="minorEastAsia" w:cs="Times New Roman"/>
          <w:noProof/>
          <w:sz w:val="22"/>
          <w:lang w:eastAsia="es-CO"/>
          <w:rPrChange w:id="1566" w:author="Camilo Andrés Díaz Gómez" w:date="2023-03-28T17:39:00Z">
            <w:rPr>
              <w:ins w:id="1567" w:author="Steff Guzmán" w:date="2023-03-24T15:15:00Z"/>
              <w:del w:id="1568" w:author="Camilo Andrés Díaz Gómez" w:date="2023-03-28T15:27:00Z"/>
              <w:rFonts w:asciiTheme="minorHAnsi" w:eastAsiaTheme="minorEastAsia" w:hAnsiTheme="minorHAnsi"/>
              <w:noProof/>
              <w:sz w:val="22"/>
              <w:lang w:eastAsia="es-CO"/>
            </w:rPr>
          </w:rPrChange>
        </w:rPr>
      </w:pPr>
      <w:ins w:id="1569" w:author="Steff Guzmán" w:date="2023-03-24T15:15:00Z">
        <w:del w:id="1570" w:author="Camilo Andrés Díaz Gómez" w:date="2023-03-28T15:27:00Z">
          <w:r w:rsidRPr="00A968A5" w:rsidDel="00405EF3">
            <w:rPr>
              <w:rStyle w:val="Hipervnculo"/>
              <w:rFonts w:cs="Times New Roman"/>
              <w:noProof/>
              <w:color w:val="auto"/>
              <w:rPrChange w:id="1571"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72" w:author="Steff Guzmán" w:date="2023-03-24T15:15:00Z"/>
          <w:del w:id="1573" w:author="Camilo Andrés Díaz Gómez" w:date="2023-03-28T15:27:00Z"/>
          <w:rFonts w:eastAsiaTheme="minorEastAsia" w:cs="Times New Roman"/>
          <w:noProof/>
          <w:sz w:val="22"/>
          <w:lang w:eastAsia="es-CO"/>
          <w:rPrChange w:id="1574" w:author="Camilo Andrés Díaz Gómez" w:date="2023-03-28T17:39:00Z">
            <w:rPr>
              <w:ins w:id="1575" w:author="Steff Guzmán" w:date="2023-03-24T15:15:00Z"/>
              <w:del w:id="1576" w:author="Camilo Andrés Díaz Gómez" w:date="2023-03-28T15:27:00Z"/>
              <w:rFonts w:asciiTheme="minorHAnsi" w:eastAsiaTheme="minorEastAsia" w:hAnsiTheme="minorHAnsi"/>
              <w:noProof/>
              <w:sz w:val="22"/>
              <w:lang w:eastAsia="es-CO"/>
            </w:rPr>
          </w:rPrChange>
        </w:rPr>
      </w:pPr>
      <w:ins w:id="1577" w:author="Steff Guzmán" w:date="2023-03-24T15:15:00Z">
        <w:del w:id="1578" w:author="Camilo Andrés Díaz Gómez" w:date="2023-03-28T15:27:00Z">
          <w:r w:rsidRPr="00A968A5" w:rsidDel="00405EF3">
            <w:rPr>
              <w:rStyle w:val="Hipervnculo"/>
              <w:rFonts w:cs="Times New Roman"/>
              <w:noProof/>
              <w:color w:val="auto"/>
              <w:rPrChange w:id="1579"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580" w:author="Steff Guzmán" w:date="2023-03-24T15:15:00Z"/>
          <w:del w:id="1581" w:author="Camilo Andrés Díaz Gómez" w:date="2023-03-28T15:27:00Z"/>
          <w:rFonts w:eastAsiaTheme="minorEastAsia" w:cs="Times New Roman"/>
          <w:noProof/>
          <w:sz w:val="22"/>
          <w:lang w:eastAsia="es-CO"/>
          <w:rPrChange w:id="1582" w:author="Camilo Andrés Díaz Gómez" w:date="2023-03-28T17:39:00Z">
            <w:rPr>
              <w:ins w:id="1583" w:author="Steff Guzmán" w:date="2023-03-24T15:15:00Z"/>
              <w:del w:id="1584" w:author="Camilo Andrés Díaz Gómez" w:date="2023-03-28T15:27:00Z"/>
              <w:rFonts w:asciiTheme="minorHAnsi" w:eastAsiaTheme="minorEastAsia" w:hAnsiTheme="minorHAnsi"/>
              <w:noProof/>
              <w:sz w:val="22"/>
              <w:lang w:eastAsia="es-CO"/>
            </w:rPr>
          </w:rPrChange>
        </w:rPr>
      </w:pPr>
      <w:ins w:id="1585" w:author="Steff Guzmán" w:date="2023-03-24T15:15:00Z">
        <w:del w:id="1586" w:author="Camilo Andrés Díaz Gómez" w:date="2023-03-28T15:27:00Z">
          <w:r w:rsidRPr="00A968A5" w:rsidDel="00405EF3">
            <w:rPr>
              <w:rStyle w:val="Hipervnculo"/>
              <w:rFonts w:cs="Times New Roman"/>
              <w:noProof/>
              <w:color w:val="auto"/>
              <w:rPrChange w:id="1587"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588" w:author="Steff Guzmán" w:date="2023-03-24T15:15:00Z"/>
          <w:del w:id="1589" w:author="Camilo Andrés Díaz Gómez" w:date="2023-03-28T15:27:00Z"/>
          <w:rFonts w:eastAsiaTheme="minorEastAsia" w:cs="Times New Roman"/>
          <w:noProof/>
          <w:sz w:val="22"/>
          <w:lang w:eastAsia="es-CO"/>
          <w:rPrChange w:id="1590" w:author="Camilo Andrés Díaz Gómez" w:date="2023-03-28T17:39:00Z">
            <w:rPr>
              <w:ins w:id="1591" w:author="Steff Guzmán" w:date="2023-03-24T15:15:00Z"/>
              <w:del w:id="1592" w:author="Camilo Andrés Díaz Gómez" w:date="2023-03-28T15:27:00Z"/>
              <w:rFonts w:asciiTheme="minorHAnsi" w:eastAsiaTheme="minorEastAsia" w:hAnsiTheme="minorHAnsi"/>
              <w:noProof/>
              <w:sz w:val="22"/>
              <w:lang w:eastAsia="es-CO"/>
            </w:rPr>
          </w:rPrChange>
        </w:rPr>
      </w:pPr>
      <w:ins w:id="1593" w:author="Steff Guzmán" w:date="2023-03-24T15:15:00Z">
        <w:del w:id="1594" w:author="Camilo Andrés Díaz Gómez" w:date="2023-03-28T15:27:00Z">
          <w:r w:rsidRPr="00A968A5" w:rsidDel="00405EF3">
            <w:rPr>
              <w:rStyle w:val="Hipervnculo"/>
              <w:rFonts w:cs="Times New Roman"/>
              <w:noProof/>
              <w:color w:val="auto"/>
              <w:rPrChange w:id="1595"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596" w:author="Steff Guzmán" w:date="2023-03-24T15:15:00Z"/>
          <w:del w:id="1597" w:author="Camilo Andrés Díaz Gómez" w:date="2023-03-28T15:27:00Z"/>
          <w:rFonts w:eastAsiaTheme="minorEastAsia" w:cs="Times New Roman"/>
          <w:noProof/>
          <w:sz w:val="22"/>
          <w:lang w:eastAsia="es-CO"/>
          <w:rPrChange w:id="1598" w:author="Camilo Andrés Díaz Gómez" w:date="2023-03-28T17:39:00Z">
            <w:rPr>
              <w:ins w:id="1599" w:author="Steff Guzmán" w:date="2023-03-24T15:15:00Z"/>
              <w:del w:id="1600" w:author="Camilo Andrés Díaz Gómez" w:date="2023-03-28T15:27:00Z"/>
              <w:rFonts w:asciiTheme="minorHAnsi" w:eastAsiaTheme="minorEastAsia" w:hAnsiTheme="minorHAnsi"/>
              <w:noProof/>
              <w:sz w:val="22"/>
              <w:lang w:eastAsia="es-CO"/>
            </w:rPr>
          </w:rPrChange>
        </w:rPr>
      </w:pPr>
      <w:ins w:id="1601" w:author="Steff Guzmán" w:date="2023-03-24T15:15:00Z">
        <w:del w:id="1602" w:author="Camilo Andrés Díaz Gómez" w:date="2023-03-28T15:27:00Z">
          <w:r w:rsidRPr="00A968A5" w:rsidDel="00405EF3">
            <w:rPr>
              <w:rStyle w:val="Hipervnculo"/>
              <w:rFonts w:cs="Times New Roman"/>
              <w:noProof/>
              <w:color w:val="auto"/>
              <w:rPrChange w:id="1603"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04" w:author="Steff Guzmán" w:date="2023-03-24T15:15:00Z"/>
          <w:del w:id="1605" w:author="Camilo Andrés Díaz Gómez" w:date="2023-03-28T15:27:00Z"/>
          <w:rFonts w:eastAsiaTheme="minorEastAsia" w:cs="Times New Roman"/>
          <w:noProof/>
          <w:sz w:val="22"/>
          <w:lang w:eastAsia="es-CO"/>
          <w:rPrChange w:id="1606" w:author="Camilo Andrés Díaz Gómez" w:date="2023-03-28T17:39:00Z">
            <w:rPr>
              <w:ins w:id="1607" w:author="Steff Guzmán" w:date="2023-03-24T15:15:00Z"/>
              <w:del w:id="1608" w:author="Camilo Andrés Díaz Gómez" w:date="2023-03-28T15:27:00Z"/>
              <w:rFonts w:asciiTheme="minorHAnsi" w:eastAsiaTheme="minorEastAsia" w:hAnsiTheme="minorHAnsi"/>
              <w:noProof/>
              <w:sz w:val="22"/>
              <w:lang w:eastAsia="es-CO"/>
            </w:rPr>
          </w:rPrChange>
        </w:rPr>
      </w:pPr>
      <w:ins w:id="1609" w:author="Steff Guzmán" w:date="2023-03-24T15:15:00Z">
        <w:del w:id="1610" w:author="Camilo Andrés Díaz Gómez" w:date="2023-03-28T15:27:00Z">
          <w:r w:rsidRPr="00A968A5" w:rsidDel="00405EF3">
            <w:rPr>
              <w:rStyle w:val="Hipervnculo"/>
              <w:rFonts w:cs="Times New Roman"/>
              <w:noProof/>
              <w:color w:val="auto"/>
              <w:rPrChange w:id="1611"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12" w:author="Steff Guzmán" w:date="2023-03-24T15:15:00Z"/>
          <w:del w:id="1613" w:author="Camilo Andrés Díaz Gómez" w:date="2023-03-28T15:27:00Z"/>
          <w:rFonts w:eastAsiaTheme="minorEastAsia" w:cs="Times New Roman"/>
          <w:noProof/>
          <w:sz w:val="22"/>
          <w:lang w:eastAsia="es-CO"/>
          <w:rPrChange w:id="1614" w:author="Camilo Andrés Díaz Gómez" w:date="2023-03-28T17:39:00Z">
            <w:rPr>
              <w:ins w:id="1615" w:author="Steff Guzmán" w:date="2023-03-24T15:15:00Z"/>
              <w:del w:id="1616" w:author="Camilo Andrés Díaz Gómez" w:date="2023-03-28T15:27:00Z"/>
              <w:rFonts w:asciiTheme="minorHAnsi" w:eastAsiaTheme="minorEastAsia" w:hAnsiTheme="minorHAnsi"/>
              <w:noProof/>
              <w:sz w:val="22"/>
              <w:lang w:eastAsia="es-CO"/>
            </w:rPr>
          </w:rPrChange>
        </w:rPr>
      </w:pPr>
      <w:ins w:id="1617" w:author="Steff Guzmán" w:date="2023-03-24T15:15:00Z">
        <w:del w:id="1618" w:author="Camilo Andrés Díaz Gómez" w:date="2023-03-28T15:27:00Z">
          <w:r w:rsidRPr="00A968A5" w:rsidDel="00405EF3">
            <w:rPr>
              <w:rStyle w:val="Hipervnculo"/>
              <w:rFonts w:cs="Times New Roman"/>
              <w:noProof/>
              <w:color w:val="auto"/>
              <w:rPrChange w:id="1619"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20" w:author="Steff Guzmán" w:date="2023-03-24T15:15:00Z"/>
          <w:del w:id="1621" w:author="Camilo Andrés Díaz Gómez" w:date="2023-03-28T15:27:00Z"/>
          <w:rFonts w:eastAsiaTheme="minorEastAsia" w:cs="Times New Roman"/>
          <w:noProof/>
          <w:sz w:val="22"/>
          <w:lang w:eastAsia="es-CO"/>
          <w:rPrChange w:id="1622" w:author="Camilo Andrés Díaz Gómez" w:date="2023-03-28T17:39:00Z">
            <w:rPr>
              <w:ins w:id="1623" w:author="Steff Guzmán" w:date="2023-03-24T15:15:00Z"/>
              <w:del w:id="1624" w:author="Camilo Andrés Díaz Gómez" w:date="2023-03-28T15:27:00Z"/>
              <w:rFonts w:asciiTheme="minorHAnsi" w:eastAsiaTheme="minorEastAsia" w:hAnsiTheme="minorHAnsi"/>
              <w:noProof/>
              <w:sz w:val="22"/>
              <w:lang w:eastAsia="es-CO"/>
            </w:rPr>
          </w:rPrChange>
        </w:rPr>
      </w:pPr>
      <w:ins w:id="1625" w:author="Steff Guzmán" w:date="2023-03-24T15:15:00Z">
        <w:del w:id="1626" w:author="Camilo Andrés Díaz Gómez" w:date="2023-03-28T15:27:00Z">
          <w:r w:rsidRPr="00A968A5" w:rsidDel="00405EF3">
            <w:rPr>
              <w:rStyle w:val="Hipervnculo"/>
              <w:rFonts w:cs="Times New Roman"/>
              <w:noProof/>
              <w:color w:val="auto"/>
              <w:rPrChange w:id="1627"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28" w:author="Steff Guzmán" w:date="2023-03-24T15:15:00Z"/>
          <w:del w:id="1629" w:author="Camilo Andrés Díaz Gómez" w:date="2023-03-28T15:27:00Z"/>
          <w:rFonts w:eastAsiaTheme="minorEastAsia" w:cs="Times New Roman"/>
          <w:noProof/>
          <w:sz w:val="22"/>
          <w:lang w:eastAsia="es-CO"/>
          <w:rPrChange w:id="1630" w:author="Camilo Andrés Díaz Gómez" w:date="2023-03-28T17:39:00Z">
            <w:rPr>
              <w:ins w:id="1631" w:author="Steff Guzmán" w:date="2023-03-24T15:15:00Z"/>
              <w:del w:id="1632" w:author="Camilo Andrés Díaz Gómez" w:date="2023-03-28T15:27:00Z"/>
              <w:rFonts w:asciiTheme="minorHAnsi" w:eastAsiaTheme="minorEastAsia" w:hAnsiTheme="minorHAnsi"/>
              <w:noProof/>
              <w:sz w:val="22"/>
              <w:lang w:eastAsia="es-CO"/>
            </w:rPr>
          </w:rPrChange>
        </w:rPr>
      </w:pPr>
      <w:ins w:id="1633" w:author="Steff Guzmán" w:date="2023-03-24T15:15:00Z">
        <w:del w:id="1634" w:author="Camilo Andrés Díaz Gómez" w:date="2023-03-28T15:27:00Z">
          <w:r w:rsidRPr="00A968A5" w:rsidDel="00405EF3">
            <w:rPr>
              <w:rStyle w:val="Hipervnculo"/>
              <w:rFonts w:cs="Times New Roman"/>
              <w:noProof/>
              <w:color w:val="auto"/>
              <w:rPrChange w:id="1635"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36" w:author="Steff Guzmán" w:date="2023-03-24T15:15:00Z"/>
          <w:del w:id="1637" w:author="Camilo Andrés Díaz Gómez" w:date="2023-03-28T15:27:00Z"/>
          <w:rFonts w:eastAsiaTheme="minorEastAsia" w:cs="Times New Roman"/>
          <w:noProof/>
          <w:sz w:val="22"/>
          <w:lang w:eastAsia="es-CO"/>
          <w:rPrChange w:id="1638" w:author="Camilo Andrés Díaz Gómez" w:date="2023-03-28T17:39:00Z">
            <w:rPr>
              <w:ins w:id="1639" w:author="Steff Guzmán" w:date="2023-03-24T15:15:00Z"/>
              <w:del w:id="1640" w:author="Camilo Andrés Díaz Gómez" w:date="2023-03-28T15:27:00Z"/>
              <w:rFonts w:asciiTheme="minorHAnsi" w:eastAsiaTheme="minorEastAsia" w:hAnsiTheme="minorHAnsi"/>
              <w:noProof/>
              <w:sz w:val="22"/>
              <w:lang w:eastAsia="es-CO"/>
            </w:rPr>
          </w:rPrChange>
        </w:rPr>
      </w:pPr>
      <w:ins w:id="1641" w:author="Steff Guzmán" w:date="2023-03-24T15:15:00Z">
        <w:del w:id="1642" w:author="Camilo Andrés Díaz Gómez" w:date="2023-03-28T15:27:00Z">
          <w:r w:rsidRPr="00A968A5" w:rsidDel="00405EF3">
            <w:rPr>
              <w:rStyle w:val="Hipervnculo"/>
              <w:rFonts w:cs="Times New Roman"/>
              <w:noProof/>
              <w:color w:val="auto"/>
              <w:rPrChange w:id="1643"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44" w:author="Steff Guzmán" w:date="2023-03-24T15:15:00Z"/>
          <w:del w:id="1645" w:author="Camilo Andrés Díaz Gómez" w:date="2023-03-28T15:27:00Z"/>
          <w:rFonts w:eastAsiaTheme="minorEastAsia" w:cs="Times New Roman"/>
          <w:noProof/>
          <w:sz w:val="22"/>
          <w:lang w:eastAsia="es-CO"/>
          <w:rPrChange w:id="1646" w:author="Camilo Andrés Díaz Gómez" w:date="2023-03-28T17:39:00Z">
            <w:rPr>
              <w:ins w:id="1647" w:author="Steff Guzmán" w:date="2023-03-24T15:15:00Z"/>
              <w:del w:id="1648" w:author="Camilo Andrés Díaz Gómez" w:date="2023-03-28T15:27:00Z"/>
              <w:rFonts w:asciiTheme="minorHAnsi" w:eastAsiaTheme="minorEastAsia" w:hAnsiTheme="minorHAnsi"/>
              <w:noProof/>
              <w:sz w:val="22"/>
              <w:lang w:eastAsia="es-CO"/>
            </w:rPr>
          </w:rPrChange>
        </w:rPr>
      </w:pPr>
      <w:ins w:id="1649" w:author="Steff Guzmán" w:date="2023-03-24T15:15:00Z">
        <w:del w:id="1650" w:author="Camilo Andrés Díaz Gómez" w:date="2023-03-28T15:27:00Z">
          <w:r w:rsidRPr="00A968A5" w:rsidDel="00405EF3">
            <w:rPr>
              <w:rStyle w:val="Hipervnculo"/>
              <w:rFonts w:cs="Times New Roman"/>
              <w:noProof/>
              <w:color w:val="auto"/>
              <w:rPrChange w:id="1651"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52" w:author="Steff Guzmán" w:date="2023-03-24T15:15:00Z"/>
          <w:del w:id="1653" w:author="Camilo Andrés Díaz Gómez" w:date="2023-03-28T15:27:00Z"/>
          <w:rFonts w:eastAsiaTheme="minorEastAsia" w:cs="Times New Roman"/>
          <w:noProof/>
          <w:sz w:val="22"/>
          <w:lang w:eastAsia="es-CO"/>
          <w:rPrChange w:id="1654" w:author="Camilo Andrés Díaz Gómez" w:date="2023-03-28T17:39:00Z">
            <w:rPr>
              <w:ins w:id="1655" w:author="Steff Guzmán" w:date="2023-03-24T15:15:00Z"/>
              <w:del w:id="1656" w:author="Camilo Andrés Díaz Gómez" w:date="2023-03-28T15:27:00Z"/>
              <w:rFonts w:asciiTheme="minorHAnsi" w:eastAsiaTheme="minorEastAsia" w:hAnsiTheme="minorHAnsi"/>
              <w:noProof/>
              <w:sz w:val="22"/>
              <w:lang w:eastAsia="es-CO"/>
            </w:rPr>
          </w:rPrChange>
        </w:rPr>
      </w:pPr>
      <w:ins w:id="1657" w:author="Steff Guzmán" w:date="2023-03-24T15:15:00Z">
        <w:del w:id="1658" w:author="Camilo Andrés Díaz Gómez" w:date="2023-03-28T15:27:00Z">
          <w:r w:rsidRPr="00A968A5" w:rsidDel="00405EF3">
            <w:rPr>
              <w:rStyle w:val="Hipervnculo"/>
              <w:rFonts w:cs="Times New Roman"/>
              <w:noProof/>
              <w:color w:val="auto"/>
              <w:rPrChange w:id="1659"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60" w:author="Steff Guzmán" w:date="2023-03-24T15:15:00Z"/>
          <w:del w:id="1661" w:author="Camilo Andrés Díaz Gómez" w:date="2023-03-28T15:27:00Z"/>
          <w:rFonts w:eastAsiaTheme="minorEastAsia" w:cs="Times New Roman"/>
          <w:noProof/>
          <w:sz w:val="22"/>
          <w:lang w:eastAsia="es-CO"/>
          <w:rPrChange w:id="1662" w:author="Camilo Andrés Díaz Gómez" w:date="2023-03-28T17:39:00Z">
            <w:rPr>
              <w:ins w:id="1663" w:author="Steff Guzmán" w:date="2023-03-24T15:15:00Z"/>
              <w:del w:id="1664" w:author="Camilo Andrés Díaz Gómez" w:date="2023-03-28T15:27:00Z"/>
              <w:rFonts w:asciiTheme="minorHAnsi" w:eastAsiaTheme="minorEastAsia" w:hAnsiTheme="minorHAnsi"/>
              <w:noProof/>
              <w:sz w:val="22"/>
              <w:lang w:eastAsia="es-CO"/>
            </w:rPr>
          </w:rPrChange>
        </w:rPr>
      </w:pPr>
      <w:ins w:id="1665" w:author="Steff Guzmán" w:date="2023-03-24T15:15:00Z">
        <w:del w:id="1666" w:author="Camilo Andrés Díaz Gómez" w:date="2023-03-28T15:27:00Z">
          <w:r w:rsidRPr="00A968A5" w:rsidDel="00405EF3">
            <w:rPr>
              <w:rStyle w:val="Hipervnculo"/>
              <w:rFonts w:cs="Times New Roman"/>
              <w:noProof/>
              <w:color w:val="auto"/>
              <w:rPrChange w:id="1667"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68" w:author="Steff Guzmán" w:date="2023-03-24T15:15:00Z"/>
          <w:del w:id="1669" w:author="Camilo Andrés Díaz Gómez" w:date="2023-03-28T15:27:00Z"/>
          <w:rFonts w:eastAsiaTheme="minorEastAsia" w:cs="Times New Roman"/>
          <w:noProof/>
          <w:sz w:val="22"/>
          <w:lang w:eastAsia="es-CO"/>
          <w:rPrChange w:id="1670" w:author="Camilo Andrés Díaz Gómez" w:date="2023-03-28T17:39:00Z">
            <w:rPr>
              <w:ins w:id="1671" w:author="Steff Guzmán" w:date="2023-03-24T15:15:00Z"/>
              <w:del w:id="1672" w:author="Camilo Andrés Díaz Gómez" w:date="2023-03-28T15:27:00Z"/>
              <w:rFonts w:asciiTheme="minorHAnsi" w:eastAsiaTheme="minorEastAsia" w:hAnsiTheme="minorHAnsi"/>
              <w:noProof/>
              <w:sz w:val="22"/>
              <w:lang w:eastAsia="es-CO"/>
            </w:rPr>
          </w:rPrChange>
        </w:rPr>
      </w:pPr>
      <w:ins w:id="1673" w:author="Steff Guzmán" w:date="2023-03-24T15:15:00Z">
        <w:del w:id="1674" w:author="Camilo Andrés Díaz Gómez" w:date="2023-03-28T15:27:00Z">
          <w:r w:rsidRPr="00A968A5" w:rsidDel="00405EF3">
            <w:rPr>
              <w:rStyle w:val="Hipervnculo"/>
              <w:rFonts w:cs="Times New Roman"/>
              <w:noProof/>
              <w:color w:val="auto"/>
              <w:rPrChange w:id="1675"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676" w:author="Steff Guzmán" w:date="2023-03-24T15:15:00Z"/>
          <w:del w:id="1677" w:author="Camilo Andrés Díaz Gómez" w:date="2023-03-28T15:27:00Z"/>
          <w:rFonts w:eastAsiaTheme="minorEastAsia" w:cs="Times New Roman"/>
          <w:noProof/>
          <w:sz w:val="22"/>
          <w:lang w:eastAsia="es-CO"/>
          <w:rPrChange w:id="1678" w:author="Camilo Andrés Díaz Gómez" w:date="2023-03-28T17:39:00Z">
            <w:rPr>
              <w:ins w:id="1679" w:author="Steff Guzmán" w:date="2023-03-24T15:15:00Z"/>
              <w:del w:id="1680" w:author="Camilo Andrés Díaz Gómez" w:date="2023-03-28T15:27:00Z"/>
              <w:rFonts w:asciiTheme="minorHAnsi" w:eastAsiaTheme="minorEastAsia" w:hAnsiTheme="minorHAnsi"/>
              <w:noProof/>
              <w:sz w:val="22"/>
              <w:lang w:eastAsia="es-CO"/>
            </w:rPr>
          </w:rPrChange>
        </w:rPr>
      </w:pPr>
      <w:ins w:id="1681" w:author="Steff Guzmán" w:date="2023-03-24T15:15:00Z">
        <w:del w:id="1682" w:author="Camilo Andrés Díaz Gómez" w:date="2023-03-28T15:27:00Z">
          <w:r w:rsidRPr="00A968A5" w:rsidDel="00405EF3">
            <w:rPr>
              <w:rStyle w:val="Hipervnculo"/>
              <w:rFonts w:cs="Times New Roman"/>
              <w:noProof/>
              <w:color w:val="auto"/>
              <w:rPrChange w:id="1683"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684" w:author="Steff Guzmán" w:date="2023-03-24T15:15:00Z"/>
          <w:del w:id="1685" w:author="Camilo Andrés Díaz Gómez" w:date="2023-03-28T15:27:00Z"/>
          <w:rFonts w:eastAsiaTheme="minorEastAsia" w:cs="Times New Roman"/>
          <w:noProof/>
          <w:sz w:val="22"/>
          <w:lang w:eastAsia="es-CO"/>
          <w:rPrChange w:id="1686" w:author="Camilo Andrés Díaz Gómez" w:date="2023-03-28T17:39:00Z">
            <w:rPr>
              <w:ins w:id="1687" w:author="Steff Guzmán" w:date="2023-03-24T15:15:00Z"/>
              <w:del w:id="1688" w:author="Camilo Andrés Díaz Gómez" w:date="2023-03-28T15:27:00Z"/>
              <w:rFonts w:asciiTheme="minorHAnsi" w:eastAsiaTheme="minorEastAsia" w:hAnsiTheme="minorHAnsi"/>
              <w:noProof/>
              <w:sz w:val="22"/>
              <w:lang w:eastAsia="es-CO"/>
            </w:rPr>
          </w:rPrChange>
        </w:rPr>
      </w:pPr>
      <w:ins w:id="1689" w:author="Steff Guzmán" w:date="2023-03-24T15:15:00Z">
        <w:del w:id="1690" w:author="Camilo Andrés Díaz Gómez" w:date="2023-03-28T15:27:00Z">
          <w:r w:rsidRPr="00A968A5" w:rsidDel="00405EF3">
            <w:rPr>
              <w:rStyle w:val="Hipervnculo"/>
              <w:rFonts w:cs="Times New Roman"/>
              <w:noProof/>
              <w:color w:val="auto"/>
              <w:rPrChange w:id="1691"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692" w:author="Steff Guzmán" w:date="2023-03-24T15:15:00Z"/>
          <w:del w:id="1693" w:author="Camilo Andrés Díaz Gómez" w:date="2023-03-28T15:27:00Z"/>
          <w:rFonts w:eastAsiaTheme="minorEastAsia" w:cs="Times New Roman"/>
          <w:noProof/>
          <w:sz w:val="22"/>
          <w:lang w:eastAsia="es-CO"/>
          <w:rPrChange w:id="1694" w:author="Camilo Andrés Díaz Gómez" w:date="2023-03-28T17:39:00Z">
            <w:rPr>
              <w:ins w:id="1695" w:author="Steff Guzmán" w:date="2023-03-24T15:15:00Z"/>
              <w:del w:id="1696" w:author="Camilo Andrés Díaz Gómez" w:date="2023-03-28T15:27:00Z"/>
              <w:rFonts w:asciiTheme="minorHAnsi" w:eastAsiaTheme="minorEastAsia" w:hAnsiTheme="minorHAnsi"/>
              <w:noProof/>
              <w:sz w:val="22"/>
              <w:lang w:eastAsia="es-CO"/>
            </w:rPr>
          </w:rPrChange>
        </w:rPr>
      </w:pPr>
      <w:ins w:id="1697" w:author="Steff Guzmán" w:date="2023-03-24T15:15:00Z">
        <w:del w:id="1698" w:author="Camilo Andrés Díaz Gómez" w:date="2023-03-28T15:27:00Z">
          <w:r w:rsidRPr="00A968A5" w:rsidDel="00405EF3">
            <w:rPr>
              <w:rStyle w:val="Hipervnculo"/>
              <w:rFonts w:cs="Times New Roman"/>
              <w:noProof/>
              <w:color w:val="auto"/>
              <w:rPrChange w:id="1699"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00" w:author="Steff Guzmán" w:date="2023-03-24T15:15:00Z"/>
          <w:del w:id="1701" w:author="Camilo Andrés Díaz Gómez" w:date="2023-03-28T15:27:00Z"/>
          <w:rFonts w:eastAsiaTheme="minorEastAsia" w:cs="Times New Roman"/>
          <w:noProof/>
          <w:sz w:val="22"/>
          <w:lang w:eastAsia="es-CO"/>
          <w:rPrChange w:id="1702" w:author="Camilo Andrés Díaz Gómez" w:date="2023-03-28T17:39:00Z">
            <w:rPr>
              <w:ins w:id="1703" w:author="Steff Guzmán" w:date="2023-03-24T15:15:00Z"/>
              <w:del w:id="1704" w:author="Camilo Andrés Díaz Gómez" w:date="2023-03-28T15:27:00Z"/>
              <w:rFonts w:asciiTheme="minorHAnsi" w:eastAsiaTheme="minorEastAsia" w:hAnsiTheme="minorHAnsi"/>
              <w:noProof/>
              <w:sz w:val="22"/>
              <w:lang w:eastAsia="es-CO"/>
            </w:rPr>
          </w:rPrChange>
        </w:rPr>
      </w:pPr>
      <w:ins w:id="1705" w:author="Steff Guzmán" w:date="2023-03-24T15:15:00Z">
        <w:del w:id="1706" w:author="Camilo Andrés Díaz Gómez" w:date="2023-03-28T15:27:00Z">
          <w:r w:rsidRPr="00A968A5" w:rsidDel="00405EF3">
            <w:rPr>
              <w:rStyle w:val="Hipervnculo"/>
              <w:rFonts w:cs="Times New Roman"/>
              <w:noProof/>
              <w:color w:val="auto"/>
              <w:rPrChange w:id="1707"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08" w:author="Steff Guzmán" w:date="2023-03-24T15:15:00Z"/>
          <w:del w:id="1709" w:author="Camilo Andrés Díaz Gómez" w:date="2023-03-28T15:27:00Z"/>
          <w:rFonts w:eastAsiaTheme="minorEastAsia" w:cs="Times New Roman"/>
          <w:noProof/>
          <w:sz w:val="22"/>
          <w:lang w:eastAsia="es-CO"/>
          <w:rPrChange w:id="1710" w:author="Camilo Andrés Díaz Gómez" w:date="2023-03-28T17:39:00Z">
            <w:rPr>
              <w:ins w:id="1711" w:author="Steff Guzmán" w:date="2023-03-24T15:15:00Z"/>
              <w:del w:id="1712" w:author="Camilo Andrés Díaz Gómez" w:date="2023-03-28T15:27:00Z"/>
              <w:rFonts w:asciiTheme="minorHAnsi" w:eastAsiaTheme="minorEastAsia" w:hAnsiTheme="minorHAnsi"/>
              <w:noProof/>
              <w:sz w:val="22"/>
              <w:lang w:eastAsia="es-CO"/>
            </w:rPr>
          </w:rPrChange>
        </w:rPr>
      </w:pPr>
      <w:ins w:id="1713" w:author="Steff Guzmán" w:date="2023-03-24T15:15:00Z">
        <w:del w:id="1714" w:author="Camilo Andrés Díaz Gómez" w:date="2023-03-28T15:27:00Z">
          <w:r w:rsidRPr="00A968A5" w:rsidDel="00405EF3">
            <w:rPr>
              <w:rStyle w:val="Hipervnculo"/>
              <w:rFonts w:cs="Times New Roman"/>
              <w:noProof/>
              <w:color w:val="auto"/>
              <w:rPrChange w:id="1715"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16" w:author="Steff Guzmán" w:date="2023-03-24T15:15:00Z"/>
          <w:del w:id="1717" w:author="Camilo Andrés Díaz Gómez" w:date="2023-03-28T15:27:00Z"/>
          <w:rFonts w:eastAsiaTheme="minorEastAsia" w:cs="Times New Roman"/>
          <w:noProof/>
          <w:sz w:val="22"/>
          <w:lang w:eastAsia="es-CO"/>
          <w:rPrChange w:id="1718" w:author="Camilo Andrés Díaz Gómez" w:date="2023-03-28T17:39:00Z">
            <w:rPr>
              <w:ins w:id="1719" w:author="Steff Guzmán" w:date="2023-03-24T15:15:00Z"/>
              <w:del w:id="1720" w:author="Camilo Andrés Díaz Gómez" w:date="2023-03-28T15:27:00Z"/>
              <w:rFonts w:asciiTheme="minorHAnsi" w:eastAsiaTheme="minorEastAsia" w:hAnsiTheme="minorHAnsi"/>
              <w:noProof/>
              <w:sz w:val="22"/>
              <w:lang w:eastAsia="es-CO"/>
            </w:rPr>
          </w:rPrChange>
        </w:rPr>
      </w:pPr>
      <w:ins w:id="1721" w:author="Steff Guzmán" w:date="2023-03-24T15:15:00Z">
        <w:del w:id="1722" w:author="Camilo Andrés Díaz Gómez" w:date="2023-03-28T15:27:00Z">
          <w:r w:rsidRPr="00A968A5" w:rsidDel="00405EF3">
            <w:rPr>
              <w:rStyle w:val="Hipervnculo"/>
              <w:rFonts w:cs="Times New Roman"/>
              <w:noProof/>
              <w:color w:val="auto"/>
              <w:rPrChange w:id="1723"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24" w:author="Steff Guzmán" w:date="2023-03-24T15:15:00Z"/>
          <w:del w:id="1725" w:author="Camilo Andrés Díaz Gómez" w:date="2023-03-28T15:27:00Z"/>
          <w:rFonts w:eastAsiaTheme="minorEastAsia" w:cs="Times New Roman"/>
          <w:noProof/>
          <w:sz w:val="22"/>
          <w:lang w:eastAsia="es-CO"/>
          <w:rPrChange w:id="1726" w:author="Camilo Andrés Díaz Gómez" w:date="2023-03-28T17:39:00Z">
            <w:rPr>
              <w:ins w:id="1727" w:author="Steff Guzmán" w:date="2023-03-24T15:15:00Z"/>
              <w:del w:id="1728" w:author="Camilo Andrés Díaz Gómez" w:date="2023-03-28T15:27:00Z"/>
              <w:rFonts w:asciiTheme="minorHAnsi" w:eastAsiaTheme="minorEastAsia" w:hAnsiTheme="minorHAnsi"/>
              <w:noProof/>
              <w:sz w:val="22"/>
              <w:lang w:eastAsia="es-CO"/>
            </w:rPr>
          </w:rPrChange>
        </w:rPr>
      </w:pPr>
      <w:ins w:id="1729" w:author="Steff Guzmán" w:date="2023-03-24T15:15:00Z">
        <w:del w:id="1730" w:author="Camilo Andrés Díaz Gómez" w:date="2023-03-28T15:27:00Z">
          <w:r w:rsidRPr="00A968A5" w:rsidDel="00405EF3">
            <w:rPr>
              <w:rStyle w:val="Hipervnculo"/>
              <w:rFonts w:cs="Times New Roman"/>
              <w:noProof/>
              <w:color w:val="auto"/>
              <w:rPrChange w:id="1731"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32" w:author="Steff Guzmán" w:date="2023-03-24T15:15:00Z"/>
          <w:del w:id="1733" w:author="Camilo Andrés Díaz Gómez" w:date="2023-03-28T15:27:00Z"/>
          <w:rFonts w:eastAsiaTheme="minorEastAsia" w:cs="Times New Roman"/>
          <w:noProof/>
          <w:sz w:val="22"/>
          <w:lang w:eastAsia="es-CO"/>
          <w:rPrChange w:id="1734" w:author="Camilo Andrés Díaz Gómez" w:date="2023-03-28T17:39:00Z">
            <w:rPr>
              <w:ins w:id="1735" w:author="Steff Guzmán" w:date="2023-03-24T15:15:00Z"/>
              <w:del w:id="1736" w:author="Camilo Andrés Díaz Gómez" w:date="2023-03-28T15:27:00Z"/>
              <w:rFonts w:asciiTheme="minorHAnsi" w:eastAsiaTheme="minorEastAsia" w:hAnsiTheme="minorHAnsi"/>
              <w:noProof/>
              <w:sz w:val="22"/>
              <w:lang w:eastAsia="es-CO"/>
            </w:rPr>
          </w:rPrChange>
        </w:rPr>
      </w:pPr>
      <w:ins w:id="1737" w:author="Steff Guzmán" w:date="2023-03-24T15:15:00Z">
        <w:del w:id="1738" w:author="Camilo Andrés Díaz Gómez" w:date="2023-03-28T15:27:00Z">
          <w:r w:rsidRPr="00A968A5" w:rsidDel="00405EF3">
            <w:rPr>
              <w:rStyle w:val="Hipervnculo"/>
              <w:rFonts w:cs="Times New Roman"/>
              <w:noProof/>
              <w:color w:val="auto"/>
              <w:rPrChange w:id="1739"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40" w:author="Steff Guzmán" w:date="2023-03-24T15:15:00Z"/>
          <w:del w:id="1741" w:author="Camilo Andrés Díaz Gómez" w:date="2023-03-28T15:27:00Z"/>
          <w:rFonts w:eastAsiaTheme="minorEastAsia" w:cs="Times New Roman"/>
          <w:noProof/>
          <w:sz w:val="22"/>
          <w:lang w:eastAsia="es-CO"/>
          <w:rPrChange w:id="1742" w:author="Camilo Andrés Díaz Gómez" w:date="2023-03-28T17:39:00Z">
            <w:rPr>
              <w:ins w:id="1743" w:author="Steff Guzmán" w:date="2023-03-24T15:15:00Z"/>
              <w:del w:id="1744" w:author="Camilo Andrés Díaz Gómez" w:date="2023-03-28T15:27:00Z"/>
              <w:rFonts w:asciiTheme="minorHAnsi" w:eastAsiaTheme="minorEastAsia" w:hAnsiTheme="minorHAnsi"/>
              <w:noProof/>
              <w:sz w:val="22"/>
              <w:lang w:eastAsia="es-CO"/>
            </w:rPr>
          </w:rPrChange>
        </w:rPr>
      </w:pPr>
      <w:ins w:id="1745" w:author="Steff Guzmán" w:date="2023-03-24T15:15:00Z">
        <w:del w:id="1746" w:author="Camilo Andrés Díaz Gómez" w:date="2023-03-28T15:27:00Z">
          <w:r w:rsidRPr="00A968A5" w:rsidDel="00405EF3">
            <w:rPr>
              <w:rStyle w:val="Hipervnculo"/>
              <w:rFonts w:cs="Times New Roman"/>
              <w:noProof/>
              <w:color w:val="auto"/>
              <w:rPrChange w:id="1747"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48" w:author="Steff Guzmán" w:date="2023-03-24T15:15:00Z"/>
          <w:del w:id="1749" w:author="Camilo Andrés Díaz Gómez" w:date="2023-03-28T15:27:00Z"/>
          <w:rFonts w:eastAsiaTheme="minorEastAsia" w:cs="Times New Roman"/>
          <w:noProof/>
          <w:sz w:val="22"/>
          <w:lang w:eastAsia="es-CO"/>
          <w:rPrChange w:id="1750" w:author="Camilo Andrés Díaz Gómez" w:date="2023-03-28T17:39:00Z">
            <w:rPr>
              <w:ins w:id="1751" w:author="Steff Guzmán" w:date="2023-03-24T15:15:00Z"/>
              <w:del w:id="1752" w:author="Camilo Andrés Díaz Gómez" w:date="2023-03-28T15:27:00Z"/>
              <w:rFonts w:asciiTheme="minorHAnsi" w:eastAsiaTheme="minorEastAsia" w:hAnsiTheme="minorHAnsi"/>
              <w:noProof/>
              <w:sz w:val="22"/>
              <w:lang w:eastAsia="es-CO"/>
            </w:rPr>
          </w:rPrChange>
        </w:rPr>
      </w:pPr>
      <w:ins w:id="1753" w:author="Steff Guzmán" w:date="2023-03-24T15:15:00Z">
        <w:del w:id="1754" w:author="Camilo Andrés Díaz Gómez" w:date="2023-03-28T15:27:00Z">
          <w:r w:rsidRPr="00A968A5" w:rsidDel="00405EF3">
            <w:rPr>
              <w:rStyle w:val="Hipervnculo"/>
              <w:rFonts w:cs="Times New Roman"/>
              <w:noProof/>
              <w:color w:val="auto"/>
              <w:rPrChange w:id="1755"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56" w:author="Steff Guzmán" w:date="2023-03-24T15:15:00Z"/>
          <w:del w:id="1757" w:author="Camilo Andrés Díaz Gómez" w:date="2023-03-28T15:27:00Z"/>
          <w:rFonts w:eastAsiaTheme="minorEastAsia" w:cs="Times New Roman"/>
          <w:noProof/>
          <w:sz w:val="22"/>
          <w:lang w:eastAsia="es-CO"/>
          <w:rPrChange w:id="1758" w:author="Camilo Andrés Díaz Gómez" w:date="2023-03-28T17:39:00Z">
            <w:rPr>
              <w:ins w:id="1759" w:author="Steff Guzmán" w:date="2023-03-24T15:15:00Z"/>
              <w:del w:id="1760" w:author="Camilo Andrés Díaz Gómez" w:date="2023-03-28T15:27:00Z"/>
              <w:rFonts w:asciiTheme="minorHAnsi" w:eastAsiaTheme="minorEastAsia" w:hAnsiTheme="minorHAnsi"/>
              <w:noProof/>
              <w:sz w:val="22"/>
              <w:lang w:eastAsia="es-CO"/>
            </w:rPr>
          </w:rPrChange>
        </w:rPr>
      </w:pPr>
      <w:ins w:id="1761" w:author="Steff Guzmán" w:date="2023-03-24T15:15:00Z">
        <w:del w:id="1762" w:author="Camilo Andrés Díaz Gómez" w:date="2023-03-28T15:27:00Z">
          <w:r w:rsidRPr="00A968A5" w:rsidDel="00405EF3">
            <w:rPr>
              <w:rStyle w:val="Hipervnculo"/>
              <w:rFonts w:cs="Times New Roman"/>
              <w:noProof/>
              <w:color w:val="auto"/>
              <w:rPrChange w:id="1763"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64" w:author="Steff Guzmán" w:date="2023-03-24T15:15:00Z"/>
          <w:del w:id="1765" w:author="Camilo Andrés Díaz Gómez" w:date="2023-03-28T15:27:00Z"/>
          <w:rFonts w:eastAsiaTheme="minorEastAsia" w:cs="Times New Roman"/>
          <w:noProof/>
          <w:sz w:val="22"/>
          <w:lang w:eastAsia="es-CO"/>
          <w:rPrChange w:id="1766" w:author="Camilo Andrés Díaz Gómez" w:date="2023-03-28T17:39:00Z">
            <w:rPr>
              <w:ins w:id="1767" w:author="Steff Guzmán" w:date="2023-03-24T15:15:00Z"/>
              <w:del w:id="1768" w:author="Camilo Andrés Díaz Gómez" w:date="2023-03-28T15:27:00Z"/>
              <w:rFonts w:asciiTheme="minorHAnsi" w:eastAsiaTheme="minorEastAsia" w:hAnsiTheme="minorHAnsi"/>
              <w:noProof/>
              <w:sz w:val="22"/>
              <w:lang w:eastAsia="es-CO"/>
            </w:rPr>
          </w:rPrChange>
        </w:rPr>
      </w:pPr>
      <w:ins w:id="1769" w:author="Steff Guzmán" w:date="2023-03-24T15:15:00Z">
        <w:del w:id="1770" w:author="Camilo Andrés Díaz Gómez" w:date="2023-03-28T15:27:00Z">
          <w:r w:rsidRPr="00A968A5" w:rsidDel="00405EF3">
            <w:rPr>
              <w:rStyle w:val="Hipervnculo"/>
              <w:rFonts w:cs="Times New Roman"/>
              <w:noProof/>
              <w:color w:val="auto"/>
              <w:rPrChange w:id="1771"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72" w:author="Steff Guzmán" w:date="2023-03-24T15:15:00Z"/>
          <w:del w:id="1773" w:author="Camilo Andrés Díaz Gómez" w:date="2023-03-28T15:27:00Z"/>
          <w:rFonts w:eastAsiaTheme="minorEastAsia" w:cs="Times New Roman"/>
          <w:noProof/>
          <w:sz w:val="22"/>
          <w:lang w:eastAsia="es-CO"/>
          <w:rPrChange w:id="1774" w:author="Camilo Andrés Díaz Gómez" w:date="2023-03-28T17:39:00Z">
            <w:rPr>
              <w:ins w:id="1775" w:author="Steff Guzmán" w:date="2023-03-24T15:15:00Z"/>
              <w:del w:id="1776" w:author="Camilo Andrés Díaz Gómez" w:date="2023-03-28T15:27:00Z"/>
              <w:rFonts w:asciiTheme="minorHAnsi" w:eastAsiaTheme="minorEastAsia" w:hAnsiTheme="minorHAnsi"/>
              <w:noProof/>
              <w:sz w:val="22"/>
              <w:lang w:eastAsia="es-CO"/>
            </w:rPr>
          </w:rPrChange>
        </w:rPr>
      </w:pPr>
      <w:ins w:id="1777" w:author="Steff Guzmán" w:date="2023-03-24T15:15:00Z">
        <w:del w:id="1778" w:author="Camilo Andrés Díaz Gómez" w:date="2023-03-28T15:27:00Z">
          <w:r w:rsidRPr="00A968A5" w:rsidDel="00405EF3">
            <w:rPr>
              <w:rStyle w:val="Hipervnculo"/>
              <w:rFonts w:cs="Times New Roman"/>
              <w:noProof/>
              <w:color w:val="auto"/>
              <w:rPrChange w:id="1779"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780" w:author="Steff Guzmán" w:date="2023-03-24T15:15:00Z"/>
          <w:del w:id="1781" w:author="Camilo Andrés Díaz Gómez" w:date="2023-03-28T15:27:00Z"/>
          <w:rFonts w:eastAsiaTheme="minorEastAsia" w:cs="Times New Roman"/>
          <w:noProof/>
          <w:sz w:val="22"/>
          <w:lang w:eastAsia="es-CO"/>
          <w:rPrChange w:id="1782" w:author="Camilo Andrés Díaz Gómez" w:date="2023-03-28T17:39:00Z">
            <w:rPr>
              <w:ins w:id="1783" w:author="Steff Guzmán" w:date="2023-03-24T15:15:00Z"/>
              <w:del w:id="1784" w:author="Camilo Andrés Díaz Gómez" w:date="2023-03-28T15:27:00Z"/>
              <w:rFonts w:asciiTheme="minorHAnsi" w:eastAsiaTheme="minorEastAsia" w:hAnsiTheme="minorHAnsi"/>
              <w:noProof/>
              <w:sz w:val="22"/>
              <w:lang w:eastAsia="es-CO"/>
            </w:rPr>
          </w:rPrChange>
        </w:rPr>
      </w:pPr>
      <w:ins w:id="1785" w:author="Steff Guzmán" w:date="2023-03-24T15:15:00Z">
        <w:del w:id="1786" w:author="Camilo Andrés Díaz Gómez" w:date="2023-03-28T15:27:00Z">
          <w:r w:rsidRPr="00A968A5" w:rsidDel="00405EF3">
            <w:rPr>
              <w:rStyle w:val="Hipervnculo"/>
              <w:rFonts w:cs="Times New Roman"/>
              <w:noProof/>
              <w:color w:val="auto"/>
              <w:rPrChange w:id="1787"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788" w:author="Steff Guzmán" w:date="2023-03-24T15:15:00Z"/>
          <w:del w:id="1789" w:author="Camilo Andrés Díaz Gómez" w:date="2023-03-28T15:27:00Z"/>
          <w:rFonts w:eastAsiaTheme="minorEastAsia" w:cs="Times New Roman"/>
          <w:noProof/>
          <w:sz w:val="22"/>
          <w:lang w:eastAsia="es-CO"/>
          <w:rPrChange w:id="1790" w:author="Camilo Andrés Díaz Gómez" w:date="2023-03-28T17:39:00Z">
            <w:rPr>
              <w:ins w:id="1791" w:author="Steff Guzmán" w:date="2023-03-24T15:15:00Z"/>
              <w:del w:id="1792" w:author="Camilo Andrés Díaz Gómez" w:date="2023-03-28T15:27:00Z"/>
              <w:rFonts w:asciiTheme="minorHAnsi" w:eastAsiaTheme="minorEastAsia" w:hAnsiTheme="minorHAnsi"/>
              <w:noProof/>
              <w:sz w:val="22"/>
              <w:lang w:eastAsia="es-CO"/>
            </w:rPr>
          </w:rPrChange>
        </w:rPr>
      </w:pPr>
      <w:ins w:id="1793" w:author="Steff Guzmán" w:date="2023-03-24T15:15:00Z">
        <w:del w:id="1794" w:author="Camilo Andrés Díaz Gómez" w:date="2023-03-28T15:27:00Z">
          <w:r w:rsidRPr="00A968A5" w:rsidDel="00405EF3">
            <w:rPr>
              <w:rStyle w:val="Hipervnculo"/>
              <w:rFonts w:cs="Times New Roman"/>
              <w:noProof/>
              <w:color w:val="auto"/>
              <w:rPrChange w:id="1795"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79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797"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798"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799" w:author="Camilo Andrés Díaz Gómez" w:date="2023-03-28T17:39:00Z">
            <w:rPr>
              <w:rFonts w:cs="Times New Roman"/>
              <w:b/>
              <w:bCs/>
            </w:rPr>
          </w:rPrChange>
        </w:rPr>
      </w:pPr>
      <w:ins w:id="1800" w:author="Steff Guzmán" w:date="2023-03-24T15:15:00Z">
        <w:r w:rsidRPr="00A968A5">
          <w:rPr>
            <w:rFonts w:cs="Times New Roman"/>
          </w:rPr>
          <w:fldChar w:fldCharType="end"/>
        </w:r>
      </w:ins>
    </w:p>
    <w:p w14:paraId="23AFF992" w14:textId="648D27AF" w:rsidR="0087174B" w:rsidRPr="00A968A5" w:rsidDel="00C87243" w:rsidRDefault="00C513D5" w:rsidP="00405EF3">
      <w:pPr>
        <w:pStyle w:val="Tabladeilustraciones"/>
        <w:tabs>
          <w:tab w:val="right" w:leader="dot" w:pos="8828"/>
        </w:tabs>
        <w:rPr>
          <w:del w:id="1801" w:author="Steff Guzmán" w:date="2023-03-13T18:48:00Z"/>
          <w:rFonts w:cs="Times New Roman"/>
        </w:rPr>
        <w:pPrChange w:id="1802" w:author="Camilo Andrés Díaz Gómez" w:date="2023-03-28T15:25:00Z">
          <w:pPr/>
        </w:pPrChange>
      </w:pPr>
      <w:ins w:id="1803" w:author="Camilo Andrés Díaz Gómez" w:date="2023-03-14T19:56:00Z">
        <w:r w:rsidRPr="00A968A5">
          <w:rPr>
            <w:rFonts w:cs="Times New Roman"/>
            <w:rPrChange w:id="1804" w:author="Camilo Andrés Díaz Gómez" w:date="2023-03-28T17:39:00Z">
              <w:rPr>
                <w:rFonts w:cs="Times New Roman"/>
                <w:b/>
                <w:bCs/>
              </w:rPr>
            </w:rPrChange>
          </w:rPr>
          <w:fldChar w:fldCharType="begin"/>
        </w:r>
        <w:r w:rsidRPr="00A968A5">
          <w:rPr>
            <w:rFonts w:cs="Times New Roman"/>
            <w:rPrChange w:id="1805" w:author="Camilo Andrés Díaz Gómez" w:date="2023-03-28T17:39:00Z">
              <w:rPr>
                <w:rFonts w:cs="Times New Roman"/>
                <w:b/>
                <w:bCs/>
              </w:rPr>
            </w:rPrChange>
          </w:rPr>
          <w:instrText xml:space="preserve"> TOC \h \z \c "Ilustración" </w:instrText>
        </w:r>
      </w:ins>
      <w:r w:rsidR="00000000" w:rsidRPr="00A968A5">
        <w:rPr>
          <w:rFonts w:cs="Times New Roman"/>
        </w:rPr>
        <w:fldChar w:fldCharType="separate"/>
      </w:r>
      <w:ins w:id="1806" w:author="Camilo Andrés Díaz Gómez" w:date="2023-03-14T19:56:00Z">
        <w:r w:rsidRPr="00A968A5">
          <w:rPr>
            <w:rFonts w:cs="Times New Roman"/>
            <w:rPrChange w:id="1807" w:author="Camilo Andrés Díaz Gómez" w:date="2023-03-28T17:39:00Z">
              <w:rPr>
                <w:rFonts w:cs="Times New Roman"/>
                <w:b/>
                <w:bCs/>
              </w:rPr>
            </w:rPrChange>
          </w:rPr>
          <w:fldChar w:fldCharType="end"/>
        </w:r>
      </w:ins>
      <w:del w:id="1808" w:author="Steff Guzmán" w:date="2023-03-13T18:48:00Z">
        <w:r w:rsidR="0087174B" w:rsidRPr="00A968A5" w:rsidDel="00C87243">
          <w:rPr>
            <w:rFonts w:cs="Times New Roman"/>
            <w:rPrChange w:id="1809"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rsidP="00405EF3">
      <w:pPr>
        <w:pStyle w:val="Tabladeilustraciones"/>
        <w:rPr>
          <w:del w:id="1810" w:author="Steff Guzmán" w:date="2023-03-13T18:48:00Z"/>
          <w:rFonts w:cs="Times New Roman"/>
          <w:i/>
        </w:rPr>
        <w:pPrChange w:id="1811" w:author="Camilo Andrés Díaz Gómez" w:date="2023-03-28T15:25:00Z">
          <w:pPr>
            <w:pStyle w:val="Descripcin"/>
          </w:pPr>
        </w:pPrChange>
      </w:pPr>
      <w:del w:id="1812"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rsidP="00405EF3">
      <w:pPr>
        <w:pStyle w:val="Tabladeilustraciones"/>
        <w:rPr>
          <w:del w:id="1813" w:author="Steff Guzmán" w:date="2023-03-13T18:48:00Z"/>
          <w:rFonts w:cs="Times New Roman"/>
          <w:i/>
        </w:rPr>
        <w:pPrChange w:id="1814" w:author="Camilo Andrés Díaz Gómez" w:date="2023-03-28T15:25:00Z">
          <w:pPr>
            <w:pStyle w:val="Descripcin"/>
          </w:pPr>
        </w:pPrChange>
      </w:pPr>
      <w:del w:id="1815"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rsidP="00405EF3">
      <w:pPr>
        <w:pStyle w:val="Tabladeilustraciones"/>
        <w:rPr>
          <w:del w:id="1816" w:author="Steff Guzmán" w:date="2023-03-13T18:48:00Z"/>
          <w:rFonts w:cs="Times New Roman"/>
        </w:rPr>
        <w:pPrChange w:id="1817" w:author="Camilo Andrés Díaz Gómez" w:date="2023-03-28T15:25:00Z">
          <w:pPr/>
        </w:pPrChange>
      </w:pPr>
      <w:del w:id="1818" w:author="Steff Guzmán" w:date="2023-03-13T18:48:00Z">
        <w:r w:rsidRPr="00A968A5" w:rsidDel="00C87243">
          <w:rPr>
            <w:rFonts w:cs="Times New Roman"/>
            <w:rPrChange w:id="1819"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rsidP="00405EF3">
      <w:pPr>
        <w:pStyle w:val="Tabladeilustraciones"/>
        <w:rPr>
          <w:del w:id="1820" w:author="Steff Guzmán" w:date="2023-03-13T18:48:00Z"/>
          <w:rFonts w:cs="Times New Roman"/>
          <w:rPrChange w:id="1821" w:author="Camilo Andrés Díaz Gómez" w:date="2023-03-28T17:39:00Z">
            <w:rPr>
              <w:del w:id="1822" w:author="Steff Guzmán" w:date="2023-03-13T18:48:00Z"/>
              <w:rFonts w:cs="Times New Roman"/>
              <w:b/>
              <w:bCs/>
            </w:rPr>
          </w:rPrChange>
        </w:rPr>
        <w:pPrChange w:id="1823" w:author="Camilo Andrés Díaz Gómez" w:date="2023-03-28T15:25:00Z">
          <w:pPr/>
        </w:pPrChange>
      </w:pPr>
      <w:del w:id="1824" w:author="Steff Guzmán" w:date="2023-03-13T18:48:00Z">
        <w:r w:rsidRPr="00A968A5" w:rsidDel="00C87243">
          <w:rPr>
            <w:rFonts w:cs="Times New Roman"/>
            <w:rPrChange w:id="1825" w:author="Camilo Andrés Díaz Gómez" w:date="2023-03-28T17:39:00Z">
              <w:rPr>
                <w:rFonts w:cs="Times New Roman"/>
                <w:b/>
                <w:bCs/>
              </w:rPr>
            </w:rPrChange>
          </w:rPr>
          <w:delText>Figura</w:delText>
        </w:r>
        <w:r w:rsidR="006D3013" w:rsidRPr="00A968A5" w:rsidDel="00C87243">
          <w:rPr>
            <w:rFonts w:cs="Times New Roman"/>
            <w:rPrChange w:id="1826" w:author="Camilo Andrés Díaz Gómez" w:date="2023-03-28T17:39:00Z">
              <w:rPr>
                <w:rFonts w:cs="Times New Roman"/>
                <w:b/>
                <w:bCs/>
              </w:rPr>
            </w:rPrChange>
          </w:rPr>
          <w:delText xml:space="preserve"> </w:delText>
        </w:r>
        <w:r w:rsidRPr="00A968A5" w:rsidDel="00C87243">
          <w:rPr>
            <w:rFonts w:cs="Times New Roman"/>
            <w:rPrChange w:id="1827" w:author="Camilo Andrés Díaz Gómez" w:date="2023-03-28T17:39:00Z">
              <w:rPr>
                <w:rFonts w:cs="Times New Roman"/>
                <w:b/>
                <w:bCs/>
              </w:rPr>
            </w:rPrChange>
          </w:rPr>
          <w:delText xml:space="preserve">5. </w:delText>
        </w:r>
        <w:r w:rsidRPr="00A968A5" w:rsidDel="00C87243">
          <w:rPr>
            <w:rFonts w:cs="Times New Roman"/>
            <w:i/>
            <w:iCs/>
            <w:rPrChange w:id="1828"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29"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30"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rsidP="00405EF3">
      <w:pPr>
        <w:pStyle w:val="Tabladeilustraciones"/>
        <w:rPr>
          <w:del w:id="1831" w:author="Steff Guzmán" w:date="2023-03-13T18:48:00Z"/>
          <w:rFonts w:cs="Times New Roman"/>
          <w:rPrChange w:id="1832" w:author="Camilo Andrés Díaz Gómez" w:date="2023-03-28T17:39:00Z">
            <w:rPr>
              <w:del w:id="1833" w:author="Steff Guzmán" w:date="2023-03-13T18:48:00Z"/>
              <w:color w:val="000000" w:themeColor="text1"/>
            </w:rPr>
          </w:rPrChange>
        </w:rPr>
        <w:pPrChange w:id="1834" w:author="Camilo Andrés Díaz Gómez" w:date="2023-03-28T15:25:00Z">
          <w:pPr>
            <w:pStyle w:val="PrrAPA"/>
            <w:ind w:firstLine="0"/>
          </w:pPr>
        </w:pPrChange>
      </w:pPr>
      <w:del w:id="1835" w:author="Steff Guzmán" w:date="2023-03-13T18:48:00Z">
        <w:r w:rsidRPr="00A968A5" w:rsidDel="00C87243">
          <w:rPr>
            <w:rFonts w:cs="Times New Roman"/>
            <w:rPrChange w:id="1836"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rsidP="00405EF3">
      <w:pPr>
        <w:pStyle w:val="Tabladeilustraciones"/>
        <w:rPr>
          <w:del w:id="1837" w:author="Steff Guzmán" w:date="2023-03-13T18:48:00Z"/>
          <w:rFonts w:cs="Times New Roman"/>
          <w:rPrChange w:id="1838" w:author="Camilo Andrés Díaz Gómez" w:date="2023-03-28T17:39:00Z">
            <w:rPr>
              <w:del w:id="1839" w:author="Steff Guzmán" w:date="2023-03-13T18:48:00Z"/>
              <w:rFonts w:cs="Times New Roman"/>
              <w:color w:val="000000" w:themeColor="text1"/>
            </w:rPr>
          </w:rPrChange>
        </w:rPr>
        <w:pPrChange w:id="1840" w:author="Camilo Andrés Díaz Gómez" w:date="2023-03-28T15:25:00Z">
          <w:pPr/>
        </w:pPrChange>
      </w:pPr>
      <w:del w:id="1841" w:author="Steff Guzmán" w:date="2023-03-13T18:48:00Z">
        <w:r w:rsidRPr="00A968A5" w:rsidDel="00C87243">
          <w:rPr>
            <w:rFonts w:cs="Times New Roman"/>
            <w:rPrChange w:id="1842"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rsidP="00405EF3">
      <w:pPr>
        <w:pStyle w:val="Tabladeilustraciones"/>
        <w:rPr>
          <w:rFonts w:cs="Times New Roman"/>
          <w:rPrChange w:id="1843" w:author="Camilo Andrés Díaz Gómez" w:date="2023-03-28T17:39:00Z">
            <w:rPr>
              <w:rFonts w:cs="Times New Roman"/>
              <w:b/>
              <w:bCs/>
            </w:rPr>
          </w:rPrChange>
        </w:rPr>
        <w:pPrChange w:id="1844" w:author="Camilo Andrés Díaz Gómez" w:date="2023-03-28T15:25:00Z">
          <w:pPr/>
        </w:pPrChange>
      </w:pPr>
    </w:p>
    <w:p w14:paraId="0D823285" w14:textId="77777777" w:rsidR="0087174B" w:rsidRPr="00A968A5" w:rsidRDefault="0087174B" w:rsidP="00405EF3">
      <w:pPr>
        <w:rPr>
          <w:rFonts w:cs="Times New Roman"/>
          <w:rPrChange w:id="1845"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46" w:author="Steff Guzmán" w:date="2023-03-13T19:26:00Z"/>
          <w:rFonts w:cs="Times New Roman"/>
        </w:rPr>
      </w:pPr>
    </w:p>
    <w:p w14:paraId="0A6F569C" w14:textId="64744F63" w:rsidR="005A4444" w:rsidRPr="00A968A5" w:rsidRDefault="005A4444" w:rsidP="00405EF3">
      <w:pPr>
        <w:jc w:val="center"/>
        <w:rPr>
          <w:ins w:id="1847" w:author="Steff Guzmán" w:date="2023-03-13T19:26:00Z"/>
          <w:rFonts w:cs="Times New Roman"/>
        </w:rPr>
      </w:pPr>
    </w:p>
    <w:p w14:paraId="5D1666C6" w14:textId="1C4EBCAC" w:rsidR="005A4444" w:rsidRPr="00A968A5" w:rsidRDefault="005A4444" w:rsidP="00405EF3">
      <w:pPr>
        <w:jc w:val="center"/>
        <w:rPr>
          <w:ins w:id="1848" w:author="Steff Guzmán" w:date="2023-03-13T19:26:00Z"/>
          <w:rFonts w:cs="Times New Roman"/>
        </w:rPr>
      </w:pPr>
    </w:p>
    <w:p w14:paraId="13A8CB5C" w14:textId="0C3A2C75" w:rsidR="005A4444" w:rsidRPr="00A968A5" w:rsidRDefault="005A4444" w:rsidP="00405EF3">
      <w:pPr>
        <w:jc w:val="center"/>
        <w:rPr>
          <w:ins w:id="1849" w:author="Steff Guzmán" w:date="2023-03-13T19:26:00Z"/>
          <w:rFonts w:cs="Times New Roman"/>
        </w:rPr>
      </w:pPr>
    </w:p>
    <w:p w14:paraId="2EC84458" w14:textId="217BF2F6" w:rsidR="005A4444" w:rsidRPr="00A968A5" w:rsidRDefault="005A4444" w:rsidP="00405EF3">
      <w:pPr>
        <w:jc w:val="center"/>
        <w:rPr>
          <w:ins w:id="1850" w:author="Steff Guzmán" w:date="2023-03-13T19:26:00Z"/>
          <w:rFonts w:cs="Times New Roman"/>
        </w:rPr>
      </w:pPr>
    </w:p>
    <w:p w14:paraId="2B24803D" w14:textId="0C4F07F6" w:rsidR="005A4444" w:rsidRPr="00A968A5" w:rsidRDefault="005A4444" w:rsidP="00405EF3">
      <w:pPr>
        <w:jc w:val="center"/>
        <w:rPr>
          <w:ins w:id="1851" w:author="Steff Guzmán" w:date="2023-03-13T19:26:00Z"/>
          <w:rFonts w:cs="Times New Roman"/>
        </w:rPr>
      </w:pPr>
    </w:p>
    <w:p w14:paraId="4EF1182C" w14:textId="7A029946" w:rsidR="005A4444" w:rsidRPr="00A968A5" w:rsidRDefault="005A4444" w:rsidP="00405EF3">
      <w:pPr>
        <w:jc w:val="center"/>
        <w:rPr>
          <w:ins w:id="1852" w:author="Steff Guzmán" w:date="2023-03-13T19:26:00Z"/>
          <w:rFonts w:cs="Times New Roman"/>
        </w:rPr>
      </w:pPr>
    </w:p>
    <w:p w14:paraId="50BF0A2A" w14:textId="2B65B48A" w:rsidR="005A4444" w:rsidRPr="00A968A5" w:rsidRDefault="005A4444" w:rsidP="00405EF3">
      <w:pPr>
        <w:jc w:val="center"/>
        <w:rPr>
          <w:ins w:id="1853" w:author="Steff Guzmán" w:date="2023-03-13T19:26:00Z"/>
          <w:rFonts w:cs="Times New Roman"/>
        </w:rPr>
      </w:pPr>
    </w:p>
    <w:p w14:paraId="77CBE4A0" w14:textId="7CB0027A" w:rsidR="005A4444" w:rsidRPr="00A968A5" w:rsidRDefault="005A4444" w:rsidP="00405EF3">
      <w:pPr>
        <w:jc w:val="center"/>
        <w:rPr>
          <w:ins w:id="1854" w:author="Steff Guzmán" w:date="2023-03-13T19:26:00Z"/>
          <w:rFonts w:cs="Times New Roman"/>
        </w:rPr>
      </w:pPr>
    </w:p>
    <w:p w14:paraId="075C0B85" w14:textId="78B9AD73" w:rsidR="00C513D5" w:rsidRPr="00A968A5" w:rsidRDefault="00C513D5" w:rsidP="00405EF3">
      <w:pPr>
        <w:spacing w:after="160"/>
        <w:jc w:val="left"/>
        <w:rPr>
          <w:ins w:id="1855" w:author="Camilo Andrés Díaz Gómez" w:date="2023-03-14T19:58:00Z"/>
          <w:rFonts w:cs="Times New Roman"/>
        </w:rPr>
        <w:pPrChange w:id="1856" w:author="Camilo Andrés Díaz Gómez" w:date="2023-03-28T15:25:00Z">
          <w:pPr>
            <w:spacing w:after="160" w:line="259" w:lineRule="auto"/>
            <w:jc w:val="left"/>
          </w:pPr>
        </w:pPrChange>
      </w:pPr>
      <w:ins w:id="1857"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58" w:author="Steff Guzmán" w:date="2023-03-13T19:26:00Z"/>
          <w:rFonts w:cs="Times New Roman"/>
          <w:b/>
          <w:bCs/>
          <w:rPrChange w:id="1859" w:author="Camilo Andrés Díaz Gómez" w:date="2023-03-28T17:39:00Z">
            <w:rPr>
              <w:del w:id="1860" w:author="Steff Guzmán" w:date="2023-03-13T19:26:00Z"/>
              <w:rFonts w:cs="Times New Roman"/>
            </w:rPr>
          </w:rPrChange>
        </w:rPr>
      </w:pPr>
      <w:ins w:id="1861" w:author="Steff Guzmán" w:date="2023-03-24T15:55:00Z">
        <w:r w:rsidRPr="00A968A5">
          <w:rPr>
            <w:rFonts w:cs="Times New Roman"/>
            <w:b/>
            <w:bCs/>
            <w:rPrChange w:id="1862"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63" w:author="Steff Guzmán" w:date="2023-03-13T18:49:00Z"/>
          <w:rFonts w:cs="Times New Roman"/>
          <w:b/>
          <w:bCs/>
          <w:rPrChange w:id="1864" w:author="Camilo Andrés Díaz Gómez" w:date="2023-03-28T17:39:00Z">
            <w:rPr>
              <w:del w:id="1865" w:author="Steff Guzmán" w:date="2023-03-13T18:49:00Z"/>
              <w:rFonts w:cs="Times New Roman"/>
            </w:rPr>
          </w:rPrChange>
        </w:rPr>
      </w:pPr>
    </w:p>
    <w:p w14:paraId="14156685" w14:textId="377A4275" w:rsidR="00A2571A" w:rsidRPr="00A968A5" w:rsidDel="00104D00" w:rsidRDefault="00A2571A" w:rsidP="002B569F">
      <w:pPr>
        <w:jc w:val="center"/>
        <w:rPr>
          <w:del w:id="1866" w:author="Steff Guzmán" w:date="2023-03-13T18:49:00Z"/>
          <w:rFonts w:cs="Times New Roman"/>
          <w:b/>
          <w:bCs/>
          <w:rPrChange w:id="1867" w:author="Camilo Andrés Díaz Gómez" w:date="2023-03-28T17:39:00Z">
            <w:rPr>
              <w:del w:id="1868" w:author="Steff Guzmán" w:date="2023-03-13T18:49:00Z"/>
              <w:rFonts w:cs="Times New Roman"/>
            </w:rPr>
          </w:rPrChange>
        </w:rPr>
      </w:pPr>
    </w:p>
    <w:p w14:paraId="7A6B4061" w14:textId="491DC67F" w:rsidR="00A2571A" w:rsidRPr="00A968A5" w:rsidDel="00104D00" w:rsidRDefault="00A2571A" w:rsidP="002B569F">
      <w:pPr>
        <w:jc w:val="center"/>
        <w:rPr>
          <w:del w:id="1869" w:author="Steff Guzmán" w:date="2023-03-13T18:49:00Z"/>
          <w:rFonts w:cs="Times New Roman"/>
          <w:b/>
          <w:bCs/>
          <w:rPrChange w:id="1870" w:author="Camilo Andrés Díaz Gómez" w:date="2023-03-28T17:39:00Z">
            <w:rPr>
              <w:del w:id="1871" w:author="Steff Guzmán" w:date="2023-03-13T18:49:00Z"/>
              <w:rFonts w:cs="Times New Roman"/>
            </w:rPr>
          </w:rPrChange>
        </w:rPr>
      </w:pPr>
    </w:p>
    <w:p w14:paraId="15011BC9" w14:textId="3BAFD0A6" w:rsidR="00A2571A" w:rsidRPr="00A968A5" w:rsidDel="00104D00" w:rsidRDefault="00A2571A" w:rsidP="002B569F">
      <w:pPr>
        <w:jc w:val="center"/>
        <w:rPr>
          <w:del w:id="1872" w:author="Steff Guzmán" w:date="2023-03-13T18:49:00Z"/>
          <w:rFonts w:cs="Times New Roman"/>
          <w:b/>
          <w:bCs/>
          <w:rPrChange w:id="1873" w:author="Camilo Andrés Díaz Gómez" w:date="2023-03-28T17:39:00Z">
            <w:rPr>
              <w:del w:id="1874" w:author="Steff Guzmán" w:date="2023-03-13T18:49:00Z"/>
              <w:rFonts w:cs="Times New Roman"/>
            </w:rPr>
          </w:rPrChange>
        </w:rPr>
      </w:pPr>
    </w:p>
    <w:p w14:paraId="4B257A19" w14:textId="28A086FF" w:rsidR="00A2571A" w:rsidRPr="00A968A5" w:rsidDel="00104D00" w:rsidRDefault="00A2571A" w:rsidP="002B569F">
      <w:pPr>
        <w:jc w:val="center"/>
        <w:rPr>
          <w:del w:id="1875" w:author="Steff Guzmán" w:date="2023-03-13T18:49:00Z"/>
          <w:rFonts w:cs="Times New Roman"/>
          <w:b/>
          <w:bCs/>
          <w:rPrChange w:id="1876" w:author="Camilo Andrés Díaz Gómez" w:date="2023-03-28T17:39:00Z">
            <w:rPr>
              <w:del w:id="1877" w:author="Steff Guzmán" w:date="2023-03-13T18:49:00Z"/>
              <w:rFonts w:cs="Times New Roman"/>
            </w:rPr>
          </w:rPrChange>
        </w:rPr>
      </w:pPr>
    </w:p>
    <w:p w14:paraId="19152819" w14:textId="75FF1984" w:rsidR="00A2571A" w:rsidRPr="00A968A5" w:rsidDel="00104D00" w:rsidRDefault="00A2571A" w:rsidP="002B569F">
      <w:pPr>
        <w:jc w:val="center"/>
        <w:rPr>
          <w:del w:id="1878" w:author="Steff Guzmán" w:date="2023-03-13T18:49:00Z"/>
          <w:rFonts w:cs="Times New Roman"/>
          <w:b/>
          <w:bCs/>
          <w:rPrChange w:id="1879" w:author="Camilo Andrés Díaz Gómez" w:date="2023-03-28T17:39:00Z">
            <w:rPr>
              <w:del w:id="1880" w:author="Steff Guzmán" w:date="2023-03-13T18:49:00Z"/>
              <w:rFonts w:cs="Times New Roman"/>
            </w:rPr>
          </w:rPrChange>
        </w:rPr>
      </w:pPr>
    </w:p>
    <w:p w14:paraId="0AA7808E" w14:textId="3992022A" w:rsidR="00A2571A" w:rsidRPr="00A968A5" w:rsidDel="00104D00" w:rsidRDefault="00A2571A" w:rsidP="002B569F">
      <w:pPr>
        <w:jc w:val="center"/>
        <w:rPr>
          <w:del w:id="1881" w:author="Steff Guzmán" w:date="2023-03-13T18:49:00Z"/>
          <w:rFonts w:cs="Times New Roman"/>
          <w:b/>
          <w:bCs/>
          <w:rPrChange w:id="1882" w:author="Camilo Andrés Díaz Gómez" w:date="2023-03-28T17:39:00Z">
            <w:rPr>
              <w:del w:id="1883" w:author="Steff Guzmán" w:date="2023-03-13T18:49:00Z"/>
              <w:rFonts w:cs="Times New Roman"/>
            </w:rPr>
          </w:rPrChange>
        </w:rPr>
      </w:pPr>
    </w:p>
    <w:p w14:paraId="07933329" w14:textId="763AB0F2" w:rsidR="00A2571A" w:rsidRPr="00A968A5" w:rsidDel="00104D00" w:rsidRDefault="00A2571A" w:rsidP="002B569F">
      <w:pPr>
        <w:jc w:val="center"/>
        <w:rPr>
          <w:del w:id="1884" w:author="Steff Guzmán" w:date="2023-03-13T18:49:00Z"/>
          <w:rFonts w:cs="Times New Roman"/>
          <w:b/>
          <w:bCs/>
          <w:rPrChange w:id="1885" w:author="Camilo Andrés Díaz Gómez" w:date="2023-03-28T17:39:00Z">
            <w:rPr>
              <w:del w:id="1886" w:author="Steff Guzmán" w:date="2023-03-13T18:49:00Z"/>
              <w:rFonts w:cs="Times New Roman"/>
            </w:rPr>
          </w:rPrChange>
        </w:rPr>
      </w:pPr>
    </w:p>
    <w:p w14:paraId="6C346F0A" w14:textId="11A9A76B" w:rsidR="00A2571A" w:rsidRPr="00A968A5" w:rsidDel="00104D00" w:rsidRDefault="00A2571A" w:rsidP="002B569F">
      <w:pPr>
        <w:jc w:val="center"/>
        <w:rPr>
          <w:del w:id="1887" w:author="Steff Guzmán" w:date="2023-03-13T18:49:00Z"/>
          <w:rFonts w:cs="Times New Roman"/>
          <w:b/>
          <w:bCs/>
          <w:rPrChange w:id="1888" w:author="Camilo Andrés Díaz Gómez" w:date="2023-03-28T17:39:00Z">
            <w:rPr>
              <w:del w:id="1889" w:author="Steff Guzmán" w:date="2023-03-13T18:49:00Z"/>
              <w:rFonts w:cs="Times New Roman"/>
            </w:rPr>
          </w:rPrChange>
        </w:rPr>
      </w:pPr>
    </w:p>
    <w:p w14:paraId="10470610" w14:textId="53A26E99" w:rsidR="00A2571A" w:rsidRPr="00A968A5" w:rsidDel="00104D00" w:rsidRDefault="00A2571A" w:rsidP="002B569F">
      <w:pPr>
        <w:jc w:val="center"/>
        <w:rPr>
          <w:del w:id="1890" w:author="Steff Guzmán" w:date="2023-03-13T18:49:00Z"/>
          <w:rFonts w:cs="Times New Roman"/>
          <w:b/>
          <w:bCs/>
          <w:rPrChange w:id="1891" w:author="Camilo Andrés Díaz Gómez" w:date="2023-03-28T17:39:00Z">
            <w:rPr>
              <w:del w:id="1892" w:author="Steff Guzmán" w:date="2023-03-13T18:49:00Z"/>
              <w:rFonts w:cs="Times New Roman"/>
            </w:rPr>
          </w:rPrChange>
        </w:rPr>
      </w:pPr>
    </w:p>
    <w:p w14:paraId="3E25E00C" w14:textId="6BE630C3" w:rsidR="0087174B" w:rsidRPr="00A968A5" w:rsidDel="00104D00" w:rsidRDefault="0087174B" w:rsidP="002B569F">
      <w:pPr>
        <w:jc w:val="center"/>
        <w:rPr>
          <w:del w:id="1893" w:author="Steff Guzmán" w:date="2023-03-13T18:49:00Z"/>
          <w:rFonts w:cs="Times New Roman"/>
          <w:b/>
          <w:bCs/>
          <w:rPrChange w:id="1894" w:author="Camilo Andrés Díaz Gómez" w:date="2023-03-28T17:39:00Z">
            <w:rPr>
              <w:del w:id="1895" w:author="Steff Guzmán" w:date="2023-03-13T18:49:00Z"/>
              <w:rFonts w:cs="Times New Roman"/>
            </w:rPr>
          </w:rPrChange>
        </w:rPr>
      </w:pPr>
    </w:p>
    <w:p w14:paraId="353AC875" w14:textId="036CEB13" w:rsidR="00AC0534" w:rsidRPr="00A968A5" w:rsidDel="00104D00" w:rsidRDefault="00AC0534" w:rsidP="002B569F">
      <w:pPr>
        <w:jc w:val="center"/>
        <w:rPr>
          <w:del w:id="1896" w:author="Steff Guzmán" w:date="2023-03-13T18:49:00Z"/>
          <w:rFonts w:cs="Times New Roman"/>
          <w:b/>
          <w:bCs/>
        </w:rPr>
      </w:pPr>
    </w:p>
    <w:p w14:paraId="26AC1C1D" w14:textId="69EC73A5" w:rsidR="00996369" w:rsidRPr="00A968A5" w:rsidDel="00B1585C" w:rsidRDefault="00B1585C" w:rsidP="002B569F">
      <w:pPr>
        <w:jc w:val="center"/>
        <w:rPr>
          <w:del w:id="1897" w:author="Steff Guzmán" w:date="2023-03-24T15:46:00Z"/>
          <w:rFonts w:cs="Times New Roman"/>
          <w:b/>
          <w:bCs/>
        </w:rPr>
      </w:pPr>
      <w:ins w:id="1898" w:author="Steff Guzmán" w:date="2023-03-24T15:46:00Z">
        <w:r w:rsidRPr="00A968A5">
          <w:rPr>
            <w:rFonts w:cs="Times New Roman"/>
            <w:b/>
            <w:bCs/>
          </w:rPr>
          <w:t>Anexos</w:t>
        </w:r>
      </w:ins>
      <w:del w:id="1899"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68E02A7A" w14:textId="6C12CC23" w:rsidR="0062064A" w:rsidRPr="0062064A" w:rsidRDefault="00FA3B96">
      <w:pPr>
        <w:pStyle w:val="Tabladeilustraciones"/>
        <w:tabs>
          <w:tab w:val="right" w:leader="dot" w:pos="8828"/>
        </w:tabs>
        <w:rPr>
          <w:ins w:id="1900" w:author="Camilo Andrés Díaz Gómez" w:date="2023-03-28T18:17:00Z"/>
          <w:rFonts w:asciiTheme="minorHAnsi" w:eastAsiaTheme="minorEastAsia" w:hAnsiTheme="minorHAnsi"/>
          <w:noProof/>
          <w:sz w:val="22"/>
          <w:lang w:eastAsia="es-CO"/>
        </w:rPr>
      </w:pPr>
      <w:r w:rsidRPr="0062064A">
        <w:rPr>
          <w:rFonts w:cs="Times New Roman"/>
          <w:rPrChange w:id="1901" w:author="Camilo Andrés Díaz Gómez" w:date="2023-03-28T18:17:00Z">
            <w:rPr>
              <w:rFonts w:cs="Times New Roman"/>
              <w:b/>
              <w:bCs/>
            </w:rPr>
          </w:rPrChange>
        </w:rPr>
        <w:fldChar w:fldCharType="begin"/>
      </w:r>
      <w:r w:rsidRPr="0062064A">
        <w:rPr>
          <w:rFonts w:cs="Times New Roman"/>
          <w:rPrChange w:id="1902" w:author="Camilo Andrés Díaz Gómez" w:date="2023-03-28T18:17:00Z">
            <w:rPr>
              <w:rFonts w:cs="Times New Roman"/>
              <w:b/>
              <w:bCs/>
            </w:rPr>
          </w:rPrChange>
        </w:rPr>
        <w:instrText xml:space="preserve"> TOC \h \z \c "Anexo" </w:instrText>
      </w:r>
      <w:r w:rsidRPr="0062064A">
        <w:rPr>
          <w:rFonts w:cs="Times New Roman"/>
          <w:rPrChange w:id="1903" w:author="Camilo Andrés Díaz Gómez" w:date="2023-03-28T18:17:00Z">
            <w:rPr>
              <w:rFonts w:cs="Times New Roman"/>
              <w:b/>
              <w:bCs/>
            </w:rPr>
          </w:rPrChange>
        </w:rPr>
        <w:fldChar w:fldCharType="separate"/>
      </w:r>
      <w:ins w:id="1904" w:author="Camilo Andrés Díaz Gómez" w:date="2023-03-28T18:17: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"_Toc130919911"</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Anexo 1.</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_Toc130919911 \h </w:instrText>
        </w:r>
        <w:r w:rsidR="0062064A" w:rsidRPr="0062064A">
          <w:rPr>
            <w:noProof/>
            <w:webHidden/>
          </w:rPr>
        </w:r>
      </w:ins>
      <w:r w:rsidR="0062064A" w:rsidRPr="0062064A">
        <w:rPr>
          <w:noProof/>
          <w:webHidden/>
        </w:rPr>
        <w:fldChar w:fldCharType="separate"/>
      </w:r>
      <w:ins w:id="1905" w:author="Camilo Andrés Díaz Gómez" w:date="2023-03-28T18:17:00Z">
        <w:r w:rsidR="0062064A" w:rsidRPr="0062064A">
          <w:rPr>
            <w:noProof/>
            <w:webHidden/>
          </w:rPr>
          <w:t>113</w:t>
        </w:r>
        <w:r w:rsidR="0062064A" w:rsidRPr="0062064A">
          <w:rPr>
            <w:noProof/>
            <w:webHidden/>
          </w:rPr>
          <w:fldChar w:fldCharType="end"/>
        </w:r>
        <w:r w:rsidR="0062064A" w:rsidRPr="0062064A">
          <w:rPr>
            <w:rStyle w:val="Hipervnculo"/>
            <w:noProof/>
          </w:rPr>
          <w:fldChar w:fldCharType="end"/>
        </w:r>
      </w:ins>
    </w:p>
    <w:p w14:paraId="7ACA691A" w14:textId="27D326C7" w:rsidR="0062064A" w:rsidRPr="0062064A" w:rsidRDefault="0062064A">
      <w:pPr>
        <w:pStyle w:val="Tabladeilustraciones"/>
        <w:tabs>
          <w:tab w:val="right" w:leader="dot" w:pos="8828"/>
        </w:tabs>
        <w:rPr>
          <w:ins w:id="1906" w:author="Camilo Andrés Díaz Gómez" w:date="2023-03-28T18:17:00Z"/>
          <w:rFonts w:asciiTheme="minorHAnsi" w:eastAsiaTheme="minorEastAsia" w:hAnsiTheme="minorHAnsi"/>
          <w:noProof/>
          <w:sz w:val="22"/>
          <w:lang w:eastAsia="es-CO"/>
        </w:rPr>
      </w:pPr>
      <w:ins w:id="1907" w:author="Camilo Andrés Díaz Gómez" w:date="2023-03-28T18:17:00Z">
        <w:r w:rsidRPr="0062064A">
          <w:rPr>
            <w:rStyle w:val="Hipervnculo"/>
            <w:noProof/>
          </w:rPr>
          <w:fldChar w:fldCharType="begin"/>
        </w:r>
        <w:r w:rsidRPr="0062064A">
          <w:rPr>
            <w:rStyle w:val="Hipervnculo"/>
            <w:noProof/>
          </w:rPr>
          <w:instrText xml:space="preserve"> </w:instrText>
        </w:r>
        <w:r w:rsidRPr="0062064A">
          <w:rPr>
            <w:noProof/>
          </w:rPr>
          <w:instrText>HYPERLINK \l "_Toc130919912"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 2.</w:t>
        </w:r>
        <w:r w:rsidRPr="0062064A">
          <w:rPr>
            <w:noProof/>
            <w:webHidden/>
          </w:rPr>
          <w:tab/>
        </w:r>
        <w:r w:rsidRPr="0062064A">
          <w:rPr>
            <w:noProof/>
            <w:webHidden/>
          </w:rPr>
          <w:fldChar w:fldCharType="begin"/>
        </w:r>
        <w:r w:rsidRPr="0062064A">
          <w:rPr>
            <w:noProof/>
            <w:webHidden/>
          </w:rPr>
          <w:instrText xml:space="preserve"> PAGEREF _Toc130919912 \h </w:instrText>
        </w:r>
        <w:r w:rsidRPr="0062064A">
          <w:rPr>
            <w:noProof/>
            <w:webHidden/>
          </w:rPr>
        </w:r>
      </w:ins>
      <w:r w:rsidRPr="0062064A">
        <w:rPr>
          <w:noProof/>
          <w:webHidden/>
        </w:rPr>
        <w:fldChar w:fldCharType="separate"/>
      </w:r>
      <w:ins w:id="1908" w:author="Camilo Andrés Díaz Gómez" w:date="2023-03-28T18:17:00Z">
        <w:r w:rsidRPr="0062064A">
          <w:rPr>
            <w:noProof/>
            <w:webHidden/>
          </w:rPr>
          <w:t>116</w:t>
        </w:r>
        <w:r w:rsidRPr="0062064A">
          <w:rPr>
            <w:noProof/>
            <w:webHidden/>
          </w:rPr>
          <w:fldChar w:fldCharType="end"/>
        </w:r>
        <w:r w:rsidRPr="0062064A">
          <w:rPr>
            <w:rStyle w:val="Hipervnculo"/>
            <w:noProof/>
          </w:rPr>
          <w:fldChar w:fldCharType="end"/>
        </w:r>
      </w:ins>
    </w:p>
    <w:p w14:paraId="422F0208" w14:textId="22FA412F" w:rsidR="0062064A" w:rsidRPr="0062064A" w:rsidRDefault="0062064A">
      <w:pPr>
        <w:pStyle w:val="Tabladeilustraciones"/>
        <w:tabs>
          <w:tab w:val="right" w:leader="dot" w:pos="8828"/>
        </w:tabs>
        <w:rPr>
          <w:ins w:id="1909" w:author="Camilo Andrés Díaz Gómez" w:date="2023-03-28T18:17:00Z"/>
          <w:rFonts w:asciiTheme="minorHAnsi" w:eastAsiaTheme="minorEastAsia" w:hAnsiTheme="minorHAnsi"/>
          <w:noProof/>
          <w:sz w:val="22"/>
          <w:lang w:eastAsia="es-CO"/>
        </w:rPr>
      </w:pPr>
      <w:ins w:id="1910" w:author="Camilo Andrés Díaz Gómez" w:date="2023-03-28T18:17:00Z">
        <w:r w:rsidRPr="0062064A">
          <w:rPr>
            <w:rStyle w:val="Hipervnculo"/>
            <w:noProof/>
          </w:rPr>
          <w:fldChar w:fldCharType="begin"/>
        </w:r>
        <w:r w:rsidRPr="0062064A">
          <w:rPr>
            <w:rStyle w:val="Hipervnculo"/>
            <w:noProof/>
          </w:rPr>
          <w:instrText xml:space="preserve"> </w:instrText>
        </w:r>
        <w:r w:rsidRPr="0062064A">
          <w:rPr>
            <w:noProof/>
          </w:rPr>
          <w:instrText>HYPERLINK \l "_Toc130919913"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 3.</w:t>
        </w:r>
        <w:r w:rsidRPr="0062064A">
          <w:rPr>
            <w:noProof/>
            <w:webHidden/>
          </w:rPr>
          <w:tab/>
        </w:r>
        <w:r w:rsidRPr="0062064A">
          <w:rPr>
            <w:noProof/>
            <w:webHidden/>
          </w:rPr>
          <w:fldChar w:fldCharType="begin"/>
        </w:r>
        <w:r w:rsidRPr="0062064A">
          <w:rPr>
            <w:noProof/>
            <w:webHidden/>
          </w:rPr>
          <w:instrText xml:space="preserve"> PAGEREF _Toc130919913 \h </w:instrText>
        </w:r>
        <w:r w:rsidRPr="0062064A">
          <w:rPr>
            <w:noProof/>
            <w:webHidden/>
          </w:rPr>
        </w:r>
      </w:ins>
      <w:r w:rsidRPr="0062064A">
        <w:rPr>
          <w:noProof/>
          <w:webHidden/>
        </w:rPr>
        <w:fldChar w:fldCharType="separate"/>
      </w:r>
      <w:ins w:id="1911" w:author="Camilo Andrés Díaz Gómez" w:date="2023-03-28T18:17:00Z">
        <w:r w:rsidRPr="0062064A">
          <w:rPr>
            <w:noProof/>
            <w:webHidden/>
          </w:rPr>
          <w:t>119</w:t>
        </w:r>
        <w:r w:rsidRPr="0062064A">
          <w:rPr>
            <w:noProof/>
            <w:webHidden/>
          </w:rPr>
          <w:fldChar w:fldCharType="end"/>
        </w:r>
        <w:r w:rsidRPr="0062064A">
          <w:rPr>
            <w:rStyle w:val="Hipervnculo"/>
            <w:noProof/>
          </w:rPr>
          <w:fldChar w:fldCharType="end"/>
        </w:r>
      </w:ins>
    </w:p>
    <w:p w14:paraId="206DC2DA" w14:textId="627716BD" w:rsidR="0062064A" w:rsidRPr="0062064A" w:rsidRDefault="0062064A">
      <w:pPr>
        <w:pStyle w:val="Tabladeilustraciones"/>
        <w:tabs>
          <w:tab w:val="right" w:leader="dot" w:pos="8828"/>
        </w:tabs>
        <w:rPr>
          <w:ins w:id="1912" w:author="Camilo Andrés Díaz Gómez" w:date="2023-03-28T18:17:00Z"/>
          <w:rFonts w:asciiTheme="minorHAnsi" w:eastAsiaTheme="minorEastAsia" w:hAnsiTheme="minorHAnsi"/>
          <w:noProof/>
          <w:sz w:val="22"/>
          <w:lang w:eastAsia="es-CO"/>
        </w:rPr>
      </w:pPr>
      <w:ins w:id="1913" w:author="Camilo Andrés Díaz Gómez" w:date="2023-03-28T18:17:00Z">
        <w:r w:rsidRPr="0062064A">
          <w:rPr>
            <w:rStyle w:val="Hipervnculo"/>
            <w:noProof/>
          </w:rPr>
          <w:fldChar w:fldCharType="begin"/>
        </w:r>
        <w:r w:rsidRPr="0062064A">
          <w:rPr>
            <w:rStyle w:val="Hipervnculo"/>
            <w:noProof/>
          </w:rPr>
          <w:instrText xml:space="preserve"> </w:instrText>
        </w:r>
        <w:r w:rsidRPr="0062064A">
          <w:rPr>
            <w:noProof/>
          </w:rPr>
          <w:instrText>HYPERLINK \l "_Toc130919914"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14" w:author="Camilo Andrés Díaz Gómez" w:date="2023-03-28T18:17:00Z">
              <w:rPr>
                <w:rStyle w:val="Hipervnculo"/>
                <w:rFonts w:cs="Times New Roman"/>
                <w:b/>
                <w:bCs/>
                <w:noProof/>
              </w:rPr>
            </w:rPrChange>
          </w:rPr>
          <w:t>Anexo 4.</w:t>
        </w:r>
        <w:r w:rsidRPr="0062064A">
          <w:rPr>
            <w:noProof/>
            <w:webHidden/>
          </w:rPr>
          <w:tab/>
        </w:r>
        <w:r w:rsidRPr="0062064A">
          <w:rPr>
            <w:noProof/>
            <w:webHidden/>
          </w:rPr>
          <w:fldChar w:fldCharType="begin"/>
        </w:r>
        <w:r w:rsidRPr="0062064A">
          <w:rPr>
            <w:noProof/>
            <w:webHidden/>
          </w:rPr>
          <w:instrText xml:space="preserve"> PAGEREF _Toc130919914 \h </w:instrText>
        </w:r>
        <w:r w:rsidRPr="0062064A">
          <w:rPr>
            <w:noProof/>
            <w:webHidden/>
          </w:rPr>
        </w:r>
      </w:ins>
      <w:r w:rsidRPr="0062064A">
        <w:rPr>
          <w:noProof/>
          <w:webHidden/>
        </w:rPr>
        <w:fldChar w:fldCharType="separate"/>
      </w:r>
      <w:ins w:id="1915" w:author="Camilo Andrés Díaz Gómez" w:date="2023-03-28T18:17:00Z">
        <w:r w:rsidRPr="0062064A">
          <w:rPr>
            <w:noProof/>
            <w:webHidden/>
          </w:rPr>
          <w:t>120</w:t>
        </w:r>
        <w:r w:rsidRPr="0062064A">
          <w:rPr>
            <w:noProof/>
            <w:webHidden/>
          </w:rPr>
          <w:fldChar w:fldCharType="end"/>
        </w:r>
        <w:r w:rsidRPr="0062064A">
          <w:rPr>
            <w:rStyle w:val="Hipervnculo"/>
            <w:noProof/>
          </w:rPr>
          <w:fldChar w:fldCharType="end"/>
        </w:r>
      </w:ins>
    </w:p>
    <w:p w14:paraId="2DD8E5C9" w14:textId="3410C98F" w:rsidR="0062064A" w:rsidRPr="0062064A" w:rsidRDefault="0062064A">
      <w:pPr>
        <w:pStyle w:val="Tabladeilustraciones"/>
        <w:tabs>
          <w:tab w:val="right" w:leader="dot" w:pos="8828"/>
        </w:tabs>
        <w:rPr>
          <w:ins w:id="1916" w:author="Camilo Andrés Díaz Gómez" w:date="2023-03-28T18:17:00Z"/>
          <w:rFonts w:asciiTheme="minorHAnsi" w:eastAsiaTheme="minorEastAsia" w:hAnsiTheme="minorHAnsi"/>
          <w:noProof/>
          <w:sz w:val="22"/>
          <w:lang w:eastAsia="es-CO"/>
        </w:rPr>
      </w:pPr>
      <w:ins w:id="1917" w:author="Camilo Andrés Díaz Gómez" w:date="2023-03-28T18:17:00Z">
        <w:r w:rsidRPr="0062064A">
          <w:rPr>
            <w:rStyle w:val="Hipervnculo"/>
            <w:noProof/>
          </w:rPr>
          <w:fldChar w:fldCharType="begin"/>
        </w:r>
        <w:r w:rsidRPr="0062064A">
          <w:rPr>
            <w:rStyle w:val="Hipervnculo"/>
            <w:noProof/>
          </w:rPr>
          <w:instrText xml:space="preserve"> </w:instrText>
        </w:r>
        <w:r w:rsidRPr="0062064A">
          <w:rPr>
            <w:noProof/>
          </w:rPr>
          <w:instrText>HYPERLINK \l "_Toc130919915"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18" w:author="Camilo Andrés Díaz Gómez" w:date="2023-03-28T18:17:00Z">
              <w:rPr>
                <w:rStyle w:val="Hipervnculo"/>
                <w:rFonts w:cs="Times New Roman"/>
                <w:b/>
                <w:bCs/>
                <w:noProof/>
              </w:rPr>
            </w:rPrChange>
          </w:rPr>
          <w:t>Anexo 5.</w:t>
        </w:r>
        <w:r w:rsidRPr="0062064A">
          <w:rPr>
            <w:noProof/>
            <w:webHidden/>
          </w:rPr>
          <w:tab/>
        </w:r>
        <w:r w:rsidRPr="0062064A">
          <w:rPr>
            <w:noProof/>
            <w:webHidden/>
          </w:rPr>
          <w:fldChar w:fldCharType="begin"/>
        </w:r>
        <w:r w:rsidRPr="0062064A">
          <w:rPr>
            <w:noProof/>
            <w:webHidden/>
          </w:rPr>
          <w:instrText xml:space="preserve"> PAGEREF _Toc130919915 \h </w:instrText>
        </w:r>
        <w:r w:rsidRPr="0062064A">
          <w:rPr>
            <w:noProof/>
            <w:webHidden/>
          </w:rPr>
        </w:r>
      </w:ins>
      <w:r w:rsidRPr="0062064A">
        <w:rPr>
          <w:noProof/>
          <w:webHidden/>
        </w:rPr>
        <w:fldChar w:fldCharType="separate"/>
      </w:r>
      <w:ins w:id="1919" w:author="Camilo Andrés Díaz Gómez" w:date="2023-03-28T18:17:00Z">
        <w:r w:rsidRPr="0062064A">
          <w:rPr>
            <w:noProof/>
            <w:webHidden/>
          </w:rPr>
          <w:t>121</w:t>
        </w:r>
        <w:r w:rsidRPr="0062064A">
          <w:rPr>
            <w:noProof/>
            <w:webHidden/>
          </w:rPr>
          <w:fldChar w:fldCharType="end"/>
        </w:r>
        <w:r w:rsidRPr="0062064A">
          <w:rPr>
            <w:rStyle w:val="Hipervnculo"/>
            <w:noProof/>
          </w:rPr>
          <w:fldChar w:fldCharType="end"/>
        </w:r>
      </w:ins>
    </w:p>
    <w:p w14:paraId="74F41985" w14:textId="17E75B49" w:rsidR="0062064A" w:rsidRPr="0062064A" w:rsidRDefault="0062064A">
      <w:pPr>
        <w:pStyle w:val="Tabladeilustraciones"/>
        <w:tabs>
          <w:tab w:val="right" w:leader="dot" w:pos="8828"/>
        </w:tabs>
        <w:rPr>
          <w:ins w:id="1920" w:author="Camilo Andrés Díaz Gómez" w:date="2023-03-28T18:17:00Z"/>
          <w:rFonts w:asciiTheme="minorHAnsi" w:eastAsiaTheme="minorEastAsia" w:hAnsiTheme="minorHAnsi"/>
          <w:noProof/>
          <w:sz w:val="22"/>
          <w:lang w:eastAsia="es-CO"/>
        </w:rPr>
      </w:pPr>
      <w:ins w:id="1921" w:author="Camilo Andrés Díaz Gómez" w:date="2023-03-28T18:17:00Z">
        <w:r w:rsidRPr="0062064A">
          <w:rPr>
            <w:rStyle w:val="Hipervnculo"/>
            <w:noProof/>
          </w:rPr>
          <w:fldChar w:fldCharType="begin"/>
        </w:r>
        <w:r w:rsidRPr="0062064A">
          <w:rPr>
            <w:rStyle w:val="Hipervnculo"/>
            <w:noProof/>
          </w:rPr>
          <w:instrText xml:space="preserve"> </w:instrText>
        </w:r>
        <w:r w:rsidRPr="0062064A">
          <w:rPr>
            <w:noProof/>
          </w:rPr>
          <w:instrText>HYPERLINK \l "_Toc130919916"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22" w:author="Camilo Andrés Díaz Gómez" w:date="2023-03-28T18:17:00Z">
              <w:rPr>
                <w:rStyle w:val="Hipervnculo"/>
                <w:rFonts w:cs="Times New Roman"/>
                <w:b/>
                <w:bCs/>
                <w:noProof/>
              </w:rPr>
            </w:rPrChange>
          </w:rPr>
          <w:t>Anexo 6</w:t>
        </w:r>
        <w:r w:rsidRPr="0062064A">
          <w:rPr>
            <w:rStyle w:val="Hipervnculo"/>
            <w:rFonts w:cs="Times New Roman"/>
            <w:noProof/>
          </w:rPr>
          <w:t>.</w:t>
        </w:r>
        <w:r w:rsidRPr="0062064A">
          <w:rPr>
            <w:noProof/>
            <w:webHidden/>
          </w:rPr>
          <w:tab/>
        </w:r>
        <w:r w:rsidRPr="0062064A">
          <w:rPr>
            <w:noProof/>
            <w:webHidden/>
          </w:rPr>
          <w:fldChar w:fldCharType="begin"/>
        </w:r>
        <w:r w:rsidRPr="0062064A">
          <w:rPr>
            <w:noProof/>
            <w:webHidden/>
          </w:rPr>
          <w:instrText xml:space="preserve"> PAGEREF _Toc130919916 \h </w:instrText>
        </w:r>
        <w:r w:rsidRPr="0062064A">
          <w:rPr>
            <w:noProof/>
            <w:webHidden/>
          </w:rPr>
        </w:r>
      </w:ins>
      <w:r w:rsidRPr="0062064A">
        <w:rPr>
          <w:noProof/>
          <w:webHidden/>
        </w:rPr>
        <w:fldChar w:fldCharType="separate"/>
      </w:r>
      <w:ins w:id="1923" w:author="Camilo Andrés Díaz Gómez" w:date="2023-03-28T18:17:00Z">
        <w:r w:rsidRPr="0062064A">
          <w:rPr>
            <w:noProof/>
            <w:webHidden/>
          </w:rPr>
          <w:t>121</w:t>
        </w:r>
        <w:r w:rsidRPr="0062064A">
          <w:rPr>
            <w:noProof/>
            <w:webHidden/>
          </w:rPr>
          <w:fldChar w:fldCharType="end"/>
        </w:r>
        <w:r w:rsidRPr="0062064A">
          <w:rPr>
            <w:rStyle w:val="Hipervnculo"/>
            <w:noProof/>
          </w:rPr>
          <w:fldChar w:fldCharType="end"/>
        </w:r>
      </w:ins>
    </w:p>
    <w:p w14:paraId="4E20EA03" w14:textId="53840AC9" w:rsidR="00405EF3" w:rsidRPr="0062064A" w:rsidDel="0062064A" w:rsidRDefault="00405EF3">
      <w:pPr>
        <w:pStyle w:val="Tabladeilustraciones"/>
        <w:tabs>
          <w:tab w:val="right" w:leader="dot" w:pos="8828"/>
        </w:tabs>
        <w:rPr>
          <w:del w:id="1924" w:author="Camilo Andrés Díaz Gómez" w:date="2023-03-28T18:17:00Z"/>
          <w:rFonts w:eastAsiaTheme="minorEastAsia" w:cs="Times New Roman"/>
          <w:noProof/>
          <w:sz w:val="22"/>
          <w:lang w:eastAsia="es-CO"/>
          <w:rPrChange w:id="1925" w:author="Camilo Andrés Díaz Gómez" w:date="2023-03-28T18:17:00Z">
            <w:rPr>
              <w:del w:id="1926" w:author="Camilo Andrés Díaz Gómez" w:date="2023-03-28T18:17:00Z"/>
              <w:rFonts w:asciiTheme="minorHAnsi" w:eastAsiaTheme="minorEastAsia" w:hAnsiTheme="minorHAnsi"/>
              <w:noProof/>
              <w:sz w:val="22"/>
              <w:lang w:eastAsia="es-CO"/>
            </w:rPr>
          </w:rPrChange>
        </w:rPr>
      </w:pPr>
      <w:del w:id="1927" w:author="Camilo Andrés Díaz Gómez" w:date="2023-03-28T18:17:00Z">
        <w:r w:rsidRPr="0062064A" w:rsidDel="0062064A">
          <w:rPr>
            <w:rStyle w:val="Hipervnculo"/>
            <w:rFonts w:cs="Times New Roman"/>
            <w:noProof/>
            <w:color w:val="auto"/>
            <w:rPrChange w:id="1928" w:author="Camilo Andrés Díaz Gómez" w:date="2023-03-28T18:17:00Z">
              <w:rPr>
                <w:rStyle w:val="Hipervnculo"/>
                <w:rFonts w:cs="Times New Roman"/>
                <w:noProof/>
              </w:rPr>
            </w:rPrChange>
          </w:rPr>
          <w:delText>Anexo 1.</w:delText>
        </w:r>
        <w:r w:rsidRPr="0062064A" w:rsidDel="0062064A">
          <w:rPr>
            <w:rFonts w:cs="Times New Roman"/>
            <w:noProof/>
            <w:webHidden/>
          </w:rPr>
          <w:tab/>
          <w:delText>111</w:delText>
        </w:r>
      </w:del>
    </w:p>
    <w:p w14:paraId="5FBE4410" w14:textId="1ACB369C" w:rsidR="00405EF3" w:rsidRPr="0062064A" w:rsidDel="0062064A" w:rsidRDefault="00405EF3">
      <w:pPr>
        <w:pStyle w:val="Tabladeilustraciones"/>
        <w:tabs>
          <w:tab w:val="right" w:leader="dot" w:pos="8828"/>
        </w:tabs>
        <w:rPr>
          <w:del w:id="1929" w:author="Camilo Andrés Díaz Gómez" w:date="2023-03-28T18:17:00Z"/>
          <w:rFonts w:eastAsiaTheme="minorEastAsia" w:cs="Times New Roman"/>
          <w:noProof/>
          <w:sz w:val="22"/>
          <w:lang w:eastAsia="es-CO"/>
          <w:rPrChange w:id="1930" w:author="Camilo Andrés Díaz Gómez" w:date="2023-03-28T18:17:00Z">
            <w:rPr>
              <w:del w:id="1931" w:author="Camilo Andrés Díaz Gómez" w:date="2023-03-28T18:17:00Z"/>
              <w:rFonts w:asciiTheme="minorHAnsi" w:eastAsiaTheme="minorEastAsia" w:hAnsiTheme="minorHAnsi"/>
              <w:noProof/>
              <w:sz w:val="22"/>
              <w:lang w:eastAsia="es-CO"/>
            </w:rPr>
          </w:rPrChange>
        </w:rPr>
      </w:pPr>
      <w:del w:id="1932" w:author="Camilo Andrés Díaz Gómez" w:date="2023-03-28T18:17:00Z">
        <w:r w:rsidRPr="0062064A" w:rsidDel="0062064A">
          <w:rPr>
            <w:rStyle w:val="Hipervnculo"/>
            <w:rFonts w:cs="Times New Roman"/>
            <w:noProof/>
            <w:color w:val="auto"/>
            <w:rPrChange w:id="1933" w:author="Camilo Andrés Díaz Gómez" w:date="2023-03-28T18:17:00Z">
              <w:rPr>
                <w:rStyle w:val="Hipervnculo"/>
                <w:rFonts w:cs="Times New Roman"/>
                <w:noProof/>
              </w:rPr>
            </w:rPrChange>
          </w:rPr>
          <w:delText>Anexo 2.</w:delText>
        </w:r>
        <w:r w:rsidRPr="0062064A" w:rsidDel="0062064A">
          <w:rPr>
            <w:rFonts w:cs="Times New Roman"/>
            <w:noProof/>
            <w:webHidden/>
          </w:rPr>
          <w:tab/>
          <w:delText>114</w:delText>
        </w:r>
      </w:del>
    </w:p>
    <w:p w14:paraId="214604E3" w14:textId="5EBBABD0" w:rsidR="00405EF3" w:rsidRPr="0062064A" w:rsidDel="0062064A" w:rsidRDefault="00405EF3">
      <w:pPr>
        <w:pStyle w:val="Tabladeilustraciones"/>
        <w:tabs>
          <w:tab w:val="right" w:leader="dot" w:pos="8828"/>
        </w:tabs>
        <w:rPr>
          <w:del w:id="1934" w:author="Camilo Andrés Díaz Gómez" w:date="2023-03-28T18:17:00Z"/>
          <w:rFonts w:eastAsiaTheme="minorEastAsia" w:cs="Times New Roman"/>
          <w:noProof/>
          <w:sz w:val="22"/>
          <w:lang w:eastAsia="es-CO"/>
          <w:rPrChange w:id="1935" w:author="Camilo Andrés Díaz Gómez" w:date="2023-03-28T18:17:00Z">
            <w:rPr>
              <w:del w:id="1936" w:author="Camilo Andrés Díaz Gómez" w:date="2023-03-28T18:17:00Z"/>
              <w:rFonts w:asciiTheme="minorHAnsi" w:eastAsiaTheme="minorEastAsia" w:hAnsiTheme="minorHAnsi"/>
              <w:noProof/>
              <w:sz w:val="22"/>
              <w:lang w:eastAsia="es-CO"/>
            </w:rPr>
          </w:rPrChange>
        </w:rPr>
      </w:pPr>
      <w:del w:id="1937" w:author="Camilo Andrés Díaz Gómez" w:date="2023-03-28T18:17:00Z">
        <w:r w:rsidRPr="0062064A" w:rsidDel="0062064A">
          <w:rPr>
            <w:rStyle w:val="Hipervnculo"/>
            <w:rFonts w:cs="Times New Roman"/>
            <w:noProof/>
            <w:color w:val="auto"/>
            <w:rPrChange w:id="1938" w:author="Camilo Andrés Díaz Gómez" w:date="2023-03-28T18:17:00Z">
              <w:rPr>
                <w:rStyle w:val="Hipervnculo"/>
                <w:rFonts w:cs="Times New Roman"/>
                <w:noProof/>
              </w:rPr>
            </w:rPrChange>
          </w:rPr>
          <w:delText>Anexo 3.</w:delText>
        </w:r>
        <w:r w:rsidRPr="0062064A" w:rsidDel="0062064A">
          <w:rPr>
            <w:rFonts w:cs="Times New Roman"/>
            <w:noProof/>
            <w:webHidden/>
          </w:rPr>
          <w:tab/>
          <w:delText>117</w:delText>
        </w:r>
      </w:del>
    </w:p>
    <w:p w14:paraId="16364199" w14:textId="5F3C1F90" w:rsidR="00405EF3" w:rsidRPr="0062064A" w:rsidDel="0062064A" w:rsidRDefault="00405EF3">
      <w:pPr>
        <w:pStyle w:val="Tabladeilustraciones"/>
        <w:tabs>
          <w:tab w:val="right" w:leader="dot" w:pos="8828"/>
        </w:tabs>
        <w:rPr>
          <w:del w:id="1939" w:author="Camilo Andrés Díaz Gómez" w:date="2023-03-28T18:17:00Z"/>
          <w:rFonts w:eastAsiaTheme="minorEastAsia" w:cs="Times New Roman"/>
          <w:noProof/>
          <w:sz w:val="22"/>
          <w:lang w:eastAsia="es-CO"/>
          <w:rPrChange w:id="1940" w:author="Camilo Andrés Díaz Gómez" w:date="2023-03-28T18:17:00Z">
            <w:rPr>
              <w:del w:id="1941" w:author="Camilo Andrés Díaz Gómez" w:date="2023-03-28T18:17:00Z"/>
              <w:rFonts w:asciiTheme="minorHAnsi" w:eastAsiaTheme="minorEastAsia" w:hAnsiTheme="minorHAnsi"/>
              <w:noProof/>
              <w:sz w:val="22"/>
              <w:lang w:eastAsia="es-CO"/>
            </w:rPr>
          </w:rPrChange>
        </w:rPr>
      </w:pPr>
      <w:del w:id="1942" w:author="Camilo Andrés Díaz Gómez" w:date="2023-03-28T18:17:00Z">
        <w:r w:rsidRPr="0062064A" w:rsidDel="0062064A">
          <w:rPr>
            <w:rStyle w:val="Hipervnculo"/>
            <w:rFonts w:cs="Times New Roman"/>
            <w:noProof/>
            <w:color w:val="auto"/>
            <w:rPrChange w:id="1943" w:author="Camilo Andrés Díaz Gómez" w:date="2023-03-28T18:17:00Z">
              <w:rPr>
                <w:rStyle w:val="Hipervnculo"/>
                <w:rFonts w:cs="Times New Roman"/>
                <w:b/>
                <w:bCs/>
                <w:noProof/>
              </w:rPr>
            </w:rPrChange>
          </w:rPr>
          <w:delText>Anexo 4.</w:delText>
        </w:r>
        <w:r w:rsidRPr="0062064A" w:rsidDel="0062064A">
          <w:rPr>
            <w:rFonts w:cs="Times New Roman"/>
            <w:noProof/>
            <w:webHidden/>
          </w:rPr>
          <w:tab/>
          <w:delText>118</w:delText>
        </w:r>
      </w:del>
    </w:p>
    <w:p w14:paraId="3A7F48D9" w14:textId="174602B9" w:rsidR="00405EF3" w:rsidRPr="0062064A" w:rsidDel="0062064A" w:rsidRDefault="00405EF3">
      <w:pPr>
        <w:pStyle w:val="Tabladeilustraciones"/>
        <w:tabs>
          <w:tab w:val="right" w:leader="dot" w:pos="8828"/>
        </w:tabs>
        <w:rPr>
          <w:del w:id="1944" w:author="Camilo Andrés Díaz Gómez" w:date="2023-03-28T18:17:00Z"/>
          <w:rFonts w:eastAsiaTheme="minorEastAsia" w:cs="Times New Roman"/>
          <w:noProof/>
          <w:sz w:val="22"/>
          <w:lang w:eastAsia="es-CO"/>
          <w:rPrChange w:id="1945" w:author="Camilo Andrés Díaz Gómez" w:date="2023-03-28T18:17:00Z">
            <w:rPr>
              <w:del w:id="1946" w:author="Camilo Andrés Díaz Gómez" w:date="2023-03-28T18:17:00Z"/>
              <w:rFonts w:asciiTheme="minorHAnsi" w:eastAsiaTheme="minorEastAsia" w:hAnsiTheme="minorHAnsi"/>
              <w:noProof/>
              <w:sz w:val="22"/>
              <w:lang w:eastAsia="es-CO"/>
            </w:rPr>
          </w:rPrChange>
        </w:rPr>
      </w:pPr>
      <w:del w:id="1947" w:author="Camilo Andrés Díaz Gómez" w:date="2023-03-28T18:17:00Z">
        <w:r w:rsidRPr="0062064A" w:rsidDel="0062064A">
          <w:rPr>
            <w:rStyle w:val="Hipervnculo"/>
            <w:rFonts w:cs="Times New Roman"/>
            <w:noProof/>
            <w:color w:val="auto"/>
            <w:rPrChange w:id="1948" w:author="Camilo Andrés Díaz Gómez" w:date="2023-03-28T18:17:00Z">
              <w:rPr>
                <w:rStyle w:val="Hipervnculo"/>
                <w:rFonts w:cs="Times New Roman"/>
                <w:b/>
                <w:bCs/>
                <w:noProof/>
              </w:rPr>
            </w:rPrChange>
          </w:rPr>
          <w:delText>Anexo 5.</w:delText>
        </w:r>
        <w:r w:rsidRPr="0062064A" w:rsidDel="0062064A">
          <w:rPr>
            <w:rFonts w:cs="Times New Roman"/>
            <w:noProof/>
            <w:webHidden/>
          </w:rPr>
          <w:tab/>
          <w:delText>119</w:delText>
        </w:r>
      </w:del>
    </w:p>
    <w:p w14:paraId="401A8480" w14:textId="7EE43A40" w:rsidR="00405EF3" w:rsidRPr="0062064A" w:rsidDel="0062064A" w:rsidRDefault="00405EF3">
      <w:pPr>
        <w:pStyle w:val="Tabladeilustraciones"/>
        <w:tabs>
          <w:tab w:val="right" w:leader="dot" w:pos="8828"/>
        </w:tabs>
        <w:rPr>
          <w:del w:id="1949" w:author="Camilo Andrés Díaz Gómez" w:date="2023-03-28T18:17:00Z"/>
          <w:rFonts w:eastAsiaTheme="minorEastAsia" w:cs="Times New Roman"/>
          <w:noProof/>
          <w:sz w:val="22"/>
          <w:lang w:eastAsia="es-CO"/>
          <w:rPrChange w:id="1950" w:author="Camilo Andrés Díaz Gómez" w:date="2023-03-28T18:17:00Z">
            <w:rPr>
              <w:del w:id="1951" w:author="Camilo Andrés Díaz Gómez" w:date="2023-03-28T18:17:00Z"/>
              <w:rFonts w:asciiTheme="minorHAnsi" w:eastAsiaTheme="minorEastAsia" w:hAnsiTheme="minorHAnsi"/>
              <w:noProof/>
              <w:sz w:val="22"/>
              <w:lang w:eastAsia="es-CO"/>
            </w:rPr>
          </w:rPrChange>
        </w:rPr>
      </w:pPr>
      <w:del w:id="1952" w:author="Camilo Andrés Díaz Gómez" w:date="2023-03-28T18:17:00Z">
        <w:r w:rsidRPr="0062064A" w:rsidDel="0062064A">
          <w:rPr>
            <w:rStyle w:val="Hipervnculo"/>
            <w:rFonts w:cs="Times New Roman"/>
            <w:noProof/>
            <w:color w:val="auto"/>
            <w:rPrChange w:id="1953" w:author="Camilo Andrés Díaz Gómez" w:date="2023-03-28T18:17:00Z">
              <w:rPr>
                <w:rStyle w:val="Hipervnculo"/>
                <w:rFonts w:cs="Times New Roman"/>
                <w:b/>
                <w:bCs/>
                <w:noProof/>
              </w:rPr>
            </w:rPrChange>
          </w:rPr>
          <w:delText>Anexo 6</w:delText>
        </w:r>
        <w:r w:rsidRPr="0062064A" w:rsidDel="0062064A">
          <w:rPr>
            <w:rStyle w:val="Hipervnculo"/>
            <w:rFonts w:cs="Times New Roman"/>
            <w:noProof/>
            <w:color w:val="auto"/>
            <w:rPrChange w:id="1954" w:author="Camilo Andrés Díaz Gómez" w:date="2023-03-28T18:17:00Z">
              <w:rPr>
                <w:rStyle w:val="Hipervnculo"/>
                <w:rFonts w:cs="Times New Roman"/>
                <w:noProof/>
              </w:rPr>
            </w:rPrChange>
          </w:rPr>
          <w:delText>.</w:delText>
        </w:r>
        <w:r w:rsidRPr="0062064A" w:rsidDel="0062064A">
          <w:rPr>
            <w:rFonts w:cs="Times New Roman"/>
            <w:noProof/>
            <w:webHidden/>
          </w:rPr>
          <w:tab/>
          <w:delText>119</w:delText>
        </w:r>
      </w:del>
    </w:p>
    <w:p w14:paraId="5B8746A5" w14:textId="5459E9E8" w:rsidR="00405EF3" w:rsidRPr="0062064A" w:rsidDel="00405EF3" w:rsidRDefault="00405EF3">
      <w:pPr>
        <w:pStyle w:val="Tabladeilustraciones"/>
        <w:tabs>
          <w:tab w:val="right" w:leader="dot" w:pos="8828"/>
        </w:tabs>
        <w:rPr>
          <w:del w:id="1955" w:author="Camilo Andrés Díaz Gómez" w:date="2023-03-28T15:29:00Z"/>
          <w:rFonts w:eastAsiaTheme="minorEastAsia" w:cs="Times New Roman"/>
          <w:noProof/>
          <w:sz w:val="22"/>
          <w:lang w:eastAsia="es-CO"/>
          <w:rPrChange w:id="1956" w:author="Camilo Andrés Díaz Gómez" w:date="2023-03-28T18:17:00Z">
            <w:rPr>
              <w:del w:id="1957" w:author="Camilo Andrés Díaz Gómez" w:date="2023-03-28T15:29:00Z"/>
              <w:rFonts w:asciiTheme="minorHAnsi" w:eastAsiaTheme="minorEastAsia" w:hAnsiTheme="minorHAnsi"/>
              <w:noProof/>
              <w:sz w:val="22"/>
              <w:lang w:eastAsia="es-CO"/>
            </w:rPr>
          </w:rPrChange>
        </w:rPr>
      </w:pPr>
      <w:del w:id="1958" w:author="Camilo Andrés Díaz Gómez" w:date="2023-03-28T15:29:00Z">
        <w:r w:rsidRPr="0062064A" w:rsidDel="00405EF3">
          <w:rPr>
            <w:rStyle w:val="Hipervnculo"/>
            <w:rFonts w:cs="Times New Roman"/>
            <w:noProof/>
            <w:color w:val="auto"/>
            <w:rPrChange w:id="1959" w:author="Camilo Andrés Díaz Gómez" w:date="2023-03-28T18:17:00Z">
              <w:rPr>
                <w:rStyle w:val="Hipervnculo"/>
                <w:rFonts w:cs="Times New Roman"/>
                <w:noProof/>
              </w:rPr>
            </w:rPrChange>
          </w:rPr>
          <w:delText>Anexo 1.</w:delText>
        </w:r>
        <w:r w:rsidRPr="0062064A" w:rsidDel="00405EF3">
          <w:rPr>
            <w:rFonts w:cs="Times New Roman"/>
            <w:noProof/>
            <w:webHidden/>
          </w:rPr>
          <w:tab/>
          <w:delText>111</w:delText>
        </w:r>
      </w:del>
    </w:p>
    <w:p w14:paraId="6FAE1183" w14:textId="6077EF68" w:rsidR="00405EF3" w:rsidRPr="0062064A" w:rsidDel="00405EF3" w:rsidRDefault="00405EF3">
      <w:pPr>
        <w:pStyle w:val="Tabladeilustraciones"/>
        <w:tabs>
          <w:tab w:val="right" w:leader="dot" w:pos="8828"/>
        </w:tabs>
        <w:rPr>
          <w:del w:id="1960" w:author="Camilo Andrés Díaz Gómez" w:date="2023-03-28T15:29:00Z"/>
          <w:rFonts w:eastAsiaTheme="minorEastAsia" w:cs="Times New Roman"/>
          <w:noProof/>
          <w:sz w:val="22"/>
          <w:lang w:eastAsia="es-CO"/>
          <w:rPrChange w:id="1961" w:author="Camilo Andrés Díaz Gómez" w:date="2023-03-28T18:17:00Z">
            <w:rPr>
              <w:del w:id="1962" w:author="Camilo Andrés Díaz Gómez" w:date="2023-03-28T15:29:00Z"/>
              <w:rFonts w:asciiTheme="minorHAnsi" w:eastAsiaTheme="minorEastAsia" w:hAnsiTheme="minorHAnsi"/>
              <w:noProof/>
              <w:sz w:val="22"/>
              <w:lang w:eastAsia="es-CO"/>
            </w:rPr>
          </w:rPrChange>
        </w:rPr>
      </w:pPr>
      <w:del w:id="1963" w:author="Camilo Andrés Díaz Gómez" w:date="2023-03-28T15:29:00Z">
        <w:r w:rsidRPr="0062064A" w:rsidDel="00405EF3">
          <w:rPr>
            <w:rStyle w:val="Hipervnculo"/>
            <w:rFonts w:cs="Times New Roman"/>
            <w:noProof/>
            <w:color w:val="auto"/>
            <w:rPrChange w:id="1964" w:author="Camilo Andrés Díaz Gómez" w:date="2023-03-28T18:17:00Z">
              <w:rPr>
                <w:rStyle w:val="Hipervnculo"/>
                <w:rFonts w:cs="Times New Roman"/>
                <w:noProof/>
              </w:rPr>
            </w:rPrChange>
          </w:rPr>
          <w:delText>Anexo 2.</w:delText>
        </w:r>
        <w:r w:rsidRPr="0062064A" w:rsidDel="00405EF3">
          <w:rPr>
            <w:rFonts w:cs="Times New Roman"/>
            <w:noProof/>
            <w:webHidden/>
          </w:rPr>
          <w:tab/>
          <w:delText>114</w:delText>
        </w:r>
      </w:del>
    </w:p>
    <w:p w14:paraId="03E2CC2C" w14:textId="08D1661C" w:rsidR="00405EF3" w:rsidRPr="0062064A" w:rsidDel="00405EF3" w:rsidRDefault="00405EF3">
      <w:pPr>
        <w:pStyle w:val="Tabladeilustraciones"/>
        <w:tabs>
          <w:tab w:val="right" w:leader="dot" w:pos="8828"/>
        </w:tabs>
        <w:rPr>
          <w:del w:id="1965" w:author="Camilo Andrés Díaz Gómez" w:date="2023-03-28T15:29:00Z"/>
          <w:rFonts w:eastAsiaTheme="minorEastAsia" w:cs="Times New Roman"/>
          <w:noProof/>
          <w:sz w:val="22"/>
          <w:lang w:eastAsia="es-CO"/>
          <w:rPrChange w:id="1966" w:author="Camilo Andrés Díaz Gómez" w:date="2023-03-28T18:17:00Z">
            <w:rPr>
              <w:del w:id="1967" w:author="Camilo Andrés Díaz Gómez" w:date="2023-03-28T15:29:00Z"/>
              <w:rFonts w:asciiTheme="minorHAnsi" w:eastAsiaTheme="minorEastAsia" w:hAnsiTheme="minorHAnsi"/>
              <w:noProof/>
              <w:sz w:val="22"/>
              <w:lang w:eastAsia="es-CO"/>
            </w:rPr>
          </w:rPrChange>
        </w:rPr>
      </w:pPr>
      <w:del w:id="1968" w:author="Camilo Andrés Díaz Gómez" w:date="2023-03-28T15:29:00Z">
        <w:r w:rsidRPr="0062064A" w:rsidDel="00405EF3">
          <w:rPr>
            <w:rStyle w:val="Hipervnculo"/>
            <w:rFonts w:cs="Times New Roman"/>
            <w:noProof/>
            <w:color w:val="auto"/>
            <w:rPrChange w:id="1969" w:author="Camilo Andrés Díaz Gómez" w:date="2023-03-28T18:17:00Z">
              <w:rPr>
                <w:rStyle w:val="Hipervnculo"/>
                <w:rFonts w:cs="Times New Roman"/>
                <w:noProof/>
              </w:rPr>
            </w:rPrChange>
          </w:rPr>
          <w:delText>Anexo 3.</w:delText>
        </w:r>
        <w:r w:rsidRPr="0062064A" w:rsidDel="00405EF3">
          <w:rPr>
            <w:rFonts w:cs="Times New Roman"/>
            <w:noProof/>
            <w:webHidden/>
          </w:rPr>
          <w:tab/>
          <w:delText>117</w:delText>
        </w:r>
      </w:del>
    </w:p>
    <w:p w14:paraId="2EBF77F2" w14:textId="1E8CF90C" w:rsidR="00405EF3" w:rsidRPr="0062064A" w:rsidDel="00405EF3" w:rsidRDefault="00405EF3">
      <w:pPr>
        <w:pStyle w:val="Tabladeilustraciones"/>
        <w:tabs>
          <w:tab w:val="right" w:leader="dot" w:pos="8828"/>
        </w:tabs>
        <w:rPr>
          <w:del w:id="1970" w:author="Camilo Andrés Díaz Gómez" w:date="2023-03-28T15:29:00Z"/>
          <w:rFonts w:eastAsiaTheme="minorEastAsia" w:cs="Times New Roman"/>
          <w:noProof/>
          <w:sz w:val="22"/>
          <w:lang w:eastAsia="es-CO"/>
          <w:rPrChange w:id="1971" w:author="Camilo Andrés Díaz Gómez" w:date="2023-03-28T18:17:00Z">
            <w:rPr>
              <w:del w:id="1972" w:author="Camilo Andrés Díaz Gómez" w:date="2023-03-28T15:29:00Z"/>
              <w:rFonts w:asciiTheme="minorHAnsi" w:eastAsiaTheme="minorEastAsia" w:hAnsiTheme="minorHAnsi"/>
              <w:noProof/>
              <w:sz w:val="22"/>
              <w:lang w:eastAsia="es-CO"/>
            </w:rPr>
          </w:rPrChange>
        </w:rPr>
      </w:pPr>
      <w:del w:id="1973" w:author="Camilo Andrés Díaz Gómez" w:date="2023-03-28T15:29:00Z">
        <w:r w:rsidRPr="0062064A" w:rsidDel="00405EF3">
          <w:rPr>
            <w:rStyle w:val="Hipervnculo"/>
            <w:rFonts w:cs="Times New Roman"/>
            <w:noProof/>
            <w:color w:val="auto"/>
            <w:rPrChange w:id="1974" w:author="Camilo Andrés Díaz Gómez" w:date="2023-03-28T18:17:00Z">
              <w:rPr>
                <w:rStyle w:val="Hipervnculo"/>
                <w:rFonts w:cs="Times New Roman"/>
                <w:b/>
                <w:bCs/>
                <w:noProof/>
              </w:rPr>
            </w:rPrChange>
          </w:rPr>
          <w:delText>Anexo 4.</w:delText>
        </w:r>
        <w:r w:rsidRPr="0062064A" w:rsidDel="00405EF3">
          <w:rPr>
            <w:rFonts w:cs="Times New Roman"/>
            <w:noProof/>
            <w:webHidden/>
          </w:rPr>
          <w:tab/>
          <w:delText>118</w:delText>
        </w:r>
      </w:del>
    </w:p>
    <w:p w14:paraId="02694F17" w14:textId="4B0AA007" w:rsidR="00405EF3" w:rsidRPr="0062064A" w:rsidDel="00405EF3" w:rsidRDefault="00405EF3">
      <w:pPr>
        <w:pStyle w:val="Tabladeilustraciones"/>
        <w:tabs>
          <w:tab w:val="right" w:leader="dot" w:pos="8828"/>
        </w:tabs>
        <w:rPr>
          <w:del w:id="1975" w:author="Camilo Andrés Díaz Gómez" w:date="2023-03-28T15:29:00Z"/>
          <w:rFonts w:eastAsiaTheme="minorEastAsia" w:cs="Times New Roman"/>
          <w:noProof/>
          <w:sz w:val="22"/>
          <w:lang w:eastAsia="es-CO"/>
          <w:rPrChange w:id="1976" w:author="Camilo Andrés Díaz Gómez" w:date="2023-03-28T18:17:00Z">
            <w:rPr>
              <w:del w:id="1977" w:author="Camilo Andrés Díaz Gómez" w:date="2023-03-28T15:29:00Z"/>
              <w:rFonts w:asciiTheme="minorHAnsi" w:eastAsiaTheme="minorEastAsia" w:hAnsiTheme="minorHAnsi"/>
              <w:noProof/>
              <w:sz w:val="22"/>
              <w:lang w:eastAsia="es-CO"/>
            </w:rPr>
          </w:rPrChange>
        </w:rPr>
      </w:pPr>
      <w:del w:id="1978" w:author="Camilo Andrés Díaz Gómez" w:date="2023-03-28T15:29:00Z">
        <w:r w:rsidRPr="0062064A" w:rsidDel="00405EF3">
          <w:rPr>
            <w:rStyle w:val="Hipervnculo"/>
            <w:rFonts w:cs="Times New Roman"/>
            <w:noProof/>
            <w:color w:val="auto"/>
            <w:rPrChange w:id="1979" w:author="Camilo Andrés Díaz Gómez" w:date="2023-03-28T18:17:00Z">
              <w:rPr>
                <w:rStyle w:val="Hipervnculo"/>
                <w:rFonts w:cs="Times New Roman"/>
                <w:b/>
                <w:bCs/>
                <w:noProof/>
              </w:rPr>
            </w:rPrChange>
          </w:rPr>
          <w:delText>Anexo 5.</w:delText>
        </w:r>
        <w:r w:rsidRPr="0062064A" w:rsidDel="00405EF3">
          <w:rPr>
            <w:rFonts w:cs="Times New Roman"/>
            <w:noProof/>
            <w:webHidden/>
          </w:rPr>
          <w:tab/>
          <w:delText>119</w:delText>
        </w:r>
      </w:del>
    </w:p>
    <w:p w14:paraId="1D0BE678" w14:textId="7B2DE9A5" w:rsidR="00405EF3" w:rsidRPr="0062064A" w:rsidDel="00405EF3" w:rsidRDefault="00405EF3">
      <w:pPr>
        <w:pStyle w:val="Tabladeilustraciones"/>
        <w:tabs>
          <w:tab w:val="right" w:leader="dot" w:pos="8828"/>
        </w:tabs>
        <w:rPr>
          <w:del w:id="1980" w:author="Camilo Andrés Díaz Gómez" w:date="2023-03-28T15:29:00Z"/>
          <w:rFonts w:eastAsiaTheme="minorEastAsia" w:cs="Times New Roman"/>
          <w:noProof/>
          <w:sz w:val="22"/>
          <w:lang w:eastAsia="es-CO"/>
          <w:rPrChange w:id="1981" w:author="Camilo Andrés Díaz Gómez" w:date="2023-03-28T18:17:00Z">
            <w:rPr>
              <w:del w:id="1982" w:author="Camilo Andrés Díaz Gómez" w:date="2023-03-28T15:29:00Z"/>
              <w:rFonts w:asciiTheme="minorHAnsi" w:eastAsiaTheme="minorEastAsia" w:hAnsiTheme="minorHAnsi"/>
              <w:noProof/>
              <w:sz w:val="22"/>
              <w:lang w:eastAsia="es-CO"/>
            </w:rPr>
          </w:rPrChange>
        </w:rPr>
      </w:pPr>
      <w:del w:id="1983" w:author="Camilo Andrés Díaz Gómez" w:date="2023-03-28T15:29:00Z">
        <w:r w:rsidRPr="0062064A" w:rsidDel="00405EF3">
          <w:rPr>
            <w:rStyle w:val="Hipervnculo"/>
            <w:rFonts w:cs="Times New Roman"/>
            <w:noProof/>
            <w:color w:val="auto"/>
            <w:rPrChange w:id="1984" w:author="Camilo Andrés Díaz Gómez" w:date="2023-03-28T18:17:00Z">
              <w:rPr>
                <w:rStyle w:val="Hipervnculo"/>
                <w:rFonts w:cs="Times New Roman"/>
                <w:b/>
                <w:bCs/>
                <w:noProof/>
              </w:rPr>
            </w:rPrChange>
          </w:rPr>
          <w:delText>Anexo 6</w:delText>
        </w:r>
        <w:r w:rsidRPr="0062064A" w:rsidDel="00405EF3">
          <w:rPr>
            <w:rStyle w:val="Hipervnculo"/>
            <w:rFonts w:cs="Times New Roman"/>
            <w:noProof/>
            <w:color w:val="auto"/>
            <w:rPrChange w:id="1985" w:author="Camilo Andrés Díaz Gómez" w:date="2023-03-28T18:17:00Z">
              <w:rPr>
                <w:rStyle w:val="Hipervnculo"/>
                <w:rFonts w:cs="Times New Roman"/>
                <w:noProof/>
              </w:rPr>
            </w:rPrChange>
          </w:rPr>
          <w:delText>.</w:delText>
        </w:r>
        <w:r w:rsidRPr="0062064A" w:rsidDel="00405EF3">
          <w:rPr>
            <w:rFonts w:cs="Times New Roman"/>
            <w:noProof/>
            <w:webHidden/>
          </w:rPr>
          <w:tab/>
          <w:delText>119</w:delText>
        </w:r>
      </w:del>
    </w:p>
    <w:p w14:paraId="5B9364D7" w14:textId="6C955D83" w:rsidR="00FA3B96" w:rsidRPr="0062064A" w:rsidDel="00405EF3" w:rsidRDefault="00FA3B96" w:rsidP="00405EF3">
      <w:pPr>
        <w:pStyle w:val="Tabladeilustraciones"/>
        <w:tabs>
          <w:tab w:val="right" w:leader="dot" w:pos="8828"/>
        </w:tabs>
        <w:rPr>
          <w:del w:id="1986" w:author="Camilo Andrés Díaz Gómez" w:date="2023-03-28T15:29:00Z"/>
          <w:rFonts w:eastAsiaTheme="minorEastAsia" w:cs="Times New Roman"/>
          <w:noProof/>
          <w:sz w:val="22"/>
          <w:lang w:eastAsia="es-CO"/>
          <w:rPrChange w:id="1987" w:author="Camilo Andrés Díaz Gómez" w:date="2023-03-28T18:17:00Z">
            <w:rPr>
              <w:del w:id="1988" w:author="Camilo Andrés Díaz Gómez" w:date="2023-03-28T15:29:00Z"/>
              <w:rFonts w:asciiTheme="minorHAnsi" w:eastAsiaTheme="minorEastAsia" w:hAnsiTheme="minorHAnsi"/>
              <w:noProof/>
              <w:sz w:val="22"/>
              <w:lang w:eastAsia="es-CO"/>
            </w:rPr>
          </w:rPrChange>
        </w:rPr>
      </w:pPr>
      <w:del w:id="1989" w:author="Camilo Andrés Díaz Gómez" w:date="2023-03-28T15:29:00Z">
        <w:r w:rsidRPr="0062064A" w:rsidDel="00405EF3">
          <w:rPr>
            <w:rStyle w:val="Hipervnculo"/>
            <w:rFonts w:cs="Times New Roman"/>
            <w:noProof/>
            <w:color w:val="auto"/>
            <w:rPrChange w:id="1990" w:author="Camilo Andrés Díaz Gómez" w:date="2023-03-28T18:17:00Z">
              <w:rPr>
                <w:rStyle w:val="Hipervnculo"/>
                <w:noProof/>
              </w:rPr>
            </w:rPrChange>
          </w:rPr>
          <w:delText>Anexo 1.</w:delText>
        </w:r>
        <w:r w:rsidRPr="0062064A" w:rsidDel="00405EF3">
          <w:rPr>
            <w:rFonts w:cs="Times New Roman"/>
            <w:noProof/>
            <w:webHidden/>
          </w:rPr>
          <w:tab/>
          <w:delText>107</w:delText>
        </w:r>
      </w:del>
    </w:p>
    <w:p w14:paraId="40906B44" w14:textId="4E451F67" w:rsidR="00FA3B96" w:rsidRPr="0062064A" w:rsidDel="00405EF3" w:rsidRDefault="00FA3B96" w:rsidP="00405EF3">
      <w:pPr>
        <w:pStyle w:val="Tabladeilustraciones"/>
        <w:tabs>
          <w:tab w:val="right" w:leader="dot" w:pos="8828"/>
        </w:tabs>
        <w:rPr>
          <w:del w:id="1991" w:author="Camilo Andrés Díaz Gómez" w:date="2023-03-28T15:29:00Z"/>
          <w:rFonts w:eastAsiaTheme="minorEastAsia" w:cs="Times New Roman"/>
          <w:noProof/>
          <w:sz w:val="22"/>
          <w:lang w:eastAsia="es-CO"/>
          <w:rPrChange w:id="1992" w:author="Camilo Andrés Díaz Gómez" w:date="2023-03-28T18:17:00Z">
            <w:rPr>
              <w:del w:id="1993" w:author="Camilo Andrés Díaz Gómez" w:date="2023-03-28T15:29:00Z"/>
              <w:rFonts w:asciiTheme="minorHAnsi" w:eastAsiaTheme="minorEastAsia" w:hAnsiTheme="minorHAnsi"/>
              <w:noProof/>
              <w:sz w:val="22"/>
              <w:lang w:eastAsia="es-CO"/>
            </w:rPr>
          </w:rPrChange>
        </w:rPr>
      </w:pPr>
      <w:del w:id="1994" w:author="Camilo Andrés Díaz Gómez" w:date="2023-03-28T15:29:00Z">
        <w:r w:rsidRPr="0062064A" w:rsidDel="00405EF3">
          <w:rPr>
            <w:rStyle w:val="Hipervnculo"/>
            <w:rFonts w:cs="Times New Roman"/>
            <w:noProof/>
            <w:color w:val="auto"/>
            <w:rPrChange w:id="1995" w:author="Camilo Andrés Díaz Gómez" w:date="2023-03-28T18:17:00Z">
              <w:rPr>
                <w:rStyle w:val="Hipervnculo"/>
                <w:noProof/>
              </w:rPr>
            </w:rPrChange>
          </w:rPr>
          <w:delText>Anexo 2.</w:delText>
        </w:r>
        <w:r w:rsidRPr="0062064A" w:rsidDel="00405EF3">
          <w:rPr>
            <w:rFonts w:cs="Times New Roman"/>
            <w:noProof/>
            <w:webHidden/>
          </w:rPr>
          <w:tab/>
          <w:delText>111</w:delText>
        </w:r>
      </w:del>
    </w:p>
    <w:p w14:paraId="7F6FDD66" w14:textId="70D3D4B5" w:rsidR="00FA3B96" w:rsidRPr="0062064A" w:rsidDel="00405EF3" w:rsidRDefault="00FA3B96" w:rsidP="00405EF3">
      <w:pPr>
        <w:pStyle w:val="Tabladeilustraciones"/>
        <w:tabs>
          <w:tab w:val="right" w:leader="dot" w:pos="8828"/>
        </w:tabs>
        <w:rPr>
          <w:del w:id="1996" w:author="Camilo Andrés Díaz Gómez" w:date="2023-03-28T15:29:00Z"/>
          <w:rFonts w:eastAsiaTheme="minorEastAsia" w:cs="Times New Roman"/>
          <w:noProof/>
          <w:sz w:val="22"/>
          <w:lang w:eastAsia="es-CO"/>
          <w:rPrChange w:id="1997" w:author="Camilo Andrés Díaz Gómez" w:date="2023-03-28T18:17:00Z">
            <w:rPr>
              <w:del w:id="1998" w:author="Camilo Andrés Díaz Gómez" w:date="2023-03-28T15:29:00Z"/>
              <w:rFonts w:asciiTheme="minorHAnsi" w:eastAsiaTheme="minorEastAsia" w:hAnsiTheme="minorHAnsi"/>
              <w:noProof/>
              <w:sz w:val="22"/>
              <w:lang w:eastAsia="es-CO"/>
            </w:rPr>
          </w:rPrChange>
        </w:rPr>
      </w:pPr>
      <w:del w:id="1999" w:author="Camilo Andrés Díaz Gómez" w:date="2023-03-28T15:29:00Z">
        <w:r w:rsidRPr="0062064A" w:rsidDel="00405EF3">
          <w:rPr>
            <w:rStyle w:val="Hipervnculo"/>
            <w:rFonts w:cs="Times New Roman"/>
            <w:noProof/>
            <w:color w:val="auto"/>
            <w:rPrChange w:id="2000" w:author="Camilo Andrés Díaz Gómez" w:date="2023-03-28T18:17:00Z">
              <w:rPr>
                <w:rStyle w:val="Hipervnculo"/>
                <w:noProof/>
              </w:rPr>
            </w:rPrChange>
          </w:rPr>
          <w:delText>Anexo 3.</w:delText>
        </w:r>
        <w:r w:rsidRPr="0062064A" w:rsidDel="00405EF3">
          <w:rPr>
            <w:rFonts w:cs="Times New Roman"/>
            <w:noProof/>
            <w:webHidden/>
          </w:rPr>
          <w:tab/>
          <w:delText>114</w:delText>
        </w:r>
      </w:del>
    </w:p>
    <w:p w14:paraId="018DA01F" w14:textId="49827F9D" w:rsidR="00FA3B96" w:rsidRPr="0062064A" w:rsidDel="00405EF3" w:rsidRDefault="00FA3B96" w:rsidP="00405EF3">
      <w:pPr>
        <w:pStyle w:val="Tabladeilustraciones"/>
        <w:tabs>
          <w:tab w:val="right" w:leader="dot" w:pos="8828"/>
        </w:tabs>
        <w:rPr>
          <w:del w:id="2001" w:author="Camilo Andrés Díaz Gómez" w:date="2023-03-28T15:29:00Z"/>
          <w:rFonts w:eastAsiaTheme="minorEastAsia" w:cs="Times New Roman"/>
          <w:noProof/>
          <w:sz w:val="22"/>
          <w:lang w:eastAsia="es-CO"/>
          <w:rPrChange w:id="2002" w:author="Camilo Andrés Díaz Gómez" w:date="2023-03-28T18:17:00Z">
            <w:rPr>
              <w:del w:id="2003" w:author="Camilo Andrés Díaz Gómez" w:date="2023-03-28T15:29:00Z"/>
              <w:rFonts w:asciiTheme="minorHAnsi" w:eastAsiaTheme="minorEastAsia" w:hAnsiTheme="minorHAnsi"/>
              <w:noProof/>
              <w:sz w:val="22"/>
              <w:lang w:eastAsia="es-CO"/>
            </w:rPr>
          </w:rPrChange>
        </w:rPr>
      </w:pPr>
      <w:del w:id="2004" w:author="Camilo Andrés Díaz Gómez" w:date="2023-03-28T15:29:00Z">
        <w:r w:rsidRPr="0062064A" w:rsidDel="00405EF3">
          <w:rPr>
            <w:rStyle w:val="Hipervnculo"/>
            <w:rFonts w:cs="Times New Roman"/>
            <w:noProof/>
            <w:color w:val="auto"/>
            <w:rPrChange w:id="2005" w:author="Camilo Andrés Díaz Gómez" w:date="2023-03-28T18:17:00Z">
              <w:rPr>
                <w:rStyle w:val="Hipervnculo"/>
                <w:b/>
                <w:bCs/>
                <w:noProof/>
              </w:rPr>
            </w:rPrChange>
          </w:rPr>
          <w:delText>Anexo 4.</w:delText>
        </w:r>
        <w:r w:rsidRPr="0062064A" w:rsidDel="00405EF3">
          <w:rPr>
            <w:rFonts w:cs="Times New Roman"/>
            <w:noProof/>
            <w:webHidden/>
          </w:rPr>
          <w:tab/>
          <w:delText>114</w:delText>
        </w:r>
      </w:del>
    </w:p>
    <w:p w14:paraId="314487B9" w14:textId="6F9F6F47" w:rsidR="00FA3B96" w:rsidRPr="0062064A" w:rsidDel="00405EF3" w:rsidRDefault="00FA3B96" w:rsidP="00405EF3">
      <w:pPr>
        <w:pStyle w:val="Tabladeilustraciones"/>
        <w:tabs>
          <w:tab w:val="right" w:leader="dot" w:pos="8828"/>
        </w:tabs>
        <w:rPr>
          <w:del w:id="2006" w:author="Camilo Andrés Díaz Gómez" w:date="2023-03-28T15:29:00Z"/>
          <w:rFonts w:eastAsiaTheme="minorEastAsia" w:cs="Times New Roman"/>
          <w:noProof/>
          <w:sz w:val="22"/>
          <w:lang w:eastAsia="es-CO"/>
          <w:rPrChange w:id="2007" w:author="Camilo Andrés Díaz Gómez" w:date="2023-03-28T18:17:00Z">
            <w:rPr>
              <w:del w:id="2008" w:author="Camilo Andrés Díaz Gómez" w:date="2023-03-28T15:29:00Z"/>
              <w:rFonts w:asciiTheme="minorHAnsi" w:eastAsiaTheme="minorEastAsia" w:hAnsiTheme="minorHAnsi"/>
              <w:noProof/>
              <w:sz w:val="22"/>
              <w:lang w:eastAsia="es-CO"/>
            </w:rPr>
          </w:rPrChange>
        </w:rPr>
      </w:pPr>
      <w:del w:id="2009" w:author="Camilo Andrés Díaz Gómez" w:date="2023-03-28T15:29:00Z">
        <w:r w:rsidRPr="0062064A" w:rsidDel="00405EF3">
          <w:rPr>
            <w:rStyle w:val="Hipervnculo"/>
            <w:rFonts w:cs="Times New Roman"/>
            <w:noProof/>
            <w:color w:val="auto"/>
            <w:rPrChange w:id="2010" w:author="Camilo Andrés Díaz Gómez" w:date="2023-03-28T18:17:00Z">
              <w:rPr>
                <w:rStyle w:val="Hipervnculo"/>
                <w:b/>
                <w:bCs/>
                <w:noProof/>
              </w:rPr>
            </w:rPrChange>
          </w:rPr>
          <w:delText>Anexo 5.</w:delText>
        </w:r>
        <w:r w:rsidRPr="0062064A" w:rsidDel="00405EF3">
          <w:rPr>
            <w:rFonts w:cs="Times New Roman"/>
            <w:noProof/>
            <w:webHidden/>
          </w:rPr>
          <w:tab/>
          <w:delText>115</w:delText>
        </w:r>
      </w:del>
    </w:p>
    <w:p w14:paraId="2D17A278" w14:textId="5BB23C73" w:rsidR="00FA3B96" w:rsidRPr="0062064A" w:rsidDel="00405EF3" w:rsidRDefault="00FA3B96" w:rsidP="00405EF3">
      <w:pPr>
        <w:pStyle w:val="Tabladeilustraciones"/>
        <w:tabs>
          <w:tab w:val="right" w:leader="dot" w:pos="8828"/>
        </w:tabs>
        <w:rPr>
          <w:del w:id="2011" w:author="Camilo Andrés Díaz Gómez" w:date="2023-03-28T15:29:00Z"/>
          <w:rFonts w:eastAsiaTheme="minorEastAsia" w:cs="Times New Roman"/>
          <w:noProof/>
          <w:sz w:val="22"/>
          <w:lang w:eastAsia="es-CO"/>
          <w:rPrChange w:id="2012" w:author="Camilo Andrés Díaz Gómez" w:date="2023-03-28T18:17:00Z">
            <w:rPr>
              <w:del w:id="2013" w:author="Camilo Andrés Díaz Gómez" w:date="2023-03-28T15:29:00Z"/>
              <w:rFonts w:asciiTheme="minorHAnsi" w:eastAsiaTheme="minorEastAsia" w:hAnsiTheme="minorHAnsi"/>
              <w:noProof/>
              <w:sz w:val="22"/>
              <w:lang w:eastAsia="es-CO"/>
            </w:rPr>
          </w:rPrChange>
        </w:rPr>
      </w:pPr>
      <w:del w:id="2014" w:author="Camilo Andrés Díaz Gómez" w:date="2023-03-28T15:29:00Z">
        <w:r w:rsidRPr="0062064A" w:rsidDel="00405EF3">
          <w:rPr>
            <w:rStyle w:val="Hipervnculo"/>
            <w:rFonts w:cs="Times New Roman"/>
            <w:noProof/>
            <w:color w:val="auto"/>
            <w:rPrChange w:id="2015" w:author="Camilo Andrés Díaz Gómez" w:date="2023-03-28T18:17:00Z">
              <w:rPr>
                <w:rStyle w:val="Hipervnculo"/>
                <w:b/>
                <w:bCs/>
                <w:noProof/>
              </w:rPr>
            </w:rPrChange>
          </w:rPr>
          <w:delText>Anexo 6</w:delText>
        </w:r>
        <w:r w:rsidRPr="0062064A" w:rsidDel="00405EF3">
          <w:rPr>
            <w:rStyle w:val="Hipervnculo"/>
            <w:rFonts w:cs="Times New Roman"/>
            <w:noProof/>
            <w:color w:val="auto"/>
            <w:rPrChange w:id="2016" w:author="Camilo Andrés Díaz Gómez" w:date="2023-03-28T18:17:00Z">
              <w:rPr>
                <w:rStyle w:val="Hipervnculo"/>
                <w:noProof/>
              </w:rPr>
            </w:rPrChange>
          </w:rPr>
          <w:delText>.</w:delText>
        </w:r>
        <w:r w:rsidRPr="0062064A" w:rsidDel="00405EF3">
          <w:rPr>
            <w:rFonts w:cs="Times New Roman"/>
            <w:noProof/>
            <w:webHidden/>
          </w:rPr>
          <w:tab/>
          <w:delText>115</w:delText>
        </w:r>
      </w:del>
    </w:p>
    <w:p w14:paraId="2E9717F9" w14:textId="7EC0A7E6" w:rsidR="00104D00" w:rsidRPr="002B569F" w:rsidRDefault="00FA3B96" w:rsidP="00405EF3">
      <w:pPr>
        <w:jc w:val="center"/>
        <w:rPr>
          <w:rFonts w:cs="Times New Roman"/>
          <w:b/>
          <w:bCs/>
        </w:rPr>
      </w:pPr>
      <w:r w:rsidRPr="0062064A">
        <w:rPr>
          <w:rFonts w:cs="Times New Roman"/>
          <w:rPrChange w:id="2017" w:author="Camilo Andrés Díaz Gómez" w:date="2023-03-28T18:17:00Z">
            <w:rPr>
              <w:rFonts w:cs="Times New Roman"/>
              <w:b/>
              <w:bCs/>
            </w:rPr>
          </w:rPrChange>
        </w:rPr>
        <w:fldChar w:fldCharType="end"/>
      </w:r>
    </w:p>
    <w:p w14:paraId="1E22CC13" w14:textId="58D7B708" w:rsidR="00104D00" w:rsidRPr="002B569F"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2018" w:author="Camilo Andrés Díaz Gómez" w:date="2023-03-28T17:37:00Z"/>
          <w:rFonts w:cs="Times New Roman"/>
          <w:b/>
          <w:bCs/>
        </w:rPr>
      </w:pPr>
    </w:p>
    <w:p w14:paraId="44E21D3B" w14:textId="45471B96" w:rsidR="00104D00" w:rsidRPr="002B569F" w:rsidDel="005E4089" w:rsidRDefault="00104D00" w:rsidP="005E4089">
      <w:pPr>
        <w:rPr>
          <w:del w:id="2019" w:author="Camilo Andrés Díaz Gómez" w:date="2023-03-28T17:36:00Z"/>
          <w:rFonts w:cs="Times New Roman"/>
          <w:b/>
          <w:bCs/>
        </w:rPr>
        <w:pPrChange w:id="2020" w:author="Camilo Andrés Díaz Gómez" w:date="2023-03-28T17:36:00Z">
          <w:pPr>
            <w:jc w:val="center"/>
          </w:pPr>
        </w:pPrChange>
      </w:pPr>
    </w:p>
    <w:p w14:paraId="147B653E" w14:textId="12C637C3" w:rsidR="00104D00" w:rsidRPr="002B569F" w:rsidRDefault="00104D00" w:rsidP="005E4089">
      <w:pPr>
        <w:rPr>
          <w:rFonts w:cs="Times New Roman"/>
          <w:b/>
          <w:bCs/>
        </w:rPr>
        <w:pPrChange w:id="2021" w:author="Camilo Andrés Díaz Gómez" w:date="2023-03-28T17:36:00Z">
          <w:pPr>
            <w:jc w:val="center"/>
          </w:pPr>
        </w:pPrChange>
      </w:pPr>
    </w:p>
    <w:p w14:paraId="5955FC38" w14:textId="2DC8721F" w:rsidR="00104D00" w:rsidRPr="002B569F" w:rsidDel="00BD3055" w:rsidRDefault="00104D00" w:rsidP="002B569F">
      <w:pPr>
        <w:jc w:val="center"/>
        <w:rPr>
          <w:del w:id="2022" w:author="Camilo Andrés Díaz Gómez" w:date="2023-03-14T19:41:00Z"/>
          <w:rFonts w:cs="Times New Roman"/>
          <w:b/>
          <w:bCs/>
          <w:szCs w:val="24"/>
          <w:rPrChange w:id="2023" w:author="Camilo Andrés Díaz Gómez" w:date="2023-03-28T17:42:00Z">
            <w:rPr>
              <w:del w:id="2024" w:author="Camilo Andrés Díaz Gómez" w:date="2023-03-14T19:41:00Z"/>
              <w:rFonts w:cs="Times New Roman"/>
              <w:b/>
              <w:bCs/>
            </w:rPr>
          </w:rPrChange>
        </w:rPr>
        <w:pPrChange w:id="2025" w:author="Camilo Andrés Díaz Gómez" w:date="2023-03-28T17:43:00Z">
          <w:pPr>
            <w:jc w:val="center"/>
          </w:pPr>
        </w:pPrChange>
      </w:pPr>
    </w:p>
    <w:p w14:paraId="31576DDB" w14:textId="65AD682A" w:rsidR="00104D00" w:rsidRPr="002B569F" w:rsidDel="00104D00" w:rsidRDefault="00104D00" w:rsidP="002B569F">
      <w:pPr>
        <w:jc w:val="center"/>
        <w:rPr>
          <w:del w:id="2026" w:author="Steff Guzmán" w:date="2023-03-13T18:49:00Z"/>
          <w:rFonts w:cs="Times New Roman"/>
          <w:b/>
          <w:bCs/>
          <w:szCs w:val="24"/>
          <w:rPrChange w:id="2027" w:author="Camilo Andrés Díaz Gómez" w:date="2023-03-28T17:42:00Z">
            <w:rPr>
              <w:del w:id="2028" w:author="Steff Guzmán" w:date="2023-03-13T18:49:00Z"/>
              <w:rFonts w:cs="Times New Roman"/>
              <w:b/>
              <w:bCs/>
            </w:rPr>
          </w:rPrChange>
        </w:rPr>
        <w:pPrChange w:id="2029" w:author="Camilo Andrés Díaz Gómez" w:date="2023-03-28T17:43:00Z">
          <w:pPr>
            <w:jc w:val="center"/>
          </w:pPr>
        </w:pPrChange>
      </w:pPr>
    </w:p>
    <w:p w14:paraId="7C223B79" w14:textId="31514444" w:rsidR="0087174B" w:rsidRPr="002B569F" w:rsidDel="00104D00" w:rsidRDefault="0087174B" w:rsidP="002B569F">
      <w:pPr>
        <w:rPr>
          <w:del w:id="2030" w:author="Steff Guzmán" w:date="2023-03-13T18:49:00Z"/>
          <w:rFonts w:cs="Times New Roman"/>
          <w:b/>
          <w:bCs/>
          <w:szCs w:val="24"/>
          <w:rPrChange w:id="2031" w:author="Camilo Andrés Díaz Gómez" w:date="2023-03-28T17:42:00Z">
            <w:rPr>
              <w:del w:id="2032" w:author="Steff Guzmán" w:date="2023-03-13T18:49:00Z"/>
              <w:rFonts w:cs="Times New Roman"/>
              <w:b/>
              <w:bCs/>
            </w:rPr>
          </w:rPrChange>
        </w:rPr>
        <w:pPrChange w:id="2033" w:author="Camilo Andrés Díaz Gómez" w:date="2023-03-28T17:43:00Z">
          <w:pPr/>
        </w:pPrChange>
      </w:pPr>
      <w:del w:id="2034"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rsidP="002B569F">
      <w:pPr>
        <w:rPr>
          <w:del w:id="2035" w:author="Steff Guzmán" w:date="2023-03-13T18:49:00Z"/>
          <w:rFonts w:cs="Times New Roman"/>
          <w:b/>
          <w:szCs w:val="24"/>
          <w:rPrChange w:id="2036" w:author="Camilo Andrés Díaz Gómez" w:date="2023-03-28T17:42:00Z">
            <w:rPr>
              <w:del w:id="2037" w:author="Steff Guzmán" w:date="2023-03-13T18:49:00Z"/>
              <w:rFonts w:cs="Times New Roman"/>
              <w:b/>
              <w:szCs w:val="24"/>
            </w:rPr>
          </w:rPrChange>
        </w:rPr>
        <w:pPrChange w:id="2038" w:author="Camilo Andrés Díaz Gómez" w:date="2023-03-28T17:43:00Z">
          <w:pPr/>
        </w:pPrChange>
      </w:pPr>
      <w:del w:id="2039"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rsidP="002B569F">
      <w:pPr>
        <w:rPr>
          <w:del w:id="2040" w:author="Steff Guzmán" w:date="2023-03-13T18:49:00Z"/>
          <w:rFonts w:cs="Times New Roman"/>
          <w:b/>
          <w:bCs/>
          <w:szCs w:val="24"/>
          <w:rPrChange w:id="2041" w:author="Camilo Andrés Díaz Gómez" w:date="2023-03-28T17:42:00Z">
            <w:rPr>
              <w:del w:id="2042" w:author="Steff Guzmán" w:date="2023-03-13T18:49:00Z"/>
              <w:rFonts w:cs="Times New Roman"/>
              <w:b/>
              <w:bCs/>
            </w:rPr>
          </w:rPrChange>
        </w:rPr>
        <w:pPrChange w:id="2043" w:author="Camilo Andrés Díaz Gómez" w:date="2023-03-28T17:43:00Z">
          <w:pPr/>
        </w:pPrChange>
      </w:pPr>
      <w:del w:id="2044"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rsidP="002B569F">
      <w:pPr>
        <w:rPr>
          <w:del w:id="2045" w:author="Steff Guzmán" w:date="2023-03-13T18:49:00Z"/>
          <w:rFonts w:cs="Times New Roman"/>
          <w:b/>
          <w:szCs w:val="24"/>
          <w:rPrChange w:id="2046" w:author="Camilo Andrés Díaz Gómez" w:date="2023-03-28T17:42:00Z">
            <w:rPr>
              <w:del w:id="2047" w:author="Steff Guzmán" w:date="2023-03-13T18:49:00Z"/>
              <w:rFonts w:cs="Times New Roman"/>
              <w:b/>
              <w:szCs w:val="24"/>
            </w:rPr>
          </w:rPrChange>
        </w:rPr>
        <w:pPrChange w:id="2048" w:author="Camilo Andrés Díaz Gómez" w:date="2023-03-28T17:43:00Z">
          <w:pPr/>
        </w:pPrChange>
      </w:pPr>
      <w:del w:id="2049"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rsidP="002B569F">
      <w:pPr>
        <w:rPr>
          <w:del w:id="2050" w:author="Steff Guzmán" w:date="2023-03-13T18:49:00Z"/>
          <w:rFonts w:cs="Times New Roman"/>
          <w:b/>
          <w:szCs w:val="24"/>
          <w:rPrChange w:id="2051" w:author="Camilo Andrés Díaz Gómez" w:date="2023-03-28T17:42:00Z">
            <w:rPr>
              <w:del w:id="2052" w:author="Steff Guzmán" w:date="2023-03-13T18:49:00Z"/>
              <w:rFonts w:cs="Times New Roman"/>
              <w:b/>
              <w:szCs w:val="24"/>
            </w:rPr>
          </w:rPrChange>
        </w:rPr>
        <w:pPrChange w:id="2053" w:author="Camilo Andrés Díaz Gómez" w:date="2023-03-28T17:43:00Z">
          <w:pPr/>
        </w:pPrChange>
      </w:pPr>
      <w:del w:id="2054"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rsidP="002B569F">
      <w:pPr>
        <w:rPr>
          <w:del w:id="2055" w:author="Steff Guzmán" w:date="2023-03-13T18:49:00Z"/>
          <w:rFonts w:cs="Times New Roman"/>
          <w:b/>
          <w:bCs/>
          <w:szCs w:val="24"/>
          <w:rPrChange w:id="2056" w:author="Camilo Andrés Díaz Gómez" w:date="2023-03-28T17:42:00Z">
            <w:rPr>
              <w:del w:id="2057" w:author="Steff Guzmán" w:date="2023-03-13T18:49:00Z"/>
              <w:rFonts w:cs="Times New Roman"/>
              <w:b/>
              <w:bCs/>
            </w:rPr>
          </w:rPrChange>
        </w:rPr>
        <w:pPrChange w:id="2058" w:author="Camilo Andrés Díaz Gómez" w:date="2023-03-28T17:43:00Z">
          <w:pPr/>
        </w:pPrChange>
      </w:pPr>
      <w:del w:id="2059"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rsidP="002B569F">
      <w:pPr>
        <w:rPr>
          <w:del w:id="2060" w:author="Steff Guzmán" w:date="2023-03-13T18:49:00Z"/>
          <w:rFonts w:cs="Times New Roman"/>
          <w:b/>
          <w:szCs w:val="24"/>
          <w:rPrChange w:id="2061" w:author="Camilo Andrés Díaz Gómez" w:date="2023-03-28T17:42:00Z">
            <w:rPr>
              <w:del w:id="2062" w:author="Steff Guzmán" w:date="2023-03-13T18:49:00Z"/>
              <w:rFonts w:cs="Times New Roman"/>
              <w:b/>
              <w:szCs w:val="24"/>
            </w:rPr>
          </w:rPrChange>
        </w:rPr>
        <w:pPrChange w:id="2063" w:author="Camilo Andrés Díaz Gómez" w:date="2023-03-28T17:43:00Z">
          <w:pPr/>
        </w:pPrChange>
      </w:pPr>
      <w:del w:id="2064"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rsidP="002B569F">
      <w:pPr>
        <w:rPr>
          <w:del w:id="2065" w:author="Steff Guzmán" w:date="2023-03-13T18:49:00Z"/>
          <w:rFonts w:cs="Times New Roman"/>
          <w:bCs/>
          <w:szCs w:val="24"/>
        </w:rPr>
        <w:pPrChange w:id="2066" w:author="Camilo Andrés Díaz Gómez" w:date="2023-03-28T17:43:00Z">
          <w:pPr/>
        </w:pPrChange>
      </w:pPr>
      <w:del w:id="2067"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rsidP="002B569F">
      <w:pPr>
        <w:rPr>
          <w:del w:id="2068" w:author="Steff Guzmán" w:date="2023-03-13T18:49:00Z"/>
          <w:rFonts w:cs="Times New Roman"/>
          <w:bCs/>
          <w:szCs w:val="24"/>
        </w:rPr>
        <w:pPrChange w:id="2069" w:author="Camilo Andrés Díaz Gómez" w:date="2023-03-28T17:43:00Z">
          <w:pPr/>
        </w:pPrChange>
      </w:pPr>
      <w:del w:id="207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rsidP="002B569F">
      <w:pPr>
        <w:rPr>
          <w:del w:id="2071" w:author="Steff Guzmán" w:date="2023-03-13T18:49:00Z"/>
          <w:rFonts w:cs="Times New Roman"/>
          <w:bCs/>
          <w:szCs w:val="24"/>
        </w:rPr>
        <w:pPrChange w:id="2072" w:author="Camilo Andrés Díaz Gómez" w:date="2023-03-28T17:43:00Z">
          <w:pPr/>
        </w:pPrChange>
      </w:pPr>
      <w:del w:id="2073"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rsidP="002B569F">
      <w:pPr>
        <w:rPr>
          <w:del w:id="2074"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Change w:id="2080" w:author="Camilo Andrés Díaz Gómez" w:date="2023-03-28T17:43:00Z">
          <w:pPr/>
        </w:pPrChange>
      </w:pPr>
      <w:del w:id="2081"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rsidP="002B569F">
      <w:pPr>
        <w:pStyle w:val="Ttulo2"/>
        <w:jc w:val="center"/>
        <w:rPr>
          <w:rFonts w:cs="Times New Roman"/>
          <w:szCs w:val="24"/>
        </w:rPr>
        <w:pPrChange w:id="2082" w:author="Camilo Andrés Díaz Gómez" w:date="2023-03-28T17:43:00Z">
          <w:pPr>
            <w:jc w:val="center"/>
          </w:pPr>
        </w:pPrChange>
      </w:pPr>
      <w:bookmarkStart w:id="2083" w:name="_Toc129623643"/>
      <w:bookmarkStart w:id="2084" w:name="_Toc130919802"/>
      <w:r w:rsidRPr="002B569F">
        <w:rPr>
          <w:rFonts w:cs="Times New Roman"/>
          <w:szCs w:val="24"/>
        </w:rPr>
        <w:t>Resumen</w:t>
      </w:r>
      <w:bookmarkEnd w:id="2083"/>
      <w:bookmarkEnd w:id="2084"/>
    </w:p>
    <w:p w14:paraId="24F0C3BF" w14:textId="77777777" w:rsidR="00836B69" w:rsidRPr="002B569F" w:rsidRDefault="00836B69" w:rsidP="002B569F">
      <w:pPr>
        <w:pStyle w:val="PrrAPA"/>
        <w:ind w:firstLine="720"/>
        <w:pPrChange w:id="2085"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2086" w:author="Camilo Andrés Díaz Gómez" w:date="2023-03-22T13:50:00Z">
        <w:r w:rsidRPr="002B569F" w:rsidDel="00935104">
          <w:delText xml:space="preserve"> IoT</w:delText>
        </w:r>
      </w:del>
      <w:ins w:id="2087" w:author="Camilo Andrés Díaz Gómez" w:date="2023-03-22T13:50:00Z">
        <w:r w:rsidR="00935104" w:rsidRPr="002B569F">
          <w:t xml:space="preserve"> IoT</w:t>
        </w:r>
        <w:r w:rsidR="00935104" w:rsidRPr="002B569F">
          <w:rPr>
            <w:rStyle w:val="Refdenotaalpie"/>
          </w:rPr>
          <w:footnoteReference w:id="1"/>
        </w:r>
      </w:ins>
      <w:ins w:id="2090" w:author="Camilo Andrés Díaz Gómez" w:date="2023-03-12T17:23:00Z">
        <w:r w:rsidR="0026198E" w:rsidRPr="002B569F">
          <w:t>,</w:t>
        </w:r>
      </w:ins>
      <w:ins w:id="2091" w:author="DIANA CAROLINA CANDIA HERRERA" w:date="2023-03-07T09:32:00Z">
        <w:del w:id="2092"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2093"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rsidP="002B569F">
      <w:pPr>
        <w:pStyle w:val="PrrAPA"/>
        <w:rPr>
          <w:ins w:id="2094" w:author="Camilo Andrés Díaz Gómez" w:date="2023-03-17T00:30:00Z"/>
        </w:rPr>
        <w:pPrChange w:id="2095"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2096"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w:t>
      </w:r>
      <w:commentRangeStart w:id="2097"/>
      <w:r w:rsidRPr="002B569F">
        <w:t>IoT</w:t>
      </w:r>
      <w:commentRangeEnd w:id="2097"/>
      <w:r w:rsidR="008D3197" w:rsidRPr="002B569F">
        <w:rPr>
          <w:rStyle w:val="Refdecomentario"/>
          <w:sz w:val="24"/>
          <w:szCs w:val="24"/>
          <w:rPrChange w:id="2098" w:author="Camilo Andrés Díaz Gómez" w:date="2023-03-28T17:42:00Z">
            <w:rPr>
              <w:rStyle w:val="Refdecomentario"/>
            </w:rPr>
          </w:rPrChange>
        </w:rPr>
        <w:commentReference w:id="2097"/>
      </w:r>
      <w:r w:rsidRPr="002B569F">
        <w:t xml:space="preserve">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7A90B515" w:rsidR="00836B69" w:rsidRPr="002B569F" w:rsidRDefault="00DA6BE6" w:rsidP="002B569F">
      <w:pPr>
        <w:pStyle w:val="PrrAPA"/>
        <w:rPr>
          <w:ins w:id="2099" w:author="Camilo Andrés Díaz Gómez" w:date="2023-03-12T17:52:00Z"/>
        </w:rPr>
      </w:pPr>
      <w:ins w:id="2100" w:author="Camilo Andrés Díaz Gómez" w:date="2023-03-12T17:52:00Z">
        <w:r w:rsidRPr="002B569F">
          <w:t>Para lograr una simulación precisa de los datos ambientales, es necesario crear un modelo que tenga en cuenta las diferentes variables del ambiente. En este sentido, el Aprendizaje Automático (Machine Learning)</w:t>
        </w:r>
      </w:ins>
      <w:ins w:id="2101" w:author="Camilo Andrés Díaz Gómez" w:date="2023-03-12T17:53:00Z">
        <w:r w:rsidRPr="002B569F">
          <w:t>, una disciplina de la inteligencia artificial,</w:t>
        </w:r>
      </w:ins>
      <w:ins w:id="2102" w:author="Camilo Andrés Díaz Gómez" w:date="2023-03-12T17:52:00Z">
        <w:r w:rsidRPr="002B569F">
          <w:t xml:space="preserve"> es clave para entrenar el modelo usando datos recopilados de diversas estaciones</w:t>
        </w:r>
      </w:ins>
      <w:ins w:id="2103" w:author="Camilo Andrés Díaz Gómez" w:date="2023-03-12T17:54:00Z">
        <w:r w:rsidRPr="002B569F">
          <w:t xml:space="preserve"> hidrometeorológicas</w:t>
        </w:r>
      </w:ins>
      <w:ins w:id="2104" w:author="Camilo Andrés Díaz Gómez" w:date="2023-03-12T17:52:00Z">
        <w:r w:rsidRPr="002B569F">
          <w:t xml:space="preserve"> de la ciudad de Bogotá. Al obtener todos los datos acumulados por dichas estaciones, se podrán relacionar entre sí, considerando otras variables obtenidas de cada estación, como la fecha y hora en la que se extrajeron los datos. De esta manera, se creará un conjunto de datos organizado con el que el modelo será entrenado. Finalmente, el </w:t>
        </w:r>
        <w:r w:rsidRPr="002B569F">
          <w:lastRenderedPageBreak/>
          <w:t>modelo será capaz de predecir los datos ambientales en base a la información del entorno que rodea la simulación</w:t>
        </w:r>
      </w:ins>
      <w:ins w:id="2105" w:author="Camilo Andrés Díaz Gómez" w:date="2023-03-12T17:54:00Z">
        <w:r w:rsidRPr="002B569F">
          <w:t>.</w:t>
        </w:r>
      </w:ins>
    </w:p>
    <w:p w14:paraId="0A087F69" w14:textId="77777777" w:rsidR="00DA6BE6" w:rsidRPr="002B569F" w:rsidDel="00DA6BE6" w:rsidRDefault="00DA6BE6" w:rsidP="002B569F">
      <w:pPr>
        <w:pStyle w:val="PrrAPA"/>
        <w:rPr>
          <w:del w:id="2106" w:author="Camilo Andrés Díaz Gómez" w:date="2023-03-12T17:54:00Z"/>
        </w:rPr>
        <w:pPrChange w:id="2107" w:author="Camilo Andrés Díaz Gómez" w:date="2023-03-28T17:43:00Z">
          <w:pPr>
            <w:pStyle w:val="PrrAPA"/>
          </w:pPr>
        </w:pPrChange>
      </w:pPr>
      <w:commentRangeStart w:id="2108"/>
    </w:p>
    <w:p w14:paraId="76F6B2E9" w14:textId="1D4C82BF" w:rsidR="00711D19" w:rsidRPr="002B569F" w:rsidRDefault="00836B69" w:rsidP="002B569F">
      <w:pPr>
        <w:pStyle w:val="PrrAPA"/>
      </w:pPr>
      <w:del w:id="2109"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2110"/>
        <w:r w:rsidRPr="002B569F" w:rsidDel="00DA6BE6">
          <w:delText>estaciones</w:delText>
        </w:r>
        <w:commentRangeEnd w:id="2110"/>
        <w:r w:rsidR="00843772" w:rsidRPr="002B569F" w:rsidDel="00DA6BE6">
          <w:rPr>
            <w:rStyle w:val="Refdecomentario"/>
            <w:sz w:val="24"/>
            <w:szCs w:val="24"/>
            <w:rPrChange w:id="2111" w:author="Camilo Andrés Díaz Gómez" w:date="2023-03-28T17:42:00Z">
              <w:rPr>
                <w:rStyle w:val="Refdecomentario"/>
              </w:rPr>
            </w:rPrChange>
          </w:rPr>
          <w:commentReference w:id="2110"/>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2108"/>
        <w:r w:rsidR="00843772" w:rsidRPr="002B569F" w:rsidDel="00DA6BE6">
          <w:rPr>
            <w:rStyle w:val="Refdecomentario"/>
            <w:sz w:val="24"/>
            <w:szCs w:val="24"/>
            <w:rPrChange w:id="2112" w:author="Camilo Andrés Díaz Gómez" w:date="2023-03-28T17:42:00Z">
              <w:rPr>
                <w:rStyle w:val="Refdecomentario"/>
              </w:rPr>
            </w:rPrChange>
          </w:rPr>
          <w:commentReference w:id="2108"/>
        </w:r>
      </w:del>
      <w:ins w:id="2113" w:author="Camilo Andrés Díaz Gómez" w:date="2023-03-12T17:37:00Z">
        <w:r w:rsidR="00711D19" w:rsidRPr="002B569F">
          <w:tab/>
        </w:r>
      </w:ins>
    </w:p>
    <w:p w14:paraId="5DCA9AD6" w14:textId="753736CC" w:rsidR="00836B69" w:rsidRPr="002B569F" w:rsidRDefault="00836B69" w:rsidP="002B569F">
      <w:pPr>
        <w:pStyle w:val="PrrAPA"/>
      </w:pPr>
      <w:r w:rsidRPr="002B569F">
        <w:rPr>
          <w:rPrChange w:id="2114" w:author="Camilo Andrés Díaz Gómez" w:date="2023-03-28T17:42:00Z">
            <w:rPr>
              <w:i/>
            </w:rPr>
          </w:rPrChange>
        </w:rPr>
        <w:t>Palabras clave</w:t>
      </w:r>
      <w:r w:rsidRPr="002B569F">
        <w:t>:  Redes IoT, ecosistemas tecnológicos, sensores, datos ambientales, modelo de simulación, Machine Learning,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115" w:author="Camilo Andrés Díaz Gómez" w:date="2023-03-28T17:43:00Z"/>
          <w:rFonts w:eastAsiaTheme="majorEastAsia" w:cs="Times New Roman"/>
          <w:b/>
          <w:szCs w:val="24"/>
        </w:rPr>
      </w:pPr>
      <w:bookmarkStart w:id="2116" w:name="_Toc67130056"/>
      <w:ins w:id="2117"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118" w:author="Camilo Andrés Díaz Gómez" w:date="2023-03-28T17:43:00Z"/>
          <w:rFonts w:cs="Times New Roman"/>
          <w:szCs w:val="24"/>
        </w:rPr>
      </w:pPr>
      <w:del w:id="2119"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rsidP="002B569F">
      <w:pPr>
        <w:spacing w:after="160"/>
        <w:jc w:val="left"/>
        <w:rPr>
          <w:del w:id="2120" w:author="Camilo Andrés Díaz Gómez" w:date="2023-03-28T17:43:00Z"/>
          <w:rFonts w:cs="Times New Roman"/>
          <w:szCs w:val="24"/>
        </w:rPr>
        <w:pPrChange w:id="2121" w:author="Camilo Andrés Díaz Gómez" w:date="2023-03-28T17:43:00Z">
          <w:pPr>
            <w:spacing w:after="160" w:line="259" w:lineRule="auto"/>
            <w:jc w:val="left"/>
          </w:pPr>
        </w:pPrChange>
      </w:pPr>
      <w:del w:id="2122" w:author="Camilo Andrés Díaz Gómez" w:date="2023-03-28T17:43:00Z">
        <w:r w:rsidRPr="002B569F" w:rsidDel="002B569F">
          <w:rPr>
            <w:rFonts w:cs="Times New Roman"/>
            <w:szCs w:val="24"/>
          </w:rPr>
          <w:br w:type="page"/>
        </w:r>
      </w:del>
    </w:p>
    <w:p w14:paraId="47993B12" w14:textId="10C223A2" w:rsidR="00836B69" w:rsidRPr="002B569F" w:rsidRDefault="00836B69" w:rsidP="002B569F">
      <w:pPr>
        <w:pStyle w:val="Ttulo2"/>
        <w:jc w:val="center"/>
        <w:rPr>
          <w:rFonts w:cs="Times New Roman"/>
          <w:szCs w:val="24"/>
          <w:lang w:val="en-US"/>
        </w:rPr>
        <w:pPrChange w:id="2123" w:author="Camilo Andrés Díaz Gómez" w:date="2023-03-28T17:43:00Z">
          <w:pPr>
            <w:jc w:val="center"/>
          </w:pPr>
        </w:pPrChange>
      </w:pPr>
      <w:bookmarkStart w:id="2124" w:name="_Toc129623644"/>
      <w:bookmarkStart w:id="2125" w:name="_Toc130919803"/>
      <w:r w:rsidRPr="002B569F">
        <w:rPr>
          <w:rFonts w:cs="Times New Roman"/>
          <w:szCs w:val="24"/>
          <w:lang w:val="en-US"/>
        </w:rPr>
        <w:t>Abstract</w:t>
      </w:r>
      <w:bookmarkEnd w:id="2116"/>
      <w:bookmarkEnd w:id="2124"/>
      <w:bookmarkEnd w:id="2125"/>
    </w:p>
    <w:p w14:paraId="5C7BFC20" w14:textId="52D1FC75" w:rsidR="00836B69" w:rsidRPr="002B569F" w:rsidDel="00935104" w:rsidRDefault="00935104" w:rsidP="002B569F">
      <w:pPr>
        <w:pStyle w:val="PrrAPA"/>
        <w:ind w:firstLine="0"/>
        <w:rPr>
          <w:del w:id="2126" w:author="Camilo Andrés Díaz Gómez" w:date="2023-03-22T13:50:00Z"/>
          <w:lang w:val="en-US"/>
        </w:rPr>
        <w:pPrChange w:id="2127" w:author="Camilo Andrés Díaz Gómez" w:date="2023-03-28T17:43:00Z">
          <w:pPr>
            <w:pStyle w:val="PrrAPA"/>
            <w:ind w:firstLine="0"/>
          </w:pPr>
        </w:pPrChange>
      </w:pPr>
      <w:ins w:id="2128"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129" w:author="Camilo Andrés Díaz Gómez" w:date="2023-03-22T13:53:00Z"/>
          <w:lang w:val="en-US"/>
        </w:rPr>
      </w:pPr>
      <w:ins w:id="2130" w:author="Camilo Andrés Díaz Gómez" w:date="2023-03-22T13:50:00Z">
        <w:r w:rsidRPr="002B569F">
          <w:rPr>
            <w:lang w:val="en-US"/>
          </w:rPr>
          <w:tab/>
        </w:r>
      </w:ins>
    </w:p>
    <w:p w14:paraId="47EE2003" w14:textId="77777777" w:rsidR="00703E7F" w:rsidRPr="002B569F" w:rsidRDefault="00703E7F" w:rsidP="002B569F">
      <w:pPr>
        <w:pStyle w:val="PrrAPA"/>
        <w:rPr>
          <w:ins w:id="2131" w:author="Camilo Andrés Díaz Gómez" w:date="2023-03-28T11:48:00Z"/>
          <w:lang w:val="en-US"/>
        </w:rPr>
      </w:pPr>
      <w:ins w:id="2132"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133" w:author="Camilo Andrés Díaz Gómez" w:date="2023-03-28T11:48:00Z"/>
          <w:lang w:val="en-US"/>
        </w:rPr>
      </w:pPr>
    </w:p>
    <w:p w14:paraId="0EFE427B" w14:textId="77777777" w:rsidR="00703E7F" w:rsidRPr="002B569F" w:rsidRDefault="00703E7F" w:rsidP="002B569F">
      <w:pPr>
        <w:pStyle w:val="PrrAPA"/>
        <w:rPr>
          <w:ins w:id="2134" w:author="Camilo Andrés Díaz Gómez" w:date="2023-03-28T11:48:00Z"/>
          <w:lang w:val="en-US"/>
        </w:rPr>
      </w:pPr>
      <w:ins w:id="2135"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136" w:author="Camilo Andrés Díaz Gómez" w:date="2023-03-28T11:48:00Z"/>
          <w:lang w:val="en-US"/>
        </w:rPr>
      </w:pPr>
    </w:p>
    <w:p w14:paraId="1B84489F" w14:textId="5B823E9F" w:rsidR="00836B69" w:rsidRPr="002B569F" w:rsidDel="00703E7F" w:rsidRDefault="00703E7F" w:rsidP="002B569F">
      <w:pPr>
        <w:pStyle w:val="PrrAPA"/>
        <w:ind w:firstLine="0"/>
        <w:rPr>
          <w:del w:id="2137" w:author="Camilo Andrés Díaz Gómez" w:date="2023-03-28T11:48:00Z"/>
          <w:lang w:val="en-US"/>
        </w:rPr>
        <w:pPrChange w:id="2138" w:author="Camilo Andrés Díaz Gómez" w:date="2023-03-28T17:43:00Z">
          <w:pPr>
            <w:pStyle w:val="PrrAPA"/>
            <w:ind w:firstLine="0"/>
          </w:pPr>
        </w:pPrChange>
      </w:pPr>
      <w:ins w:id="2139" w:author="Camilo Andrés Díaz Gómez" w:date="2023-03-28T11:48:00Z">
        <w:r w:rsidRPr="002B569F">
          <w:rPr>
            <w:lang w:val="en-US"/>
          </w:rPr>
          <w:t>To achieve an accurate simulation of the environmental data, it is necessary to create a model that takes into account the different variables of the environment. In this sense, Machine Learning,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140"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rsidP="002B569F">
      <w:pPr>
        <w:pStyle w:val="PrrAPA"/>
        <w:rPr>
          <w:ins w:id="2141" w:author="Camilo Andrés Díaz Gómez" w:date="2023-03-28T11:48:00Z"/>
          <w:lang w:val="en-US"/>
        </w:rPr>
        <w:pPrChange w:id="2142" w:author="Camilo Andrés Díaz Gómez" w:date="2023-03-28T17:43:00Z">
          <w:pPr>
            <w:ind w:firstLine="708"/>
          </w:pPr>
        </w:pPrChange>
      </w:pPr>
    </w:p>
    <w:p w14:paraId="3CE2ABF1" w14:textId="214F2581" w:rsidR="00836B69" w:rsidRPr="002B569F" w:rsidDel="00703E7F" w:rsidRDefault="00836B69" w:rsidP="002B569F">
      <w:pPr>
        <w:pStyle w:val="PrrAPA"/>
        <w:ind w:firstLine="0"/>
        <w:rPr>
          <w:del w:id="2143" w:author="Camilo Andrés Díaz Gómez" w:date="2023-03-28T11:48:00Z"/>
          <w:lang w:val="en-US"/>
        </w:rPr>
        <w:pPrChange w:id="2144" w:author="Camilo Andrés Díaz Gómez" w:date="2023-03-28T17:43:00Z">
          <w:pPr>
            <w:ind w:firstLine="708"/>
          </w:pPr>
        </w:pPrChange>
      </w:pPr>
    </w:p>
    <w:p w14:paraId="5EEB0E85" w14:textId="74F86944" w:rsidR="00836B69" w:rsidRPr="002B569F" w:rsidDel="00703E7F" w:rsidRDefault="00836B69" w:rsidP="002B569F">
      <w:pPr>
        <w:pStyle w:val="PrrAPA"/>
        <w:ind w:firstLine="0"/>
        <w:rPr>
          <w:del w:id="2145" w:author="Camilo Andrés Díaz Gómez" w:date="2023-03-28T11:48:00Z"/>
          <w:lang w:val="en-US"/>
        </w:rPr>
        <w:pPrChange w:id="2146" w:author="Camilo Andrés Díaz Gómez" w:date="2023-03-28T17:43:00Z">
          <w:pPr>
            <w:ind w:firstLine="708"/>
          </w:pPr>
        </w:pPrChange>
      </w:pPr>
      <w:del w:id="2147"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rsidP="002B569F">
      <w:pPr>
        <w:pStyle w:val="PrrAPA"/>
        <w:ind w:firstLine="0"/>
        <w:rPr>
          <w:del w:id="2148" w:author="Camilo Andrés Díaz Gómez" w:date="2023-03-28T11:48:00Z"/>
          <w:lang w:val="en-US"/>
        </w:rPr>
        <w:pPrChange w:id="2149" w:author="Camilo Andrés Díaz Gómez" w:date="2023-03-28T17:43:00Z">
          <w:pPr>
            <w:ind w:firstLine="708"/>
          </w:pPr>
        </w:pPrChange>
      </w:pPr>
    </w:p>
    <w:p w14:paraId="240A556B" w14:textId="59986F2E" w:rsidR="00E30F2C" w:rsidRPr="002B569F" w:rsidRDefault="00836B69" w:rsidP="002B569F">
      <w:pPr>
        <w:pStyle w:val="PrrAPA"/>
        <w:ind w:firstLine="0"/>
        <w:rPr>
          <w:lang w:val="en-US"/>
        </w:rPr>
        <w:pPrChange w:id="2150" w:author="Camilo Andrés Díaz Gómez" w:date="2023-03-28T17:43:00Z">
          <w:pPr>
            <w:ind w:firstLine="708"/>
          </w:pPr>
        </w:pPrChange>
      </w:pPr>
      <w:del w:id="2151"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61D11CB" w:rsidR="00836B69" w:rsidRPr="002B569F" w:rsidDel="00703E7F" w:rsidRDefault="00836B69" w:rsidP="002B569F">
      <w:pPr>
        <w:pStyle w:val="PrrAPA"/>
        <w:rPr>
          <w:del w:id="2152" w:author="Camilo Andrés Díaz Gómez" w:date="2023-03-28T11:48:00Z"/>
          <w:lang w:val="en-US"/>
        </w:rPr>
        <w:pPrChange w:id="2153"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IoT networks, technological ecosystems, sensors, environmental data, simulation model, Machine Learning, artificial intelligence, data consistency, data prediction.</w:t>
      </w:r>
    </w:p>
    <w:p w14:paraId="6A0EBC0E" w14:textId="13561D32" w:rsidR="00E30F2C" w:rsidRPr="002B569F" w:rsidRDefault="00E30F2C" w:rsidP="002B569F">
      <w:pPr>
        <w:pStyle w:val="PrrAPA"/>
        <w:rPr>
          <w:ins w:id="2154" w:author="Camilo Andrés Díaz Gómez" w:date="2023-03-22T16:26:00Z"/>
          <w:lang w:val="en-US"/>
          <w:rPrChange w:id="2155" w:author="Camilo Andrés Díaz Gómez" w:date="2023-03-28T17:42:00Z">
            <w:rPr>
              <w:ins w:id="2156" w:author="Camilo Andrés Díaz Gómez" w:date="2023-03-22T16:26:00Z"/>
              <w:rFonts w:eastAsiaTheme="majorEastAsia" w:cs="Times New Roman"/>
              <w:b/>
              <w:szCs w:val="26"/>
            </w:rPr>
          </w:rPrChange>
        </w:rPr>
        <w:pPrChange w:id="2157" w:author="Camilo Andrés Díaz Gómez" w:date="2023-03-28T17:43:00Z">
          <w:pPr>
            <w:spacing w:after="160" w:line="259" w:lineRule="auto"/>
            <w:jc w:val="left"/>
          </w:pPr>
        </w:pPrChange>
      </w:pPr>
      <w:bookmarkStart w:id="2158" w:name="_Toc129623645"/>
    </w:p>
    <w:p w14:paraId="249B6CB2" w14:textId="77777777" w:rsidR="00703E7F" w:rsidRPr="002B569F" w:rsidRDefault="00703E7F" w:rsidP="002B569F">
      <w:pPr>
        <w:spacing w:after="160"/>
        <w:jc w:val="left"/>
        <w:rPr>
          <w:ins w:id="2159" w:author="Camilo Andrés Díaz Gómez" w:date="2023-03-28T11:48:00Z"/>
          <w:rFonts w:eastAsiaTheme="majorEastAsia" w:cs="Times New Roman"/>
          <w:b/>
          <w:szCs w:val="24"/>
          <w:lang w:val="en-US"/>
          <w:rPrChange w:id="2160" w:author="Camilo Andrés Díaz Gómez" w:date="2023-03-28T17:42:00Z">
            <w:rPr>
              <w:ins w:id="2161" w:author="Camilo Andrés Díaz Gómez" w:date="2023-03-28T11:48:00Z"/>
              <w:rFonts w:eastAsiaTheme="majorEastAsia" w:cs="Times New Roman"/>
              <w:b/>
              <w:szCs w:val="24"/>
            </w:rPr>
          </w:rPrChange>
        </w:rPr>
        <w:pPrChange w:id="2162" w:author="Camilo Andrés Díaz Gómez" w:date="2023-03-28T17:43:00Z">
          <w:pPr>
            <w:spacing w:after="160" w:line="259" w:lineRule="auto"/>
            <w:jc w:val="left"/>
          </w:pPr>
        </w:pPrChange>
      </w:pPr>
      <w:ins w:id="2163" w:author="Camilo Andrés Díaz Gómez" w:date="2023-03-28T11:48:00Z">
        <w:r w:rsidRPr="002B569F">
          <w:rPr>
            <w:rFonts w:cs="Times New Roman"/>
            <w:szCs w:val="24"/>
            <w:lang w:val="en-US"/>
            <w:rPrChange w:id="2164" w:author="Camilo Andrés Díaz Gómez" w:date="2023-03-28T17:42:00Z">
              <w:rPr>
                <w:rFonts w:cs="Times New Roman"/>
                <w:szCs w:val="24"/>
              </w:rPr>
            </w:rPrChange>
          </w:rPr>
          <w:br w:type="page"/>
        </w:r>
      </w:ins>
    </w:p>
    <w:p w14:paraId="38124428" w14:textId="46C42452" w:rsidR="007A5D17" w:rsidRPr="002B569F" w:rsidRDefault="00996369" w:rsidP="002B569F">
      <w:pPr>
        <w:pStyle w:val="Ttulo2"/>
        <w:jc w:val="center"/>
        <w:rPr>
          <w:rFonts w:cs="Times New Roman"/>
          <w:szCs w:val="24"/>
        </w:rPr>
        <w:pPrChange w:id="2165" w:author="Camilo Andrés Díaz Gómez" w:date="2023-03-28T17:43:00Z">
          <w:pPr>
            <w:jc w:val="center"/>
          </w:pPr>
        </w:pPrChange>
      </w:pPr>
      <w:bookmarkStart w:id="2166" w:name="_Toc130919804"/>
      <w:r w:rsidRPr="002B569F">
        <w:rPr>
          <w:rFonts w:cs="Times New Roman"/>
          <w:szCs w:val="24"/>
        </w:rPr>
        <w:lastRenderedPageBreak/>
        <w:t>Introducción</w:t>
      </w:r>
      <w:bookmarkEnd w:id="2158"/>
      <w:bookmarkEnd w:id="2166"/>
    </w:p>
    <w:p w14:paraId="72E0815A" w14:textId="77777777" w:rsidR="00E57649" w:rsidRPr="002B569F" w:rsidRDefault="00E57649" w:rsidP="002B569F">
      <w:pPr>
        <w:pStyle w:val="PrrAPA"/>
        <w:rPr>
          <w:ins w:id="2167" w:author="Camilo Andrés Díaz Gómez" w:date="2023-03-22T13:53:00Z"/>
        </w:rPr>
        <w:pPrChange w:id="2168" w:author="Camilo Andrés Díaz Gómez" w:date="2023-03-28T17:43:00Z">
          <w:pPr>
            <w:pStyle w:val="PrrAPA"/>
            <w:ind w:firstLine="708"/>
          </w:pPr>
        </w:pPrChange>
      </w:pPr>
    </w:p>
    <w:p w14:paraId="268CE201" w14:textId="1716E4B3" w:rsidR="007A5D17" w:rsidRPr="002B569F" w:rsidRDefault="007A5D17" w:rsidP="002B569F">
      <w:pPr>
        <w:pStyle w:val="PrrAPA"/>
        <w:rPr>
          <w:ins w:id="2169" w:author="Camilo Andrés Díaz Gómez" w:date="2023-03-17T00:31:00Z"/>
        </w:rPr>
        <w:pPrChange w:id="2170"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171" w:author="DIANA CAROLINA CANDIA HERRERA" w:date="2023-03-07T09:35:00Z">
        <w:r w:rsidRPr="002B569F" w:rsidDel="00843772">
          <w:delText xml:space="preserve"> rápido</w:delText>
        </w:r>
      </w:del>
      <w:r w:rsidRPr="002B569F">
        <w:t xml:space="preserve">, permitiendo así </w:t>
      </w:r>
      <w:ins w:id="2172" w:author="DIANA CAROLINA CANDIA HERRERA" w:date="2023-03-07T09:36:00Z">
        <w:r w:rsidR="00843772" w:rsidRPr="002B569F">
          <w:t>que</w:t>
        </w:r>
      </w:ins>
      <w:del w:id="2173" w:author="DIANA CAROLINA CANDIA HERRERA" w:date="2023-03-07T09:36:00Z">
        <w:r w:rsidRPr="002B569F" w:rsidDel="00843772">
          <w:delText>a</w:delText>
        </w:r>
      </w:del>
      <w:r w:rsidRPr="002B569F">
        <w:t xml:space="preserve"> las personas </w:t>
      </w:r>
      <w:ins w:id="2174"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175"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of Things (IoT) o también como internet de las cosas. </w:t>
      </w:r>
    </w:p>
    <w:p w14:paraId="4967A472" w14:textId="77777777" w:rsidR="00215A76" w:rsidRPr="002B569F" w:rsidRDefault="00215A76" w:rsidP="002B569F">
      <w:pPr>
        <w:pStyle w:val="PrrAPA"/>
        <w:pPrChange w:id="2176" w:author="Camilo Andrés Díaz Gómez" w:date="2023-03-28T17:43:00Z">
          <w:pPr>
            <w:pStyle w:val="NormalWeb"/>
            <w:spacing w:line="360" w:lineRule="auto"/>
            <w:ind w:firstLine="720"/>
            <w:jc w:val="both"/>
          </w:pPr>
        </w:pPrChange>
      </w:pPr>
    </w:p>
    <w:p w14:paraId="05C6FBDC" w14:textId="139C7774" w:rsidR="007A5D17" w:rsidRPr="002B569F" w:rsidRDefault="007A5D17" w:rsidP="002B569F">
      <w:pPr>
        <w:pStyle w:val="PrrAPA"/>
        <w:rPr>
          <w:ins w:id="2177" w:author="Camilo Andrés Díaz Gómez" w:date="2023-03-17T00:31:00Z"/>
        </w:rPr>
        <w:pPrChange w:id="2178"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rsidP="002B569F">
      <w:pPr>
        <w:pStyle w:val="PrrAPA"/>
        <w:pPrChange w:id="2179" w:author="Camilo Andrés Díaz Gómez" w:date="2023-03-28T17:43:00Z">
          <w:pPr>
            <w:pStyle w:val="NormalWeb"/>
            <w:spacing w:line="360" w:lineRule="auto"/>
            <w:ind w:firstLine="720"/>
            <w:jc w:val="both"/>
          </w:pPr>
        </w:pPrChange>
      </w:pPr>
    </w:p>
    <w:p w14:paraId="3DB8E2F1" w14:textId="7FD69BE9" w:rsidR="007A5D17" w:rsidRPr="002B569F" w:rsidRDefault="007A5D17" w:rsidP="002B569F">
      <w:pPr>
        <w:pStyle w:val="PrrAPA"/>
        <w:pPrChange w:id="2180"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rsidP="002B569F">
      <w:pPr>
        <w:pStyle w:val="Ttulo2"/>
        <w:jc w:val="center"/>
        <w:rPr>
          <w:rFonts w:cs="Times New Roman"/>
          <w:szCs w:val="24"/>
        </w:rPr>
        <w:pPrChange w:id="2181" w:author="Camilo Andrés Díaz Gómez" w:date="2023-03-28T17:43:00Z">
          <w:pPr>
            <w:spacing w:after="160" w:line="259" w:lineRule="auto"/>
            <w:jc w:val="center"/>
          </w:pPr>
        </w:pPrChange>
      </w:pPr>
      <w:r w:rsidRPr="002B569F">
        <w:rPr>
          <w:rFonts w:cs="Times New Roman"/>
          <w:sz w:val="22"/>
          <w:szCs w:val="22"/>
          <w:rPrChange w:id="2182" w:author="Camilo Andrés Díaz Gómez" w:date="2023-03-28T17:42:00Z">
            <w:rPr>
              <w:rFonts w:cs="Times New Roman"/>
              <w:szCs w:val="24"/>
            </w:rPr>
          </w:rPrChange>
        </w:rPr>
        <w:br w:type="page"/>
      </w:r>
      <w:bookmarkStart w:id="2183" w:name="_Toc129623646"/>
      <w:bookmarkStart w:id="2184" w:name="_Toc130919805"/>
      <w:r w:rsidR="00996369" w:rsidRPr="002B569F">
        <w:rPr>
          <w:rFonts w:cs="Times New Roman"/>
          <w:szCs w:val="24"/>
        </w:rPr>
        <w:lastRenderedPageBreak/>
        <w:t>Planteamiento del Problema</w:t>
      </w:r>
      <w:bookmarkEnd w:id="2183"/>
      <w:bookmarkEnd w:id="2184"/>
    </w:p>
    <w:p w14:paraId="01227494" w14:textId="77777777" w:rsidR="00E30F2C" w:rsidRPr="002B569F" w:rsidRDefault="00E30F2C" w:rsidP="002B569F">
      <w:pPr>
        <w:pStyle w:val="PrrAPA"/>
        <w:ind w:firstLine="708"/>
        <w:rPr>
          <w:ins w:id="2185" w:author="Camilo Andrés Díaz Gómez" w:date="2023-03-22T16:26:00Z"/>
        </w:rPr>
      </w:pPr>
    </w:p>
    <w:p w14:paraId="25F6DB75" w14:textId="39D36158" w:rsidR="007A5D17" w:rsidRPr="002B569F" w:rsidRDefault="00DA6BE6" w:rsidP="002B569F">
      <w:pPr>
        <w:pStyle w:val="PrrAPA"/>
        <w:ind w:firstLine="708"/>
        <w:pPrChange w:id="2186" w:author="Camilo Andrés Díaz Gómez" w:date="2023-03-28T17:43:00Z">
          <w:pPr>
            <w:pStyle w:val="PrrAPA"/>
            <w:ind w:firstLine="720"/>
          </w:pPr>
        </w:pPrChange>
      </w:pPr>
      <w:ins w:id="2187"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188" w:author="Camilo Andrés Díaz Gómez" w:date="2023-03-12T17:58:00Z">
        <w:r w:rsidR="007A5D17" w:rsidRPr="002B569F" w:rsidDel="00DA6BE6">
          <w:delText xml:space="preserve">En la actualidad, una gran parte de los </w:delText>
        </w:r>
        <w:commentRangeStart w:id="2189"/>
        <w:r w:rsidR="007A5D17" w:rsidRPr="002B569F" w:rsidDel="00DA6BE6">
          <w:delText xml:space="preserve">objetos electrónicos </w:delText>
        </w:r>
        <w:commentRangeEnd w:id="2189"/>
        <w:r w:rsidR="00843772" w:rsidRPr="002B569F" w:rsidDel="00DA6BE6">
          <w:rPr>
            <w:rStyle w:val="Refdecomentario"/>
            <w:sz w:val="24"/>
            <w:szCs w:val="24"/>
            <w:rPrChange w:id="2190" w:author="Camilo Andrés Díaz Gómez" w:date="2023-03-28T17:42:00Z">
              <w:rPr>
                <w:rStyle w:val="Refdecomentario"/>
              </w:rPr>
            </w:rPrChange>
          </w:rPr>
          <w:commentReference w:id="2189"/>
        </w:r>
        <w:r w:rsidR="007A5D17" w:rsidRPr="002B569F" w:rsidDel="00DA6BE6">
          <w:delText>de uso diario de la humanidad están conectados a internet por diferentes propósitos,</w:delText>
        </w:r>
      </w:del>
      <w:ins w:id="2191" w:author="Camilo Andrés Díaz Gómez" w:date="2023-03-12T17:59:00Z">
        <w:r w:rsidRPr="002B569F">
          <w:t>. A</w:t>
        </w:r>
      </w:ins>
      <w:del w:id="2192" w:author="Camilo Andrés Díaz Gómez" w:date="2023-03-12T17:58:00Z">
        <w:r w:rsidR="007A5D17" w:rsidRPr="002B569F" w:rsidDel="00DA6BE6">
          <w:delText xml:space="preserve"> a</w:delText>
        </w:r>
      </w:del>
      <w:r w:rsidR="007A5D17" w:rsidRPr="002B569F">
        <w:t xml:space="preserve"> este concepto se le conoce como IoT “Internet of Things”, el cual, “se refiere a la interconexión en red de objetos cotidianos, que a menudo están equipados con inteligencia ubicua”</w:t>
      </w:r>
      <w:r w:rsidR="00A3385F" w:rsidRPr="002B569F">
        <w:t xml:space="preserve"> (</w:t>
      </w:r>
      <w:r w:rsidR="00A3385F" w:rsidRPr="002B569F">
        <w:rPr>
          <w:rPrChange w:id="2193" w:author="Camilo Andrés Díaz Gómez" w:date="2023-03-28T17:42:00Z">
            <w:rPr>
              <w:noProof/>
            </w:rPr>
          </w:rPrChange>
        </w:rPr>
        <w:t>Xia, Yang, Wang &amp; Vinel, 2012).</w:t>
      </w:r>
    </w:p>
    <w:p w14:paraId="0A4DDC24" w14:textId="77777777" w:rsidR="007A5D17" w:rsidRPr="002B569F" w:rsidRDefault="007A5D17" w:rsidP="002B569F">
      <w:pPr>
        <w:pStyle w:val="PrrAPA"/>
        <w:pPrChange w:id="2194" w:author="Camilo Andrés Díaz Gómez" w:date="2023-03-28T17:43:00Z">
          <w:pPr>
            <w:pStyle w:val="PrrAPA"/>
            <w:ind w:firstLine="720"/>
          </w:pPr>
        </w:pPrChange>
      </w:pPr>
    </w:p>
    <w:p w14:paraId="6803133D" w14:textId="77777777" w:rsidR="007A5D17" w:rsidRPr="002B569F" w:rsidRDefault="007A5D17" w:rsidP="002B569F">
      <w:pPr>
        <w:pStyle w:val="PrrAPA"/>
        <w:pPrChange w:id="2195"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rsidP="002B569F">
      <w:pPr>
        <w:pStyle w:val="PrrAPA"/>
        <w:pPrChange w:id="2196" w:author="Camilo Andrés Díaz Gómez" w:date="2023-03-28T17:43:00Z">
          <w:pPr>
            <w:pStyle w:val="PrrAPA"/>
            <w:ind w:firstLine="720"/>
          </w:pPr>
        </w:pPrChange>
      </w:pPr>
    </w:p>
    <w:p w14:paraId="546B08EF" w14:textId="7BD4388C" w:rsidR="007A5D17" w:rsidRPr="002B569F" w:rsidRDefault="007A5D17" w:rsidP="002B569F">
      <w:pPr>
        <w:pStyle w:val="PrrAPA"/>
        <w:pPrChange w:id="2197" w:author="Camilo Andrés Díaz Gómez" w:date="2023-03-28T17:43:00Z">
          <w:pPr>
            <w:pStyle w:val="PrrAPA"/>
            <w:ind w:firstLine="720"/>
          </w:pPr>
        </w:pPrChange>
      </w:pPr>
      <w:r w:rsidRPr="002B569F">
        <w:t xml:space="preserve">Los beneficios son amplios, </w:t>
      </w:r>
      <w:del w:id="2198" w:author="DIANA CAROLINA CANDIA HERRERA" w:date="2023-03-07T09:39:00Z">
        <w:r w:rsidRPr="002B569F" w:rsidDel="00843772">
          <w:delText xml:space="preserve">más </w:delText>
        </w:r>
      </w:del>
      <w:r w:rsidRPr="002B569F">
        <w:t>adelante en el documento se podrán encontrar, y esto</w:t>
      </w:r>
      <w:ins w:id="2199" w:author="Camilo Andrés Díaz Gómez" w:date="2023-03-28T12:35:00Z">
        <w:r w:rsidR="00FC3B69" w:rsidRPr="002B569F">
          <w:t xml:space="preserve"> es debido agracias a que </w:t>
        </w:r>
      </w:ins>
      <w:del w:id="2200"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rsidP="002B569F">
      <w:pPr>
        <w:pStyle w:val="PrrAPA"/>
        <w:rPr>
          <w:rPrChange w:id="2201" w:author="Camilo Andrés Díaz Gómez" w:date="2023-03-28T17:42:00Z">
            <w:rPr>
              <w:lang w:eastAsia="es-CO"/>
            </w:rPr>
          </w:rPrChange>
        </w:rPr>
        <w:pPrChange w:id="2202" w:author="Camilo Andrés Díaz Gómez" w:date="2023-03-28T17:43:00Z">
          <w:pPr>
            <w:pStyle w:val="PrrAPA"/>
            <w:ind w:firstLine="720"/>
          </w:pPr>
        </w:pPrChange>
      </w:pPr>
    </w:p>
    <w:p w14:paraId="7D850CF2" w14:textId="55AD789B" w:rsidR="007A5D17" w:rsidRPr="002B569F" w:rsidRDefault="007A5D17" w:rsidP="002B569F">
      <w:pPr>
        <w:pStyle w:val="PrrAPA"/>
        <w:pPrChange w:id="2203" w:author="Camilo Andrés Díaz Gómez" w:date="2023-03-28T17:43:00Z">
          <w:pPr>
            <w:pStyle w:val="PrrAPA"/>
            <w:ind w:firstLine="720"/>
          </w:pPr>
        </w:pPrChange>
      </w:pPr>
      <w:r w:rsidRPr="002B569F">
        <w:rPr>
          <w:rPrChange w:id="2204" w:author="Camilo Andrés Díaz Gómez" w:date="2023-03-28T17:42:00Z">
            <w:rPr>
              <w:lang w:eastAsia="es-CO"/>
            </w:rPr>
          </w:rPrChange>
        </w:rPr>
        <w:t xml:space="preserve">Según el centro de investigación </w:t>
      </w:r>
      <w:commentRangeStart w:id="2205"/>
      <w:r w:rsidRPr="002B569F">
        <w:rPr>
          <w:rPrChange w:id="2206" w:author="Camilo Andrés Díaz Gómez" w:date="2023-03-28T17:42:00Z">
            <w:rPr>
              <w:lang w:eastAsia="es-CO"/>
            </w:rPr>
          </w:rPrChange>
        </w:rPr>
        <w:t>SAP</w:t>
      </w:r>
      <w:ins w:id="2207" w:author="Camilo Andrés Díaz Gómez" w:date="2023-03-28T15:30:00Z">
        <w:r w:rsidR="00405EF3" w:rsidRPr="002B569F">
          <w:rPr>
            <w:rStyle w:val="Refdenotaalpie"/>
          </w:rPr>
          <w:footnoteReference w:id="2"/>
        </w:r>
      </w:ins>
      <w:r w:rsidRPr="002B569F">
        <w:rPr>
          <w:rPrChange w:id="2212" w:author="Camilo Andrés Díaz Gómez" w:date="2023-03-28T17:42:00Z">
            <w:rPr>
              <w:lang w:eastAsia="es-CO"/>
            </w:rPr>
          </w:rPrChange>
        </w:rPr>
        <w:t xml:space="preserve">, </w:t>
      </w:r>
      <w:commentRangeEnd w:id="2205"/>
      <w:r w:rsidR="00843772" w:rsidRPr="002B569F">
        <w:rPr>
          <w:rStyle w:val="Refdecomentario"/>
          <w:sz w:val="24"/>
          <w:szCs w:val="24"/>
          <w:rPrChange w:id="2213" w:author="Camilo Andrés Díaz Gómez" w:date="2023-03-28T17:42:00Z">
            <w:rPr>
              <w:rStyle w:val="Refdecomentario"/>
            </w:rPr>
          </w:rPrChange>
        </w:rPr>
        <w:commentReference w:id="2205"/>
      </w:r>
      <w:r w:rsidRPr="002B569F">
        <w:rPr>
          <w:rPrChange w:id="2214" w:author="Camilo Andrés Díaz Gómez" w:date="2023-03-28T17:42:00Z">
            <w:rPr>
              <w:lang w:eastAsia="es-CO"/>
            </w:rPr>
          </w:rPrChange>
        </w:rPr>
        <w:t>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215" w:author="Camilo Andrés Díaz Gómez" w:date="2023-03-28T17:42:00Z">
            <w:rPr>
              <w:noProof/>
            </w:rPr>
          </w:rPrChange>
        </w:rPr>
        <w:t>Sandy &amp;Abasolo, 2013)</w:t>
      </w:r>
      <w:ins w:id="2216" w:author="Camilo Andrés Díaz Gómez" w:date="2023-03-28T12:36:00Z">
        <w:r w:rsidR="00FC3B69" w:rsidRPr="002B569F">
          <w:t>.</w:t>
        </w:r>
      </w:ins>
    </w:p>
    <w:p w14:paraId="744EAE20" w14:textId="77777777" w:rsidR="007A5D17" w:rsidRPr="002B569F" w:rsidRDefault="007A5D17" w:rsidP="002B569F">
      <w:pPr>
        <w:pStyle w:val="PrrAPA"/>
        <w:rPr>
          <w:rPrChange w:id="2217" w:author="Camilo Andrés Díaz Gómez" w:date="2023-03-28T17:42:00Z">
            <w:rPr>
              <w:lang w:eastAsia="es-CO"/>
            </w:rPr>
          </w:rPrChange>
        </w:rPr>
        <w:pPrChange w:id="2218" w:author="Camilo Andrés Díaz Gómez" w:date="2023-03-28T17:43:00Z">
          <w:pPr>
            <w:pStyle w:val="PrrAPA"/>
            <w:ind w:firstLine="720"/>
          </w:pPr>
        </w:pPrChange>
      </w:pPr>
    </w:p>
    <w:p w14:paraId="6171CFFD" w14:textId="7907E831" w:rsidR="007743C4" w:rsidRPr="002B569F" w:rsidDel="00215A76" w:rsidRDefault="007A5D17" w:rsidP="002B569F">
      <w:pPr>
        <w:pStyle w:val="PrrAPA"/>
        <w:rPr>
          <w:del w:id="2219" w:author="Camilo Andrés Díaz Gómez" w:date="2023-03-17T00:36:00Z"/>
          <w:rPrChange w:id="2220" w:author="Camilo Andrés Díaz Gómez" w:date="2023-03-28T17:42:00Z">
            <w:rPr>
              <w:del w:id="2221" w:author="Camilo Andrés Díaz Gómez" w:date="2023-03-17T00:36:00Z"/>
              <w:lang w:eastAsia="es-CO"/>
            </w:rPr>
          </w:rPrChange>
        </w:rPr>
        <w:pPrChange w:id="2222" w:author="Camilo Andrés Díaz Gómez" w:date="2023-03-28T17:43:00Z">
          <w:pPr>
            <w:pStyle w:val="PrrAPA"/>
            <w:ind w:firstLine="720"/>
          </w:pPr>
        </w:pPrChange>
      </w:pPr>
      <w:r w:rsidRPr="002B569F">
        <w:rPr>
          <w:rPrChange w:id="2223"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224" w:author="DIANA CAROLINA CANDIA HERRERA" w:date="2023-03-07T09:40:00Z">
        <w:r w:rsidRPr="002B569F" w:rsidDel="00843772">
          <w:rPr>
            <w:rPrChange w:id="2225" w:author="Camilo Andrés Díaz Gómez" w:date="2023-03-28T17:42:00Z">
              <w:rPr>
                <w:lang w:eastAsia="es-CO"/>
              </w:rPr>
            </w:rPrChange>
          </w:rPr>
          <w:delText xml:space="preserve">más </w:delText>
        </w:r>
      </w:del>
      <w:r w:rsidRPr="002B569F">
        <w:rPr>
          <w:rPrChange w:id="2226" w:author="Camilo Andrés Díaz Gómez" w:date="2023-03-28T17:42:00Z">
            <w:rPr>
              <w:lang w:eastAsia="es-CO"/>
            </w:rPr>
          </w:rPrChange>
        </w:rPr>
        <w:t xml:space="preserve">recurrentes para la realización de estas conexiones y su posterior análisis es su alto costo económico la </w:t>
      </w:r>
      <w:r w:rsidRPr="002B569F">
        <w:rPr>
          <w:rPrChange w:id="2227"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rsidP="002B569F">
      <w:pPr>
        <w:pStyle w:val="PrrAPA"/>
        <w:pPrChange w:id="2228" w:author="Camilo Andrés Díaz Gómez" w:date="2023-03-28T17:43:00Z">
          <w:pPr>
            <w:pStyle w:val="PrrAPA"/>
            <w:ind w:firstLine="0"/>
          </w:pPr>
        </w:pPrChange>
      </w:pPr>
      <w:del w:id="2229"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rsidP="002B569F">
      <w:pPr>
        <w:pStyle w:val="Ttulo3"/>
        <w:ind w:firstLine="708"/>
        <w:rPr>
          <w:rFonts w:ascii="Times New Roman" w:hAnsi="Times New Roman" w:cs="Times New Roman"/>
          <w:b/>
          <w:bCs/>
          <w:color w:val="auto"/>
          <w:rPrChange w:id="2230" w:author="Camilo Andrés Díaz Gómez" w:date="2023-03-28T17:42:00Z">
            <w:rPr/>
          </w:rPrChange>
        </w:rPr>
        <w:pPrChange w:id="2231" w:author="Camilo Andrés Díaz Gómez" w:date="2023-03-28T17:43:00Z">
          <w:pPr/>
        </w:pPrChange>
      </w:pPr>
      <w:bookmarkStart w:id="2232" w:name="_Toc129623647"/>
      <w:bookmarkStart w:id="2233" w:name="_Toc130919806"/>
      <w:r w:rsidRPr="002B569F">
        <w:rPr>
          <w:rFonts w:ascii="Times New Roman" w:hAnsi="Times New Roman" w:cs="Times New Roman"/>
          <w:b/>
          <w:bCs/>
          <w:color w:val="auto"/>
          <w:rPrChange w:id="2234" w:author="Camilo Andrés Díaz Gómez" w:date="2023-03-28T17:42:00Z">
            <w:rPr/>
          </w:rPrChange>
        </w:rPr>
        <w:t>Antecedentes</w:t>
      </w:r>
      <w:bookmarkEnd w:id="2232"/>
      <w:bookmarkEnd w:id="2233"/>
    </w:p>
    <w:p w14:paraId="27C28B55" w14:textId="77777777" w:rsidR="00215A76" w:rsidRPr="002B569F" w:rsidRDefault="00215A76" w:rsidP="002B569F">
      <w:pPr>
        <w:pStyle w:val="PrrAPA"/>
        <w:rPr>
          <w:ins w:id="2235" w:author="Camilo Andrés Díaz Gómez" w:date="2023-03-17T00:32:00Z"/>
        </w:rPr>
        <w:pPrChange w:id="2236" w:author="Camilo Andrés Díaz Gómez" w:date="2023-03-28T17:43:00Z">
          <w:pPr>
            <w:ind w:firstLine="720"/>
          </w:pPr>
        </w:pPrChange>
      </w:pPr>
    </w:p>
    <w:p w14:paraId="4FE52C01" w14:textId="311C5A57" w:rsidR="00B048F9" w:rsidRPr="002B569F" w:rsidRDefault="00B048F9" w:rsidP="002B569F">
      <w:pPr>
        <w:pStyle w:val="PrrAPA"/>
        <w:ind w:left="708"/>
        <w:rPr>
          <w:ins w:id="2237" w:author="Camilo Andrés Díaz Gómez" w:date="2023-03-14T20:31:00Z"/>
        </w:rPr>
        <w:pPrChange w:id="2238" w:author="Camilo Andrés Díaz Gómez" w:date="2023-03-28T17:45:00Z">
          <w:pPr>
            <w:ind w:firstLine="720"/>
          </w:pPr>
        </w:pPrChange>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 como:</w:t>
      </w:r>
    </w:p>
    <w:p w14:paraId="556CAED0" w14:textId="77777777" w:rsidR="00287D6C" w:rsidRPr="002B569F" w:rsidRDefault="00287D6C" w:rsidP="002B569F">
      <w:pPr>
        <w:pStyle w:val="PrrAPA"/>
        <w:rPr>
          <w:b/>
        </w:rPr>
        <w:pPrChange w:id="2239" w:author="Camilo Andrés Díaz Gómez" w:date="2023-03-28T17:43:00Z">
          <w:pPr>
            <w:ind w:firstLine="360"/>
          </w:pPr>
        </w:pPrChange>
      </w:pPr>
    </w:p>
    <w:p w14:paraId="3008BEF9" w14:textId="74CDC886" w:rsidR="00B048F9" w:rsidRPr="002B569F" w:rsidRDefault="00B048F9" w:rsidP="002B569F">
      <w:pPr>
        <w:pStyle w:val="Ttulo4"/>
        <w:numPr>
          <w:ilvl w:val="0"/>
          <w:numId w:val="25"/>
        </w:numPr>
        <w:rPr>
          <w:rFonts w:ascii="Times New Roman" w:hAnsi="Times New Roman" w:cs="Times New Roman"/>
          <w:b/>
          <w:bCs/>
          <w:color w:val="auto"/>
          <w:rPrChange w:id="2240" w:author="Camilo Andrés Díaz Gómez" w:date="2023-03-28T17:42:00Z">
            <w:rPr/>
          </w:rPrChange>
        </w:rPr>
        <w:pPrChange w:id="2241"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242" w:author="Camilo Andrés Díaz Gómez" w:date="2023-03-28T17:42:00Z">
            <w:rPr>
              <w:i/>
              <w:iCs/>
            </w:rPr>
          </w:rPrChange>
        </w:rPr>
        <w:t>Cisco Packet Tracer</w:t>
      </w:r>
    </w:p>
    <w:p w14:paraId="3C172DC4" w14:textId="77777777" w:rsidR="00215A76" w:rsidRPr="002B569F" w:rsidRDefault="00215A76" w:rsidP="002B569F">
      <w:pPr>
        <w:pStyle w:val="PrrAPA"/>
        <w:rPr>
          <w:ins w:id="2243" w:author="Camilo Andrés Díaz Gómez" w:date="2023-03-17T00:37:00Z"/>
        </w:rPr>
        <w:pPrChange w:id="2244" w:author="Camilo Andrés Díaz Gómez" w:date="2023-03-28T17:43:00Z">
          <w:pPr>
            <w:pStyle w:val="NormalWeb"/>
            <w:spacing w:line="360" w:lineRule="auto"/>
            <w:ind w:firstLine="708"/>
            <w:jc w:val="both"/>
          </w:pPr>
        </w:pPrChange>
      </w:pPr>
    </w:p>
    <w:p w14:paraId="25D5F7EF" w14:textId="6CDB8200" w:rsidR="00B048F9" w:rsidRPr="002B569F" w:rsidRDefault="00B048F9" w:rsidP="002B569F">
      <w:pPr>
        <w:pStyle w:val="PrrAPA"/>
        <w:ind w:left="708"/>
        <w:rPr>
          <w:ins w:id="2245" w:author="Camilo Andrés Díaz Gómez" w:date="2023-03-17T00:32:00Z"/>
        </w:rPr>
        <w:pPrChange w:id="2246" w:author="Camilo Andrés Díaz Gómez" w:date="2023-03-28T17:46:00Z">
          <w:pPr>
            <w:pStyle w:val="NormalWeb"/>
            <w:spacing w:line="360" w:lineRule="auto"/>
            <w:ind w:firstLine="720"/>
            <w:jc w:val="both"/>
          </w:pPr>
        </w:pPrChange>
      </w:pPr>
      <w:r w:rsidRPr="002B569F">
        <w:t>Es un software dirigido especialmente a la enseñanza y aprendizaje del comportamiento de las redes. En esta herramienta se puede desarrollar y simular redes gráficamente; uno de sus grandes servicios o usabilidad es la posibilidad de simular redes IoT, en donde se pueden encontrar distintos dispositivos tanto domésticos como industriales.</w:t>
      </w:r>
    </w:p>
    <w:p w14:paraId="7496DC0D" w14:textId="77777777" w:rsidR="00215A76" w:rsidRPr="002B569F" w:rsidRDefault="00215A76" w:rsidP="002B569F">
      <w:pPr>
        <w:pStyle w:val="PrrAPA"/>
        <w:pPrChange w:id="2247" w:author="Camilo Andrés Díaz Gómez" w:date="2023-03-28T17:43:00Z">
          <w:pPr>
            <w:pStyle w:val="NormalWeb"/>
            <w:spacing w:line="360" w:lineRule="auto"/>
            <w:ind w:firstLine="709"/>
            <w:jc w:val="both"/>
          </w:pPr>
        </w:pPrChange>
      </w:pPr>
    </w:p>
    <w:p w14:paraId="697387E4" w14:textId="1592C4D4" w:rsidR="00B048F9" w:rsidRPr="002B569F" w:rsidRDefault="00B048F9" w:rsidP="002B569F">
      <w:pPr>
        <w:pStyle w:val="Ttulo4"/>
        <w:numPr>
          <w:ilvl w:val="0"/>
          <w:numId w:val="25"/>
        </w:numPr>
        <w:rPr>
          <w:rFonts w:ascii="Times New Roman" w:hAnsi="Times New Roman" w:cs="Times New Roman"/>
          <w:b/>
          <w:bCs/>
          <w:color w:val="auto"/>
          <w:rPrChange w:id="2248" w:author="Camilo Andrés Díaz Gómez" w:date="2023-03-28T17:42:00Z">
            <w:rPr/>
          </w:rPrChange>
        </w:rPr>
        <w:pPrChange w:id="2249"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250" w:author="Camilo Andrés Díaz Gómez" w:date="2023-03-28T17:42:00Z">
            <w:rPr>
              <w:i/>
              <w:iCs/>
            </w:rPr>
          </w:rPrChange>
        </w:rPr>
        <w:t>IoT Device Simulator (AWS)</w:t>
      </w:r>
    </w:p>
    <w:p w14:paraId="3DB5BB81" w14:textId="77777777" w:rsidR="00215A76" w:rsidRPr="002B569F" w:rsidRDefault="00215A76" w:rsidP="002B569F">
      <w:pPr>
        <w:pStyle w:val="PrrAPA"/>
        <w:rPr>
          <w:ins w:id="2251" w:author="Camilo Andrés Díaz Gómez" w:date="2023-03-17T00:37:00Z"/>
        </w:rPr>
        <w:pPrChange w:id="2252" w:author="Camilo Andrés Díaz Gómez" w:date="2023-03-28T17:43:00Z">
          <w:pPr>
            <w:pStyle w:val="NormalWeb"/>
            <w:spacing w:line="360" w:lineRule="auto"/>
            <w:ind w:firstLine="720"/>
            <w:jc w:val="both"/>
          </w:pPr>
        </w:pPrChange>
      </w:pPr>
    </w:p>
    <w:p w14:paraId="272861F0" w14:textId="4D61D859" w:rsidR="00B048F9" w:rsidRPr="002B569F" w:rsidRDefault="00B048F9" w:rsidP="002B569F">
      <w:pPr>
        <w:pStyle w:val="PrrAPA"/>
        <w:ind w:left="708"/>
        <w:rPr>
          <w:ins w:id="2253" w:author="Camilo Andrés Díaz Gómez" w:date="2023-03-17T00:36:00Z"/>
        </w:rPr>
        <w:pPrChange w:id="2254" w:author="Camilo Andrés Díaz Gómez" w:date="2023-03-28T17:46:00Z">
          <w:pPr>
            <w:pStyle w:val="NormalWeb"/>
            <w:spacing w:line="360" w:lineRule="auto"/>
            <w:ind w:firstLine="720"/>
            <w:jc w:val="both"/>
          </w:pPr>
        </w:pPrChange>
      </w:pPr>
      <w:r w:rsidRPr="002B569F">
        <w:t>Gracias a la plataforma AWS (Amazon Web Services) la cual ofrece servicios en la web como lo dice su propio nombre, se puede encontrar el servicio IoT Device Simulator, en el cual, como lo menciona “ayuda a los clientes a probar la integración de dispositivos y a mejorar el rendimiento de sus servicios Backend de IoT, a través de una interfaz gráfica basada en la web. La solución permite a los clientes crear y simular cientos de dispositivos conectados, sin tener que configurar y administrar dispositivos físicos, o desarrollar scripts que consumen mucho tiempo.” (AWS, s. f.).</w:t>
      </w:r>
    </w:p>
    <w:p w14:paraId="28E31098" w14:textId="77777777" w:rsidR="00215A76" w:rsidRPr="002B569F" w:rsidRDefault="00215A76" w:rsidP="002B569F">
      <w:pPr>
        <w:pStyle w:val="PrrAPA"/>
        <w:pPrChange w:id="2255" w:author="Camilo Andrés Díaz Gómez" w:date="2023-03-28T17:43:00Z">
          <w:pPr>
            <w:pStyle w:val="NormalWeb"/>
            <w:spacing w:line="360" w:lineRule="auto"/>
            <w:ind w:firstLine="709"/>
            <w:jc w:val="both"/>
          </w:pPr>
        </w:pPrChange>
      </w:pPr>
    </w:p>
    <w:p w14:paraId="104A5EF7" w14:textId="47B37446" w:rsidR="00F91A33" w:rsidRPr="002B569F" w:rsidRDefault="00B048F9" w:rsidP="002B569F">
      <w:pPr>
        <w:pStyle w:val="Ttulo4"/>
        <w:numPr>
          <w:ilvl w:val="0"/>
          <w:numId w:val="25"/>
        </w:numPr>
        <w:rPr>
          <w:rStyle w:val="Textoennegrita"/>
          <w:rFonts w:ascii="Times New Roman" w:hAnsi="Times New Roman" w:cs="Times New Roman"/>
          <w:i w:val="0"/>
          <w:iCs w:val="0"/>
          <w:color w:val="auto"/>
          <w:szCs w:val="24"/>
          <w:bdr w:val="none" w:sz="0" w:space="0" w:color="auto" w:frame="1"/>
          <w:shd w:val="clear" w:color="auto" w:fill="FFFFFF"/>
          <w:rPrChange w:id="2256" w:author="Camilo Andrés Díaz Gómez" w:date="2023-03-28T17:42:00Z">
            <w:rPr>
              <w:rStyle w:val="Textoennegrita"/>
              <w:rFonts w:cs="Times New Roman"/>
              <w:i/>
              <w:iCs/>
              <w:szCs w:val="24"/>
              <w:bdr w:val="none" w:sz="0" w:space="0" w:color="auto" w:frame="1"/>
              <w:shd w:val="clear" w:color="auto" w:fill="FFFFFF"/>
              <w:lang w:eastAsia="es-CO"/>
            </w:rPr>
          </w:rPrChange>
        </w:rPr>
        <w:pPrChange w:id="2257" w:author="Camilo Andrés Díaz Gómez" w:date="2023-03-28T17:43:00Z">
          <w:pPr>
            <w:spacing w:after="160"/>
          </w:pPr>
        </w:pPrChange>
      </w:pPr>
      <w:r w:rsidRPr="002B569F">
        <w:rPr>
          <w:rStyle w:val="Textoennegrita"/>
          <w:rFonts w:ascii="Times New Roman" w:hAnsi="Times New Roman" w:cs="Times New Roman"/>
          <w:color w:val="auto"/>
          <w:szCs w:val="24"/>
          <w:bdr w:val="none" w:sz="0" w:space="0" w:color="auto" w:frame="1"/>
          <w:shd w:val="clear" w:color="auto" w:fill="FFFFFF"/>
          <w:rPrChange w:id="2258" w:author="Camilo Andrés Díaz Gómez" w:date="2023-03-28T17:42:00Z">
            <w:rPr>
              <w:rStyle w:val="Textoennegrita"/>
              <w:rFonts w:cs="Times New Roman"/>
              <w:szCs w:val="24"/>
              <w:bdr w:val="none" w:sz="0" w:space="0" w:color="auto" w:frame="1"/>
              <w:shd w:val="clear" w:color="auto" w:fill="FFFFFF"/>
            </w:rPr>
          </w:rPrChange>
        </w:rPr>
        <w:lastRenderedPageBreak/>
        <w:t>Bluemix (IBM)</w:t>
      </w:r>
    </w:p>
    <w:p w14:paraId="43847CBF" w14:textId="77777777" w:rsidR="00215A76" w:rsidRPr="002B569F" w:rsidRDefault="00B048F9" w:rsidP="002B569F">
      <w:pPr>
        <w:pStyle w:val="PrrAPA"/>
        <w:rPr>
          <w:ins w:id="2259" w:author="Camilo Andrés Díaz Gómez" w:date="2023-03-17T00:37:00Z"/>
          <w:rStyle w:val="Textoennegrita"/>
          <w:rFonts w:eastAsiaTheme="majorEastAsia"/>
          <w:b w:val="0"/>
          <w:bCs w:val="0"/>
          <w:i/>
          <w:iCs/>
          <w:bdr w:val="none" w:sz="0" w:space="0" w:color="auto" w:frame="1"/>
          <w:shd w:val="clear" w:color="auto" w:fill="FFFFFF"/>
          <w:rPrChange w:id="2260" w:author="Camilo Andrés Díaz Gómez" w:date="2023-03-28T17:42:00Z">
            <w:rPr>
              <w:ins w:id="2261" w:author="Camilo Andrés Díaz Gómez" w:date="2023-03-17T00:37:00Z"/>
              <w:rStyle w:val="Textoennegrita"/>
              <w:rFonts w:asciiTheme="majorHAnsi" w:eastAsiaTheme="majorEastAsia" w:hAnsiTheme="majorHAnsi" w:cstheme="majorBidi"/>
              <w:b w:val="0"/>
              <w:bCs w:val="0"/>
              <w:i/>
              <w:iCs/>
              <w:color w:val="2F5496" w:themeColor="accent1" w:themeShade="BF"/>
              <w:bdr w:val="none" w:sz="0" w:space="0" w:color="auto" w:frame="1"/>
              <w:shd w:val="clear" w:color="auto" w:fill="FFFFFF"/>
            </w:rPr>
          </w:rPrChange>
        </w:rPr>
        <w:pPrChange w:id="2262" w:author="Camilo Andrés Díaz Gómez" w:date="2023-03-28T17:43:00Z">
          <w:pPr>
            <w:spacing w:after="160"/>
            <w:ind w:firstLine="720"/>
          </w:pPr>
        </w:pPrChange>
      </w:pPr>
      <w:r w:rsidRPr="002B569F">
        <w:rPr>
          <w:rStyle w:val="Textoennegrita"/>
          <w:b w:val="0"/>
          <w:bCs w:val="0"/>
          <w:bdr w:val="none" w:sz="0" w:space="0" w:color="auto" w:frame="1"/>
          <w:shd w:val="clear" w:color="auto" w:fill="FFFFFF"/>
        </w:rPr>
        <w:t xml:space="preserve"> </w:t>
      </w:r>
    </w:p>
    <w:p w14:paraId="5341ED0F" w14:textId="763AA979" w:rsidR="00B048F9" w:rsidRPr="002B569F" w:rsidRDefault="00B048F9" w:rsidP="002B569F">
      <w:pPr>
        <w:pStyle w:val="PrrAPA"/>
        <w:ind w:left="708"/>
        <w:rPr>
          <w:ins w:id="2263" w:author="Camilo Andrés Díaz Gómez" w:date="2023-03-17T00:36:00Z"/>
          <w:rStyle w:val="Textoennegrita"/>
          <w:bdr w:val="none" w:sz="0" w:space="0" w:color="auto" w:frame="1"/>
          <w:shd w:val="clear" w:color="auto" w:fill="FFFFFF"/>
        </w:rPr>
        <w:pPrChange w:id="2264" w:author="Camilo Andrés Díaz Gómez" w:date="2023-03-28T17:46:00Z">
          <w:pPr>
            <w:spacing w:after="160"/>
            <w:ind w:firstLine="720"/>
          </w:pPr>
        </w:pPrChange>
      </w:pPr>
      <w:r w:rsidRPr="002B569F">
        <w:rPr>
          <w:rStyle w:val="Textoennegrita"/>
          <w:b w:val="0"/>
          <w:bCs w:val="0"/>
          <w:bdr w:val="none" w:sz="0" w:space="0" w:color="auto" w:frame="1"/>
          <w:shd w:val="clear" w:color="auto" w:fill="FFFFFF"/>
        </w:rPr>
        <w:t xml:space="preserve">Es una servicio completamente almacenado y gestionado en la nube </w:t>
      </w:r>
      <w:r w:rsidRPr="002B569F">
        <w:rPr>
          <w:shd w:val="clear" w:color="auto" w:fill="FFFFFF"/>
        </w:rPr>
        <w:t>que facilita la derivación de valor de los dispositivos de Internet de las cosas (IoT)</w:t>
      </w:r>
      <w:r w:rsidRPr="002B569F">
        <w:rPr>
          <w:rStyle w:val="Textoennegrita"/>
          <w:bdr w:val="none" w:sz="0" w:space="0" w:color="auto" w:frame="1"/>
          <w:shd w:val="clear" w:color="auto" w:fill="FFFFFF"/>
        </w:rPr>
        <w:t>,</w:t>
      </w:r>
      <w:r w:rsidRPr="002B569F">
        <w:rPr>
          <w:rStyle w:val="Textoennegrita"/>
          <w:b w:val="0"/>
          <w:bCs w:val="0"/>
          <w:bdr w:val="none" w:sz="0" w:space="0" w:color="auto" w:frame="1"/>
          <w:shd w:val="clear" w:color="auto" w:fill="FFFFFF"/>
        </w:rPr>
        <w:t xml:space="preserve"> para el uso de este Bluemix es necesarios tener los dispositivos en físico, al tenerlos se conectan con la plataforma y esta empezara enviar datos de forma segura por medio de MQQT, </w:t>
      </w:r>
      <w:r w:rsidRPr="002B569F">
        <w:rPr>
          <w:shd w:val="clear" w:color="auto" w:fill="FFFFFF"/>
        </w:rPr>
        <w:t>Puede configurar y gestionar los dispositivos mediante el panel de control en línea</w:t>
      </w:r>
      <w:sdt>
        <w:sdtPr>
          <w:rPr>
            <w:rStyle w:val="Textoennegrita"/>
            <w:bdr w:val="none" w:sz="0" w:space="0" w:color="auto" w:frame="1"/>
            <w:shd w:val="clear" w:color="auto" w:fill="FFFFFF"/>
          </w:rPr>
          <w:id w:val="421618626"/>
          <w:citation/>
        </w:sdtPr>
        <w:sdtContent>
          <w:r w:rsidRPr="002B569F">
            <w:rPr>
              <w:rStyle w:val="Textoennegrita"/>
              <w:bdr w:val="none" w:sz="0" w:space="0" w:color="auto" w:frame="1"/>
              <w:shd w:val="clear" w:color="auto" w:fill="FFFFFF"/>
            </w:rPr>
            <w:fldChar w:fldCharType="begin"/>
          </w:r>
          <w:r w:rsidRPr="002B569F">
            <w:rPr>
              <w:rStyle w:val="Textoennegrita"/>
              <w:bdr w:val="none" w:sz="0" w:space="0" w:color="auto" w:frame="1"/>
              <w:shd w:val="clear" w:color="auto" w:fill="FFFFFF"/>
            </w:rPr>
            <w:instrText xml:space="preserve"> CITATION IBM \l 9226 </w:instrText>
          </w:r>
          <w:r w:rsidRPr="002B569F">
            <w:rPr>
              <w:rStyle w:val="Textoennegrita"/>
              <w:bdr w:val="none" w:sz="0" w:space="0" w:color="auto" w:frame="1"/>
              <w:shd w:val="clear" w:color="auto" w:fill="FFFFFF"/>
            </w:rPr>
            <w:fldChar w:fldCharType="separate"/>
          </w:r>
          <w:r w:rsidRPr="002B569F">
            <w:rPr>
              <w:rStyle w:val="Textoennegrita"/>
              <w:noProof/>
              <w:bdr w:val="none" w:sz="0" w:space="0" w:color="auto" w:frame="1"/>
              <w:shd w:val="clear" w:color="auto" w:fill="FFFFFF"/>
            </w:rPr>
            <w:t xml:space="preserve"> </w:t>
          </w:r>
          <w:r w:rsidRPr="002B569F">
            <w:rPr>
              <w:noProof/>
              <w:bdr w:val="none" w:sz="0" w:space="0" w:color="auto" w:frame="1"/>
              <w:shd w:val="clear" w:color="auto" w:fill="FFFFFF"/>
            </w:rPr>
            <w:t>(IBM , s.f.)</w:t>
          </w:r>
          <w:r w:rsidRPr="002B569F">
            <w:rPr>
              <w:rStyle w:val="Textoennegrita"/>
              <w:bdr w:val="none" w:sz="0" w:space="0" w:color="auto" w:frame="1"/>
              <w:shd w:val="clear" w:color="auto" w:fill="FFFFFF"/>
            </w:rPr>
            <w:fldChar w:fldCharType="end"/>
          </w:r>
        </w:sdtContent>
      </w:sdt>
      <w:r w:rsidRPr="002B569F">
        <w:rPr>
          <w:rStyle w:val="Textoennegrita"/>
          <w:bdr w:val="none" w:sz="0" w:space="0" w:color="auto" w:frame="1"/>
          <w:shd w:val="clear" w:color="auto" w:fill="FFFFFF"/>
        </w:rPr>
        <w:t>.</w:t>
      </w:r>
    </w:p>
    <w:p w14:paraId="3DFD7D81" w14:textId="77777777" w:rsidR="00215A76" w:rsidRPr="002B569F" w:rsidRDefault="00215A76" w:rsidP="002B569F">
      <w:pPr>
        <w:pStyle w:val="PrrAPA"/>
        <w:rPr>
          <w:rStyle w:val="Textoennegrita"/>
          <w:rFonts w:eastAsiaTheme="majorEastAsia"/>
          <w:b w:val="0"/>
          <w:bCs w:val="0"/>
          <w:i/>
          <w:iCs/>
          <w:bdr w:val="none" w:sz="0" w:space="0" w:color="auto" w:frame="1"/>
          <w:shd w:val="clear" w:color="auto" w:fill="FFFFFF"/>
          <w:rPrChange w:id="2265" w:author="Camilo Andrés Díaz Gómez" w:date="2023-03-28T17:42:00Z">
            <w:rPr>
              <w:rStyle w:val="Textoennegrita"/>
              <w:rFonts w:asciiTheme="majorHAnsi" w:eastAsiaTheme="majorEastAsia" w:hAnsiTheme="majorHAnsi" w:cs="Times New Roman"/>
              <w:b w:val="0"/>
              <w:bCs w:val="0"/>
              <w:i/>
              <w:iCs/>
              <w:color w:val="2F5496" w:themeColor="accent1" w:themeShade="BF"/>
              <w:szCs w:val="24"/>
              <w:bdr w:val="none" w:sz="0" w:space="0" w:color="auto" w:frame="1"/>
              <w:shd w:val="clear" w:color="auto" w:fill="FFFFFF"/>
            </w:rPr>
          </w:rPrChange>
        </w:rPr>
        <w:pPrChange w:id="2266" w:author="Camilo Andrés Díaz Gómez" w:date="2023-03-28T17:43:00Z">
          <w:pPr>
            <w:spacing w:after="160"/>
            <w:ind w:firstLine="709"/>
          </w:pPr>
        </w:pPrChange>
      </w:pPr>
    </w:p>
    <w:p w14:paraId="405448DD" w14:textId="4A808A8E" w:rsidR="00F91A33" w:rsidRPr="002B569F" w:rsidRDefault="00B048F9" w:rsidP="002B569F">
      <w:pPr>
        <w:pStyle w:val="Ttulo4"/>
        <w:numPr>
          <w:ilvl w:val="0"/>
          <w:numId w:val="25"/>
        </w:numPr>
        <w:rPr>
          <w:rStyle w:val="Textoennegrita"/>
          <w:rFonts w:ascii="Times New Roman" w:hAnsi="Times New Roman" w:cs="Times New Roman"/>
          <w:i w:val="0"/>
          <w:iCs w:val="0"/>
          <w:color w:val="auto"/>
          <w:szCs w:val="24"/>
          <w:bdr w:val="none" w:sz="0" w:space="0" w:color="auto" w:frame="1"/>
          <w:shd w:val="clear" w:color="auto" w:fill="FFFFFF"/>
          <w:rPrChange w:id="2267" w:author="Camilo Andrés Díaz Gómez" w:date="2023-03-28T17:42:00Z">
            <w:rPr>
              <w:rStyle w:val="Textoennegrita"/>
              <w:rFonts w:eastAsiaTheme="minorHAnsi" w:cstheme="minorBidi"/>
              <w:i/>
              <w:iCs/>
              <w:color w:val="000000" w:themeColor="text1"/>
              <w:szCs w:val="22"/>
              <w:bdr w:val="none" w:sz="0" w:space="0" w:color="auto" w:frame="1"/>
              <w:shd w:val="clear" w:color="auto" w:fill="FFFFFF"/>
              <w:lang w:eastAsia="en-US"/>
            </w:rPr>
          </w:rPrChange>
        </w:rPr>
        <w:pPrChange w:id="2268"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269" w:author="Camilo Andrés Díaz Gómez" w:date="2023-03-28T17:42:00Z">
            <w:rPr>
              <w:rStyle w:val="Textoennegrita"/>
              <w:color w:val="000000" w:themeColor="text1"/>
              <w:bdr w:val="none" w:sz="0" w:space="0" w:color="auto" w:frame="1"/>
              <w:shd w:val="clear" w:color="auto" w:fill="FFFFFF"/>
            </w:rPr>
          </w:rPrChange>
        </w:rPr>
        <w:t>Iotify</w:t>
      </w:r>
    </w:p>
    <w:p w14:paraId="0EE389C6" w14:textId="77777777" w:rsidR="00215A76" w:rsidRPr="002B569F" w:rsidRDefault="00215A76" w:rsidP="002B569F">
      <w:pPr>
        <w:pStyle w:val="PrrAPA"/>
        <w:rPr>
          <w:ins w:id="2270" w:author="Camilo Andrés Díaz Gómez" w:date="2023-03-17T00:37:00Z"/>
          <w:rStyle w:val="Textoennegrita"/>
          <w:rFonts w:eastAsiaTheme="majorEastAsia"/>
          <w:b w:val="0"/>
          <w:bCs w:val="0"/>
          <w:i/>
          <w:iCs/>
          <w:bdr w:val="none" w:sz="0" w:space="0" w:color="auto" w:frame="1"/>
          <w:shd w:val="clear" w:color="auto" w:fill="FFFFFF"/>
          <w:rPrChange w:id="2271" w:author="Camilo Andrés Díaz Gómez" w:date="2023-03-28T17:42:00Z">
            <w:rPr>
              <w:ins w:id="2272" w:author="Camilo Andrés Díaz Gómez" w:date="2023-03-17T00:37:00Z"/>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273" w:author="Camilo Andrés Díaz Gómez" w:date="2023-03-28T17:43:00Z">
          <w:pPr>
            <w:pStyle w:val="NormalWeb"/>
            <w:spacing w:line="360" w:lineRule="auto"/>
            <w:ind w:firstLine="720"/>
            <w:jc w:val="both"/>
          </w:pPr>
        </w:pPrChange>
      </w:pPr>
    </w:p>
    <w:p w14:paraId="63CCCC64" w14:textId="11F7FF6C" w:rsidR="00F91A33" w:rsidRDefault="00B048F9" w:rsidP="002B569F">
      <w:pPr>
        <w:pStyle w:val="PrrAPA"/>
        <w:ind w:left="708"/>
        <w:rPr>
          <w:ins w:id="2274" w:author="Camilo Andrés Díaz Gómez" w:date="2023-03-28T17:47:00Z"/>
          <w:rStyle w:val="Textoennegrita"/>
          <w:b w:val="0"/>
          <w:bCs w:val="0"/>
          <w:bdr w:val="none" w:sz="0" w:space="0" w:color="auto" w:frame="1"/>
          <w:shd w:val="clear" w:color="auto" w:fill="FFFFFF"/>
        </w:rPr>
      </w:pPr>
      <w:del w:id="2275" w:author="Camilo Andrés Díaz Gómez" w:date="2023-03-28T17:46:00Z">
        <w:r w:rsidRPr="002B569F" w:rsidDel="002B569F">
          <w:rPr>
            <w:rStyle w:val="Textoennegrita"/>
            <w:b w:val="0"/>
            <w:bCs w:val="0"/>
            <w:bdr w:val="none" w:sz="0" w:space="0" w:color="auto" w:frame="1"/>
            <w:shd w:val="clear" w:color="auto" w:fill="FFFFFF"/>
            <w:rPrChange w:id="2276" w:author="Camilo Andrés Díaz Gómez" w:date="2023-03-28T17:42:00Z">
              <w:rPr>
                <w:rStyle w:val="Textoennegrita"/>
                <w:b w:val="0"/>
                <w:bCs w:val="0"/>
                <w:color w:val="000000" w:themeColor="text1"/>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Change w:id="2277" w:author="Camilo Andrés Díaz Gómez" w:date="2023-03-28T17:42:00Z">
            <w:rPr>
              <w:rStyle w:val="Textoennegrita"/>
              <w:b w:val="0"/>
              <w:bCs w:val="0"/>
              <w:color w:val="000000" w:themeColor="text1"/>
              <w:bdr w:val="none" w:sz="0" w:space="0" w:color="auto" w:frame="1"/>
              <w:shd w:val="clear" w:color="auto" w:fill="FFFFFF"/>
            </w:rPr>
          </w:rPrChange>
        </w:rPr>
        <w:t xml:space="preserve">Simulador IoT que te permite desarrollar rápidamente soluciones IoT en la nube. Es una herramienta de simulación IoT de gran crecimiento. Es un </w:t>
      </w:r>
      <w:del w:id="2278" w:author="Camilo Andrés Díaz Gómez" w:date="2023-03-14T20:21:00Z">
        <w:r w:rsidRPr="002B569F" w:rsidDel="00952EC4">
          <w:rPr>
            <w:rStyle w:val="Textoennegrita"/>
            <w:b w:val="0"/>
            <w:bCs w:val="0"/>
            <w:bdr w:val="none" w:sz="0" w:space="0" w:color="auto" w:frame="1"/>
            <w:shd w:val="clear" w:color="auto" w:fill="FFFFFF"/>
            <w:rPrChange w:id="2279" w:author="Camilo Andrés Díaz Gómez" w:date="2023-03-28T17:42:00Z">
              <w:rPr>
                <w:rStyle w:val="Textoennegrita"/>
                <w:b w:val="0"/>
                <w:bCs w:val="0"/>
                <w:color w:val="000000" w:themeColor="text1"/>
                <w:bdr w:val="none" w:sz="0" w:space="0" w:color="auto" w:frame="1"/>
                <w:shd w:val="clear" w:color="auto" w:fill="FFFFFF"/>
              </w:rPr>
            </w:rPrChange>
          </w:rPr>
          <w:delText>software  libre</w:delText>
        </w:r>
      </w:del>
      <w:ins w:id="2280" w:author="Camilo Andrés Díaz Gómez" w:date="2023-03-14T20:21:00Z">
        <w:r w:rsidR="00952EC4" w:rsidRPr="002B569F">
          <w:rPr>
            <w:rStyle w:val="Textoennegrita"/>
            <w:b w:val="0"/>
            <w:bCs w:val="0"/>
            <w:bdr w:val="none" w:sz="0" w:space="0" w:color="auto" w:frame="1"/>
            <w:shd w:val="clear" w:color="auto" w:fill="FFFFFF"/>
            <w:rPrChange w:id="2281" w:author="Camilo Andrés Díaz Gómez" w:date="2023-03-28T17:42:00Z">
              <w:rPr>
                <w:rStyle w:val="Textoennegrita"/>
                <w:b w:val="0"/>
                <w:bCs w:val="0"/>
                <w:color w:val="000000" w:themeColor="text1"/>
                <w:bdr w:val="none" w:sz="0" w:space="0" w:color="auto" w:frame="1"/>
                <w:shd w:val="clear" w:color="auto" w:fill="FFFFFF"/>
              </w:rPr>
            </w:rPrChange>
          </w:rPr>
          <w:t>software libre</w:t>
        </w:r>
      </w:ins>
      <w:r w:rsidRPr="002B569F">
        <w:rPr>
          <w:rStyle w:val="Textoennegrita"/>
          <w:b w:val="0"/>
          <w:bCs w:val="0"/>
          <w:bdr w:val="none" w:sz="0" w:space="0" w:color="auto" w:frame="1"/>
          <w:shd w:val="clear" w:color="auto" w:fill="FFFFFF"/>
          <w:rPrChange w:id="2282" w:author="Camilo Andrés Díaz Gómez" w:date="2023-03-28T17:42:00Z">
            <w:rPr>
              <w:rStyle w:val="Textoennegrita"/>
              <w:b w:val="0"/>
              <w:bCs w:val="0"/>
              <w:color w:val="000000" w:themeColor="text1"/>
              <w:bdr w:val="none" w:sz="0" w:space="0" w:color="auto" w:frame="1"/>
              <w:shd w:val="clear" w:color="auto" w:fill="FFFFFF"/>
            </w:rPr>
          </w:rPrChange>
        </w:rPr>
        <w:t xml:space="preserve">, todo esto con la creación de proyectos de simulación, esto llevo </w:t>
      </w:r>
      <w:del w:id="2283" w:author="Camilo Andrés Díaz Gómez" w:date="2023-03-14T20:31:00Z">
        <w:r w:rsidRPr="002B569F" w:rsidDel="00287D6C">
          <w:rPr>
            <w:rStyle w:val="Textoennegrita"/>
            <w:b w:val="0"/>
            <w:bCs w:val="0"/>
            <w:bdr w:val="none" w:sz="0" w:space="0" w:color="auto" w:frame="1"/>
            <w:shd w:val="clear" w:color="auto" w:fill="FFFFFF"/>
            <w:rPrChange w:id="2284" w:author="Camilo Andrés Díaz Gómez" w:date="2023-03-28T17:42:00Z">
              <w:rPr>
                <w:rStyle w:val="Textoennegrita"/>
                <w:b w:val="0"/>
                <w:bCs w:val="0"/>
                <w:color w:val="000000" w:themeColor="text1"/>
                <w:bdr w:val="none" w:sz="0" w:space="0" w:color="auto" w:frame="1"/>
                <w:shd w:val="clear" w:color="auto" w:fill="FFFFFF"/>
              </w:rPr>
            </w:rPrChange>
          </w:rPr>
          <w:delText>a  la</w:delText>
        </w:r>
      </w:del>
      <w:ins w:id="2285" w:author="Camilo Andrés Díaz Gómez" w:date="2023-03-14T20:31:00Z">
        <w:r w:rsidR="00287D6C" w:rsidRPr="002B569F">
          <w:rPr>
            <w:rStyle w:val="Textoennegrita"/>
            <w:b w:val="0"/>
            <w:bCs w:val="0"/>
            <w:bdr w:val="none" w:sz="0" w:space="0" w:color="auto" w:frame="1"/>
            <w:shd w:val="clear" w:color="auto" w:fill="FFFFFF"/>
            <w:rPrChange w:id="2286" w:author="Camilo Andrés Díaz Gómez" w:date="2023-03-28T17:42:00Z">
              <w:rPr>
                <w:rStyle w:val="Textoennegrita"/>
                <w:b w:val="0"/>
                <w:bCs w:val="0"/>
                <w:color w:val="000000" w:themeColor="text1"/>
                <w:bdr w:val="none" w:sz="0" w:space="0" w:color="auto" w:frame="1"/>
                <w:shd w:val="clear" w:color="auto" w:fill="FFFFFF"/>
              </w:rPr>
            </w:rPrChange>
          </w:rPr>
          <w:t>a la</w:t>
        </w:r>
      </w:ins>
      <w:r w:rsidRPr="002B569F">
        <w:rPr>
          <w:rStyle w:val="Textoennegrita"/>
          <w:b w:val="0"/>
          <w:bCs w:val="0"/>
          <w:bdr w:val="none" w:sz="0" w:space="0" w:color="auto" w:frame="1"/>
          <w:shd w:val="clear" w:color="auto" w:fill="FFFFFF"/>
          <w:rPrChange w:id="2287" w:author="Camilo Andrés Díaz Gómez" w:date="2023-03-28T17:42:00Z">
            <w:rPr>
              <w:rStyle w:val="Textoennegrita"/>
              <w:b w:val="0"/>
              <w:bCs w:val="0"/>
              <w:color w:val="000000" w:themeColor="text1"/>
              <w:bdr w:val="none" w:sz="0" w:space="0" w:color="auto" w:frame="1"/>
              <w:shd w:val="clear" w:color="auto" w:fill="FFFFFF"/>
            </w:rPr>
          </w:rPrChange>
        </w:rPr>
        <w:t xml:space="preserve"> creación de proyectos gratis pero después cambiaron a tener una membrecía para poder utilizarla</w:t>
      </w:r>
      <w:del w:id="2288" w:author="Camilo Andrés Díaz Gómez" w:date="2023-03-14T20:21:00Z">
        <w:r w:rsidRPr="002B569F" w:rsidDel="00952EC4">
          <w:rPr>
            <w:rStyle w:val="Textoennegrita"/>
            <w:b w:val="0"/>
            <w:bCs w:val="0"/>
            <w:bdr w:val="none" w:sz="0" w:space="0" w:color="auto" w:frame="1"/>
            <w:shd w:val="clear" w:color="auto" w:fill="FFFFFF"/>
            <w:rPrChange w:id="2289" w:author="Camilo Andrés Díaz Gómez" w:date="2023-03-28T17:42:00Z">
              <w:rPr>
                <w:rStyle w:val="Textoennegrita"/>
                <w:b w:val="0"/>
                <w:bCs w:val="0"/>
                <w:color w:val="000000" w:themeColor="text1"/>
                <w:bdr w:val="none" w:sz="0" w:space="0" w:color="auto" w:frame="1"/>
                <w:shd w:val="clear" w:color="auto" w:fill="FFFFFF"/>
              </w:rPr>
            </w:rPrChange>
          </w:rPr>
          <w:delText>.</w:delText>
        </w:r>
      </w:del>
      <w:r w:rsidRPr="002B569F">
        <w:rPr>
          <w:rStyle w:val="Textoennegrita"/>
          <w:b w:val="0"/>
          <w:bCs w:val="0"/>
          <w:bdr w:val="none" w:sz="0" w:space="0" w:color="auto" w:frame="1"/>
          <w:shd w:val="clear" w:color="auto" w:fill="FFFFFF"/>
          <w:rPrChange w:id="2290" w:author="Camilo Andrés Díaz Gómez" w:date="2023-03-28T17:42:00Z">
            <w:rPr>
              <w:rStyle w:val="Textoennegrita"/>
              <w:b w:val="0"/>
              <w:bCs w:val="0"/>
              <w:color w:val="000000" w:themeColor="text1"/>
              <w:bdr w:val="none" w:sz="0" w:space="0" w:color="auto" w:frame="1"/>
              <w:shd w:val="clear" w:color="auto" w:fill="FFFFFF"/>
            </w:rPr>
          </w:rPrChange>
        </w:rPr>
        <w:t xml:space="preserve"> </w:t>
      </w:r>
      <w:sdt>
        <w:sdtPr>
          <w:rPr>
            <w:rStyle w:val="Textoennegrita"/>
            <w:bdr w:val="none" w:sz="0" w:space="0" w:color="auto" w:frame="1"/>
            <w:shd w:val="clear" w:color="auto" w:fill="FFFFFF"/>
            <w:rPrChange w:id="2291" w:author="Camilo Andrés Díaz Gómez" w:date="2023-03-28T17:42:00Z">
              <w:rPr>
                <w:rStyle w:val="Textoennegrita"/>
                <w:color w:val="000000" w:themeColor="text1"/>
                <w:bdr w:val="none" w:sz="0" w:space="0" w:color="auto" w:frame="1"/>
                <w:shd w:val="clear" w:color="auto" w:fill="FFFFFF"/>
              </w:rPr>
            </w:rPrChange>
          </w:rPr>
          <w:id w:val="1845815292"/>
          <w:citation/>
        </w:sdtPr>
        <w:sdtContent>
          <w:r w:rsidRPr="002B569F">
            <w:rPr>
              <w:rStyle w:val="Textoennegrita"/>
              <w:bdr w:val="none" w:sz="0" w:space="0" w:color="auto" w:frame="1"/>
              <w:shd w:val="clear" w:color="auto" w:fill="FFFFFF"/>
              <w:rPrChange w:id="2292" w:author="Camilo Andrés Díaz Gómez" w:date="2023-03-28T17:42:00Z">
                <w:rPr>
                  <w:rStyle w:val="Textoennegrita"/>
                  <w:color w:val="000000" w:themeColor="text1"/>
                  <w:bdr w:val="none" w:sz="0" w:space="0" w:color="auto" w:frame="1"/>
                  <w:shd w:val="clear" w:color="auto" w:fill="FFFFFF"/>
                </w:rPr>
              </w:rPrChange>
            </w:rPr>
            <w:fldChar w:fldCharType="begin"/>
          </w:r>
          <w:r w:rsidRPr="002B569F">
            <w:rPr>
              <w:rStyle w:val="Textoennegrita"/>
              <w:bdr w:val="none" w:sz="0" w:space="0" w:color="auto" w:frame="1"/>
              <w:shd w:val="clear" w:color="auto" w:fill="FFFFFF"/>
              <w:rPrChange w:id="2293" w:author="Camilo Andrés Díaz Gómez" w:date="2023-03-28T17:42:00Z">
                <w:rPr>
                  <w:rStyle w:val="Textoennegrita"/>
                  <w:color w:val="000000" w:themeColor="text1"/>
                  <w:bdr w:val="none" w:sz="0" w:space="0" w:color="auto" w:frame="1"/>
                  <w:shd w:val="clear" w:color="auto" w:fill="FFFFFF"/>
                </w:rPr>
              </w:rPrChange>
            </w:rPr>
            <w:instrText xml:space="preserve"> CITATION Har \l 9226 </w:instrText>
          </w:r>
          <w:r w:rsidRPr="002B569F">
            <w:rPr>
              <w:rStyle w:val="Textoennegrita"/>
              <w:bdr w:val="none" w:sz="0" w:space="0" w:color="auto" w:frame="1"/>
              <w:shd w:val="clear" w:color="auto" w:fill="FFFFFF"/>
              <w:rPrChange w:id="2294" w:author="Camilo Andrés Díaz Gómez" w:date="2023-03-28T17:42:00Z">
                <w:rPr>
                  <w:rStyle w:val="Textoennegrita"/>
                  <w:color w:val="000000" w:themeColor="text1"/>
                  <w:bdr w:val="none" w:sz="0" w:space="0" w:color="auto" w:frame="1"/>
                  <w:shd w:val="clear" w:color="auto" w:fill="FFFFFF"/>
                </w:rPr>
              </w:rPrChange>
            </w:rPr>
            <w:fldChar w:fldCharType="separate"/>
          </w:r>
          <w:r w:rsidRPr="002B569F">
            <w:rPr>
              <w:noProof/>
              <w:bdr w:val="none" w:sz="0" w:space="0" w:color="auto" w:frame="1"/>
              <w:shd w:val="clear" w:color="auto" w:fill="FFFFFF"/>
            </w:rPr>
            <w:t>(Hardwarelibre, s.f.)</w:t>
          </w:r>
          <w:r w:rsidRPr="002B569F">
            <w:rPr>
              <w:rStyle w:val="Textoennegrita"/>
              <w:bdr w:val="none" w:sz="0" w:space="0" w:color="auto" w:frame="1"/>
              <w:shd w:val="clear" w:color="auto" w:fill="FFFFFF"/>
              <w:rPrChange w:id="2295" w:author="Camilo Andrés Díaz Gómez" w:date="2023-03-28T17:42:00Z">
                <w:rPr>
                  <w:rStyle w:val="Textoennegrita"/>
                  <w:color w:val="000000" w:themeColor="text1"/>
                  <w:bdr w:val="none" w:sz="0" w:space="0" w:color="auto" w:frame="1"/>
                  <w:shd w:val="clear" w:color="auto" w:fill="FFFFFF"/>
                </w:rPr>
              </w:rPrChange>
            </w:rPr>
            <w:fldChar w:fldCharType="end"/>
          </w:r>
        </w:sdtContent>
      </w:sdt>
      <w:ins w:id="2296" w:author="Camilo Andrés Díaz Gómez" w:date="2023-03-14T20:21:00Z">
        <w:r w:rsidR="00952EC4" w:rsidRPr="002B569F">
          <w:rPr>
            <w:rStyle w:val="Textoennegrita"/>
            <w:b w:val="0"/>
            <w:bCs w:val="0"/>
            <w:bdr w:val="none" w:sz="0" w:space="0" w:color="auto" w:frame="1"/>
            <w:shd w:val="clear" w:color="auto" w:fill="FFFFFF"/>
            <w:rPrChange w:id="2297" w:author="Camilo Andrés Díaz Gómez" w:date="2023-03-28T17:47:00Z">
              <w:rPr>
                <w:rStyle w:val="Textoennegrita"/>
                <w:color w:val="000000" w:themeColor="text1"/>
                <w:bdr w:val="none" w:sz="0" w:space="0" w:color="auto" w:frame="1"/>
                <w:shd w:val="clear" w:color="auto" w:fill="FFFFFF"/>
              </w:rPr>
            </w:rPrChange>
          </w:rPr>
          <w:t>.</w:t>
        </w:r>
      </w:ins>
    </w:p>
    <w:p w14:paraId="720E8508" w14:textId="77777777" w:rsidR="002B569F" w:rsidRPr="002B569F" w:rsidRDefault="002B569F" w:rsidP="002B569F">
      <w:pPr>
        <w:pStyle w:val="PrrAPA"/>
        <w:ind w:left="708"/>
        <w:rPr>
          <w:rStyle w:val="Textoennegrita"/>
          <w:rFonts w:eastAsiaTheme="majorEastAsia"/>
          <w:b w:val="0"/>
          <w:bCs w:val="0"/>
          <w:i/>
          <w:iCs/>
          <w:bdr w:val="none" w:sz="0" w:space="0" w:color="auto" w:frame="1"/>
          <w:shd w:val="clear" w:color="auto" w:fill="FFFFFF"/>
          <w:rPrChange w:id="2298" w:author="Camilo Andrés Díaz Gómez" w:date="2023-03-28T17:42:00Z">
            <w:rPr>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rPr>
          </w:rPrChange>
        </w:rPr>
        <w:pPrChange w:id="2299" w:author="Camilo Andrés Díaz Gómez" w:date="2023-03-28T17:46:00Z">
          <w:pPr>
            <w:pStyle w:val="NormalWeb"/>
            <w:spacing w:line="360" w:lineRule="auto"/>
            <w:ind w:firstLine="709"/>
            <w:jc w:val="both"/>
          </w:pPr>
        </w:pPrChange>
      </w:pPr>
    </w:p>
    <w:p w14:paraId="6529A34C" w14:textId="303810CC" w:rsidR="00F91A33" w:rsidRPr="002B569F" w:rsidRDefault="00B048F9" w:rsidP="002B569F">
      <w:pPr>
        <w:pStyle w:val="Ttulo4"/>
        <w:numPr>
          <w:ilvl w:val="0"/>
          <w:numId w:val="25"/>
        </w:numPr>
        <w:rPr>
          <w:rStyle w:val="Textoennegrita"/>
          <w:rFonts w:ascii="Times New Roman" w:hAnsi="Times New Roman" w:cs="Times New Roman"/>
          <w:i w:val="0"/>
          <w:iCs w:val="0"/>
          <w:color w:val="auto"/>
          <w:bdr w:val="none" w:sz="0" w:space="0" w:color="auto" w:frame="1"/>
          <w:shd w:val="clear" w:color="auto" w:fill="FFFFFF"/>
          <w:rPrChange w:id="2300" w:author="Camilo Andrés Díaz Gómez" w:date="2023-03-28T17:42:00Z">
            <w:rPr>
              <w:rStyle w:val="Textoennegrita"/>
              <w:rFonts w:eastAsiaTheme="minorHAnsi"/>
              <w:i/>
              <w:iCs/>
              <w:color w:val="222222"/>
              <w:bdr w:val="none" w:sz="0" w:space="0" w:color="auto" w:frame="1"/>
              <w:shd w:val="clear" w:color="auto" w:fill="FFFFFF"/>
              <w:lang w:eastAsia="en-US"/>
            </w:rPr>
          </w:rPrChange>
        </w:rPr>
        <w:pPrChange w:id="2301"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302" w:author="Camilo Andrés Díaz Gómez" w:date="2023-03-28T17:42:00Z">
            <w:rPr>
              <w:rStyle w:val="Textoennegrita"/>
              <w:color w:val="222222"/>
              <w:bdr w:val="none" w:sz="0" w:space="0" w:color="auto" w:frame="1"/>
              <w:shd w:val="clear" w:color="auto" w:fill="FFFFFF"/>
            </w:rPr>
          </w:rPrChange>
        </w:rPr>
        <w:t>Matlab</w:t>
      </w:r>
    </w:p>
    <w:p w14:paraId="53E16626" w14:textId="77777777" w:rsidR="00215A76" w:rsidRPr="002B569F" w:rsidRDefault="00215A76" w:rsidP="002B569F">
      <w:pPr>
        <w:pStyle w:val="PrrAPA"/>
        <w:rPr>
          <w:ins w:id="2303" w:author="Camilo Andrés Díaz Gómez" w:date="2023-03-17T00:37:00Z"/>
          <w:rStyle w:val="Textoennegrita"/>
          <w:rFonts w:eastAsiaTheme="majorEastAsia"/>
          <w:b w:val="0"/>
          <w:bCs w:val="0"/>
          <w:i/>
          <w:iCs/>
          <w:bdr w:val="none" w:sz="0" w:space="0" w:color="auto" w:frame="1"/>
          <w:shd w:val="clear" w:color="auto" w:fill="FFFFFF"/>
          <w:rPrChange w:id="2304" w:author="Camilo Andrés Díaz Gómez" w:date="2023-03-28T17:42:00Z">
            <w:rPr>
              <w:ins w:id="2305" w:author="Camilo Andrés Díaz Gómez" w:date="2023-03-17T00:37:00Z"/>
              <w:rStyle w:val="Textoennegrita"/>
              <w:rFonts w:asciiTheme="majorHAnsi" w:eastAsiaTheme="majorEastAsia" w:hAnsiTheme="majorHAnsi" w:cstheme="majorBidi"/>
              <w:b w:val="0"/>
              <w:bCs w:val="0"/>
              <w:i/>
              <w:iCs/>
              <w:color w:val="222222"/>
              <w:bdr w:val="none" w:sz="0" w:space="0" w:color="auto" w:frame="1"/>
              <w:shd w:val="clear" w:color="auto" w:fill="FFFFFF"/>
            </w:rPr>
          </w:rPrChange>
        </w:rPr>
        <w:pPrChange w:id="2306" w:author="Camilo Andrés Díaz Gómez" w:date="2023-03-28T17:43:00Z">
          <w:pPr>
            <w:ind w:firstLine="708"/>
          </w:pPr>
        </w:pPrChange>
      </w:pPr>
    </w:p>
    <w:p w14:paraId="34D4690E" w14:textId="40C80129" w:rsidR="00B048F9" w:rsidRPr="002B569F" w:rsidRDefault="00B048F9" w:rsidP="002B569F">
      <w:pPr>
        <w:pStyle w:val="PrrAPA"/>
        <w:ind w:left="708"/>
        <w:rPr>
          <w:bdr w:val="none" w:sz="0" w:space="0" w:color="auto" w:frame="1"/>
          <w:shd w:val="clear" w:color="auto" w:fill="FFFFFF"/>
          <w:rPrChange w:id="2307" w:author="Camilo Andrés Díaz Gómez" w:date="2023-03-28T17:42:00Z">
            <w:rPr>
              <w:color w:val="000000" w:themeColor="text1"/>
              <w:bdr w:val="none" w:sz="0" w:space="0" w:color="auto" w:frame="1"/>
              <w:shd w:val="clear" w:color="auto" w:fill="FFFFFF"/>
            </w:rPr>
          </w:rPrChange>
        </w:rPr>
        <w:pPrChange w:id="2308"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309" w:author="Camilo Andrés Díaz Gómez" w:date="2023-03-28T17:42:00Z">
            <w:rPr>
              <w:rStyle w:val="Textoennegrita"/>
              <w:b w:val="0"/>
              <w:bCs w:val="0"/>
              <w:color w:val="222222"/>
              <w:bdr w:val="none" w:sz="0" w:space="0" w:color="auto" w:frame="1"/>
              <w:shd w:val="clear" w:color="auto" w:fill="FFFFFF"/>
            </w:rPr>
          </w:rPrChange>
        </w:rPr>
        <w:t>Una herramienta que tiene módulos de simulación de IoT para poder desarrollar y modelar dispositivos inteligentes,</w:t>
      </w:r>
      <w:r w:rsidRPr="002B569F">
        <w:rPr>
          <w:rStyle w:val="Textoennegrita"/>
          <w:bdr w:val="none" w:sz="0" w:space="0" w:color="auto" w:frame="1"/>
          <w:shd w:val="clear" w:color="auto" w:fill="FFFFFF"/>
          <w:rPrChange w:id="2310" w:author="Camilo Andrés Díaz Gómez" w:date="2023-03-28T17:42:00Z">
            <w:rPr>
              <w:rStyle w:val="Textoennegrita"/>
              <w:color w:val="222222"/>
              <w:bdr w:val="none" w:sz="0" w:space="0" w:color="auto" w:frame="1"/>
              <w:shd w:val="clear" w:color="auto" w:fill="FFFFFF"/>
            </w:rPr>
          </w:rPrChange>
        </w:rPr>
        <w:t xml:space="preserve"> </w:t>
      </w:r>
      <w:r w:rsidRPr="002B569F">
        <w:rPr>
          <w:shd w:val="clear" w:color="auto" w:fill="FFFFFF"/>
        </w:rPr>
        <w:t>también puedes crear prototipos de tus dispositivos inteligentes, también permite la manipulación de archivos y su visualización.</w:t>
      </w:r>
    </w:p>
    <w:p w14:paraId="63F6EBDA" w14:textId="065D3DB0" w:rsidR="00215A76" w:rsidRPr="002B569F" w:rsidRDefault="00B048F9" w:rsidP="002B569F">
      <w:pPr>
        <w:pStyle w:val="PrrAPA"/>
        <w:rPr>
          <w:ins w:id="2311" w:author="Camilo Andrés Díaz Gómez" w:date="2023-03-22T16:27:00Z"/>
        </w:rPr>
      </w:pPr>
      <w:r w:rsidRPr="002B569F">
        <w:t>De igual manera, muchos otros proyectos se encuentran dirigidos al desarrollo o implementación de redes IoT, como lo pueden ser:</w:t>
      </w:r>
    </w:p>
    <w:p w14:paraId="421439F1" w14:textId="77777777" w:rsidR="00E30F2C" w:rsidRPr="002B569F" w:rsidRDefault="00E30F2C" w:rsidP="002B569F">
      <w:pPr>
        <w:pStyle w:val="PrrAPA"/>
        <w:pPrChange w:id="2312" w:author="Camilo Andrés Díaz Gómez" w:date="2023-03-28T17:43:00Z">
          <w:pPr>
            <w:pStyle w:val="NormalWeb"/>
            <w:spacing w:line="360" w:lineRule="auto"/>
            <w:jc w:val="both"/>
          </w:pPr>
        </w:pPrChange>
      </w:pPr>
    </w:p>
    <w:p w14:paraId="38D39E25" w14:textId="4C4D3D75" w:rsidR="00F91A33" w:rsidRPr="002B569F" w:rsidRDefault="00B048F9" w:rsidP="002B569F">
      <w:pPr>
        <w:pStyle w:val="Ttulo4"/>
        <w:numPr>
          <w:ilvl w:val="0"/>
          <w:numId w:val="25"/>
        </w:numPr>
        <w:rPr>
          <w:ins w:id="2313"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314"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rsidP="002B569F">
      <w:pPr>
        <w:pStyle w:val="PrrAPA"/>
        <w:rPr>
          <w:rPrChange w:id="231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316"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317" w:author="Camilo Andrés Díaz Gómez" w:date="2023-03-28T17:47:00Z"/>
          <w:shd w:val="clear" w:color="auto" w:fill="FFFFFF"/>
        </w:rPr>
      </w:pPr>
      <w:r w:rsidRPr="002B569F">
        <w:rPr>
          <w:shd w:val="clear" w:color="auto" w:fill="FFFFFF"/>
          <w:rPrChange w:id="2318" w:author="Camilo Andrés Díaz Gómez" w:date="2023-03-28T17:42:00Z">
            <w:rPr>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319" w:author="Camilo Andrés Díaz Gómez" w:date="2023-03-28T17:42:00Z">
            <w:rPr>
              <w:color w:val="212121"/>
              <w:shd w:val="clear" w:color="auto" w:fill="FFFFFF"/>
            </w:rPr>
          </w:rPrChange>
        </w:rPr>
        <w:lastRenderedPageBreak/>
        <w:t>Fines Educativos creado por John Paúl Mayorga Jines. En TFG, el control y la monitorización se realizan en SIMATIC Manager y WinCC Flexible 2008.</w:t>
      </w:r>
      <w:r w:rsidRPr="002B569F">
        <w:rPr>
          <w:b/>
          <w:bCs/>
          <w:bdr w:val="none" w:sz="0" w:space="0" w:color="auto" w:frame="1"/>
          <w:shd w:val="clear" w:color="auto" w:fill="FFFFFF"/>
          <w:rPrChange w:id="2320"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321"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322" w:author="Camilo Andrés Díaz Gómez" w:date="2023-03-28T17:42:00Z">
            <w:rPr>
              <w:color w:val="212121"/>
              <w:shd w:val="clear" w:color="auto" w:fill="FFFFFF"/>
            </w:rPr>
          </w:rPrChange>
        </w:rPr>
        <w:t>.</w:t>
      </w:r>
    </w:p>
    <w:p w14:paraId="69B2F519" w14:textId="77777777" w:rsidR="002B569F" w:rsidRPr="002B569F" w:rsidRDefault="002B569F" w:rsidP="002B569F">
      <w:pPr>
        <w:pStyle w:val="PrrAPA"/>
        <w:ind w:left="708"/>
        <w:rPr>
          <w:shd w:val="clear" w:color="auto" w:fill="FFFFFF"/>
          <w:rPrChange w:id="2323" w:author="Camilo Andrés Díaz Gómez" w:date="2023-03-28T17:42:00Z">
            <w:rPr>
              <w:color w:val="212121"/>
              <w:shd w:val="clear" w:color="auto" w:fill="FFFFFF"/>
            </w:rPr>
          </w:rPrChange>
        </w:rPr>
        <w:pPrChange w:id="232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32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32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rsidP="002B569F">
      <w:pPr>
        <w:rPr>
          <w:rFonts w:cs="Times New Roman"/>
          <w:szCs w:val="24"/>
          <w:rPrChange w:id="232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328" w:author="Camilo Andrés Díaz Gómez" w:date="2023-03-28T17:43:00Z">
          <w:pPr>
            <w:pStyle w:val="NormalWeb"/>
            <w:spacing w:line="360" w:lineRule="auto"/>
            <w:jc w:val="both"/>
          </w:pPr>
        </w:pPrChange>
      </w:pPr>
    </w:p>
    <w:p w14:paraId="0E0E5154" w14:textId="3B76436A" w:rsidR="00F91A33" w:rsidRPr="002B569F" w:rsidRDefault="00B048F9" w:rsidP="002B569F">
      <w:pPr>
        <w:pStyle w:val="PrrAPA"/>
        <w:ind w:left="708"/>
        <w:rPr>
          <w:ins w:id="2329" w:author="Camilo Andrés Díaz Gómez" w:date="2023-03-17T00:38:00Z"/>
        </w:rPr>
        <w:pPrChange w:id="233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33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rsidP="002B569F">
      <w:pPr>
        <w:pStyle w:val="PrrAPA"/>
        <w:pPrChange w:id="2332" w:author="Camilo Andrés Díaz Gómez" w:date="2023-03-28T17:43:00Z">
          <w:pPr>
            <w:pStyle w:val="NormalWeb"/>
            <w:spacing w:line="360" w:lineRule="auto"/>
            <w:ind w:firstLine="709"/>
            <w:jc w:val="both"/>
          </w:pPr>
        </w:pPrChange>
      </w:pPr>
    </w:p>
    <w:p w14:paraId="6EF27D28" w14:textId="4E18C262" w:rsidR="00F91A33" w:rsidRPr="002B569F" w:rsidRDefault="00B048F9" w:rsidP="002B569F">
      <w:pPr>
        <w:pStyle w:val="PrrAPA"/>
        <w:ind w:left="708"/>
        <w:rPr>
          <w:ins w:id="2333" w:author="Camilo Andrés Díaz Gómez" w:date="2023-03-17T00:38:00Z"/>
        </w:rPr>
        <w:pPrChange w:id="2334" w:author="Camilo Andrés Díaz Gómez" w:date="2023-03-28T17:46:00Z">
          <w:pPr>
            <w:pStyle w:val="NormalWeb"/>
            <w:spacing w:line="360" w:lineRule="auto"/>
            <w:ind w:firstLine="720"/>
            <w:jc w:val="both"/>
          </w:pPr>
        </w:pPrChange>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(LoRaWAN).</w:t>
      </w:r>
    </w:p>
    <w:p w14:paraId="26E5F881" w14:textId="77777777" w:rsidR="00215A76" w:rsidRPr="002B569F" w:rsidRDefault="00215A76" w:rsidP="002B569F">
      <w:pPr>
        <w:pStyle w:val="PrrAPA"/>
        <w:pPrChange w:id="2335" w:author="Camilo Andrés Díaz Gómez" w:date="2023-03-28T17:43:00Z">
          <w:pPr>
            <w:pStyle w:val="NormalWeb"/>
            <w:spacing w:line="360" w:lineRule="auto"/>
            <w:ind w:firstLine="709"/>
            <w:jc w:val="both"/>
          </w:pPr>
        </w:pPrChange>
      </w:pPr>
    </w:p>
    <w:p w14:paraId="26CF9BDF" w14:textId="51FE3F16" w:rsidR="00F91A33" w:rsidRPr="002B569F" w:rsidRDefault="00B048F9" w:rsidP="002B569F">
      <w:pPr>
        <w:pStyle w:val="Ttulo5"/>
        <w:numPr>
          <w:ilvl w:val="0"/>
          <w:numId w:val="25"/>
        </w:numPr>
        <w:rPr>
          <w:ins w:id="2336" w:author="Camilo Andrés Díaz Gómez" w:date="2023-03-17T00:38:00Z"/>
          <w:rStyle w:val="Ttulo4Car"/>
          <w:rFonts w:ascii="Times New Roman" w:hAnsi="Times New Roman" w:cs="Times New Roman"/>
          <w:b/>
          <w:bCs/>
          <w:color w:val="auto"/>
          <w:szCs w:val="24"/>
          <w:rPrChange w:id="2337" w:author="Camilo Andrés Díaz Gómez" w:date="2023-03-28T17:46:00Z">
            <w:rPr>
              <w:ins w:id="2338" w:author="Camilo Andrés Díaz Gómez" w:date="2023-03-17T00:38:00Z"/>
              <w:rStyle w:val="Ttulo4Car"/>
              <w:rFonts w:ascii="Times New Roman" w:hAnsi="Times New Roman" w:cs="Times New Roman"/>
              <w:color w:val="auto"/>
              <w:szCs w:val="24"/>
              <w:lang w:eastAsia="es-CO"/>
            </w:rPr>
          </w:rPrChange>
        </w:rPr>
        <w:pPrChange w:id="2339" w:author="Camilo Andrés Díaz Gómez" w:date="2023-03-28T17:43:00Z">
          <w:pPr>
            <w:pStyle w:val="Ttulo5"/>
            <w:ind w:firstLine="708"/>
          </w:pPr>
        </w:pPrChange>
      </w:pPr>
      <w:r w:rsidRPr="002B569F">
        <w:rPr>
          <w:rStyle w:val="Ttulo4Car"/>
          <w:rFonts w:ascii="Times New Roman" w:hAnsi="Times New Roman" w:cs="Times New Roman"/>
          <w:b/>
          <w:bCs/>
          <w:color w:val="auto"/>
          <w:rPrChange w:id="234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2B569F">
        <w:rPr>
          <w:rStyle w:val="Textoennegrita"/>
          <w:rFonts w:ascii="Times New Roman" w:hAnsi="Times New Roman" w:cs="Times New Roman"/>
          <w:i/>
          <w:iCs/>
          <w:color w:val="auto"/>
          <w:szCs w:val="24"/>
          <w:bdr w:val="none" w:sz="0" w:space="0" w:color="auto" w:frame="1"/>
          <w:shd w:val="clear" w:color="auto" w:fill="FFFFFF"/>
          <w:rPrChange w:id="234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2B569F">
        <w:rPr>
          <w:rStyle w:val="Ttulo4Car"/>
          <w:rFonts w:ascii="Times New Roman" w:hAnsi="Times New Roman" w:cs="Times New Roman"/>
          <w:b/>
          <w:bCs/>
          <w:color w:val="auto"/>
          <w:rPrChange w:id="234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rsidP="002B569F">
      <w:pPr>
        <w:pStyle w:val="PrrAPA"/>
        <w:rPr>
          <w:rPrChange w:id="2343"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344" w:author="Camilo Andrés Díaz Gómez" w:date="2023-03-28T17:43:00Z">
          <w:pPr>
            <w:pStyle w:val="NormalWeb"/>
            <w:spacing w:line="360" w:lineRule="auto"/>
            <w:jc w:val="both"/>
          </w:pPr>
        </w:pPrChange>
      </w:pPr>
    </w:p>
    <w:p w14:paraId="305C424A" w14:textId="77777777" w:rsidR="00F91A33" w:rsidRPr="002B569F" w:rsidRDefault="00B048F9" w:rsidP="002B569F">
      <w:pPr>
        <w:pStyle w:val="PrrAPA"/>
        <w:ind w:left="708"/>
        <w:rPr>
          <w:rStyle w:val="Textoennegrita"/>
          <w:rFonts w:eastAsiaTheme="majorEastAsia"/>
          <w:b w:val="0"/>
          <w:bCs w:val="0"/>
          <w:bdr w:val="none" w:sz="0" w:space="0" w:color="auto" w:frame="1"/>
          <w:shd w:val="clear" w:color="auto" w:fill="FFFFFF"/>
          <w:rPrChange w:id="2345"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346"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347" w:author="Camilo Andrés Díaz Gómez" w:date="2023-03-28T17:42:00Z">
            <w:rPr>
              <w:rStyle w:val="Textoennegrita"/>
              <w:b w:val="0"/>
              <w:bCs w:val="0"/>
              <w:color w:val="222222"/>
              <w:bdr w:val="none" w:sz="0" w:space="0" w:color="auto" w:frame="1"/>
              <w:shd w:val="clear" w:color="auto" w:fill="FFFFFF"/>
            </w:rPr>
          </w:rPrChange>
        </w:rPr>
        <w:t>Los dispositivos que componen una red IoT son conocidos como nodos, al funcionar con energía eléctrica, por lo que puede llegar a ser importante cuanta energía eléctrica puede llegar a consumir una red IoT,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rsidP="002B569F">
      <w:pPr>
        <w:pStyle w:val="PrrAPA"/>
        <w:rPr>
          <w:ins w:id="2348" w:author="Camilo Andrés Díaz Gómez" w:date="2023-03-17T00:38:00Z"/>
          <w:rStyle w:val="Textoennegrita"/>
          <w:b w:val="0"/>
          <w:bCs w:val="0"/>
          <w:bdr w:val="none" w:sz="0" w:space="0" w:color="auto" w:frame="1"/>
          <w:shd w:val="clear" w:color="auto" w:fill="FFFFFF"/>
          <w:rPrChange w:id="2349" w:author="Camilo Andrés Díaz Gómez" w:date="2023-03-28T17:42:00Z">
            <w:rPr>
              <w:ins w:id="2350" w:author="Camilo Andrés Díaz Gómez" w:date="2023-03-17T00:38:00Z"/>
              <w:rStyle w:val="Textoennegrita"/>
              <w:b w:val="0"/>
              <w:bCs w:val="0"/>
              <w:color w:val="FF0000"/>
              <w:bdr w:val="none" w:sz="0" w:space="0" w:color="auto" w:frame="1"/>
              <w:shd w:val="clear" w:color="auto" w:fill="FFFFFF"/>
            </w:rPr>
          </w:rPrChange>
        </w:rPr>
        <w:pPrChange w:id="2351" w:author="Camilo Andrés Díaz Gómez" w:date="2023-03-28T17:43:00Z">
          <w:pPr>
            <w:pStyle w:val="NormalWeb"/>
            <w:spacing w:line="360" w:lineRule="auto"/>
            <w:ind w:firstLine="720"/>
            <w:jc w:val="both"/>
          </w:pPr>
        </w:pPrChange>
      </w:pPr>
    </w:p>
    <w:p w14:paraId="559928F0" w14:textId="63159030" w:rsidR="00B048F9" w:rsidRPr="002B569F" w:rsidRDefault="00B048F9" w:rsidP="002B569F">
      <w:pPr>
        <w:pStyle w:val="PrrAPA"/>
        <w:ind w:left="708"/>
        <w:rPr>
          <w:ins w:id="2352" w:author="Camilo Andrés Díaz Gómez" w:date="2023-03-14T20:30:00Z"/>
          <w:rStyle w:val="Textoennegrita"/>
          <w:b w:val="0"/>
          <w:bCs w:val="0"/>
          <w:bdr w:val="none" w:sz="0" w:space="0" w:color="auto" w:frame="1"/>
          <w:shd w:val="clear" w:color="auto" w:fill="FFFFFF"/>
        </w:rPr>
        <w:pPrChange w:id="2353" w:author="Camilo Andrés Díaz Gómez" w:date="2023-03-28T17:47:00Z">
          <w:pPr>
            <w:pStyle w:val="NormalWeb"/>
            <w:spacing w:line="360" w:lineRule="auto"/>
            <w:ind w:firstLine="720"/>
            <w:jc w:val="both"/>
          </w:pPr>
        </w:pPrChange>
      </w:pPr>
      <w:del w:id="2354" w:author="Camilo Andrés Díaz Gómez" w:date="2023-03-28T17:47:00Z">
        <w:r w:rsidRPr="002B569F" w:rsidDel="002B569F">
          <w:rPr>
            <w:rStyle w:val="Textoennegrita"/>
            <w:b w:val="0"/>
            <w:bCs w:val="0"/>
            <w:bdr w:val="none" w:sz="0" w:space="0" w:color="auto" w:frame="1"/>
            <w:shd w:val="clear" w:color="auto" w:fill="FFFFFF"/>
            <w:rPrChange w:id="2355"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356" w:author="DIANA CAROLINA CANDIA HERRERA" w:date="2023-03-07T09:42:00Z">
        <w:r w:rsidRPr="002B569F" w:rsidDel="00843772">
          <w:rPr>
            <w:rStyle w:val="Textoennegrita"/>
            <w:b w:val="0"/>
            <w:bCs w:val="0"/>
            <w:bdr w:val="none" w:sz="0" w:space="0" w:color="auto" w:frame="1"/>
            <w:shd w:val="clear" w:color="auto" w:fill="FFFFFF"/>
          </w:rPr>
          <w:delText>una  red</w:delText>
        </w:r>
      </w:del>
      <w:ins w:id="2357"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IoT. </w:t>
      </w:r>
    </w:p>
    <w:p w14:paraId="47D8B44C" w14:textId="77777777" w:rsidR="00287D6C" w:rsidRPr="002B569F" w:rsidRDefault="00287D6C" w:rsidP="002B569F">
      <w:pPr>
        <w:pStyle w:val="PrrAPA"/>
        <w:rPr>
          <w:rStyle w:val="Textoennegrita"/>
          <w:b w:val="0"/>
          <w:bCs w:val="0"/>
          <w:bdr w:val="none" w:sz="0" w:space="0" w:color="auto" w:frame="1"/>
          <w:shd w:val="clear" w:color="auto" w:fill="FFFFFF"/>
        </w:rPr>
        <w:pPrChange w:id="2358" w:author="Camilo Andrés Díaz Gómez" w:date="2023-03-28T17:43:00Z">
          <w:pPr>
            <w:pStyle w:val="NormalWeb"/>
            <w:spacing w:line="360" w:lineRule="auto"/>
            <w:ind w:firstLine="709"/>
            <w:jc w:val="both"/>
          </w:pPr>
        </w:pPrChange>
      </w:pPr>
    </w:p>
    <w:p w14:paraId="3F2A4234" w14:textId="015532FD" w:rsidR="00AA1CC1" w:rsidRPr="002B569F" w:rsidRDefault="00AA1CC1" w:rsidP="002B569F">
      <w:pPr>
        <w:pStyle w:val="PrrAPA"/>
        <w:rPr>
          <w:ins w:id="2359" w:author="Camilo Andrés Díaz Gómez" w:date="2023-03-17T00:39:00Z"/>
        </w:rPr>
        <w:pPrChange w:id="2360" w:author="Camilo Andrés Díaz Gómez" w:date="2023-03-28T17:43:00Z">
          <w:pPr>
            <w:pStyle w:val="PrrAPA"/>
            <w:ind w:firstLine="720"/>
          </w:pPr>
        </w:pPrChange>
      </w:pPr>
      <w:r w:rsidRPr="002B569F">
        <w:t xml:space="preserve"> </w:t>
      </w:r>
      <w:del w:id="2361" w:author="Camilo Andrés Díaz Gómez" w:date="2023-03-28T17:48:00Z">
        <w:r w:rsidRPr="002B569F" w:rsidDel="002B569F">
          <w:delText xml:space="preserve"> </w:delText>
        </w:r>
      </w:del>
      <w:del w:id="2362" w:author="Camilo Andrés Díaz Gómez" w:date="2023-03-14T20:24:00Z">
        <w:r w:rsidRPr="002B569F" w:rsidDel="00952EC4">
          <w:delText xml:space="preserve"> </w:delText>
        </w:r>
      </w:del>
      <w:bookmarkStart w:id="2363" w:name="_Hlk127619948"/>
      <w:r w:rsidRPr="002B569F">
        <w:t xml:space="preserve">Con lo anterior, se generó la siguiente pregunta: </w:t>
      </w:r>
    </w:p>
    <w:p w14:paraId="3C91D34D" w14:textId="77777777" w:rsidR="00215A76" w:rsidRPr="002B569F" w:rsidRDefault="00215A76" w:rsidP="002B569F">
      <w:pPr>
        <w:pStyle w:val="PrrAPA"/>
        <w:pPrChange w:id="2364" w:author="Camilo Andrés Díaz Gómez" w:date="2023-03-28T17:43:00Z">
          <w:pPr>
            <w:pStyle w:val="PrrAPA"/>
            <w:ind w:firstLine="284"/>
          </w:pPr>
        </w:pPrChange>
      </w:pPr>
    </w:p>
    <w:p w14:paraId="6F9FE4C2" w14:textId="744D1210" w:rsidR="00682C23" w:rsidRPr="002B569F" w:rsidRDefault="00682C23" w:rsidP="002B569F">
      <w:pPr>
        <w:pStyle w:val="PrrAPA"/>
        <w:rPr>
          <w:ins w:id="2365" w:author="Camilo Andrés Díaz Gómez" w:date="2023-03-12T18:18:00Z"/>
        </w:rPr>
        <w:pPrChange w:id="2366" w:author="Camilo Andrés Díaz Gómez" w:date="2023-03-28T17:43:00Z">
          <w:pPr>
            <w:pStyle w:val="PrrAPA"/>
            <w:ind w:firstLine="284"/>
          </w:pPr>
        </w:pPrChange>
      </w:pPr>
      <w:ins w:id="2367" w:author="Camilo Andrés Díaz Gómez" w:date="2023-03-12T18:18:00Z">
        <w:r w:rsidRPr="002B569F">
          <w:t xml:space="preserve">¿Cómo simular datos ambientales mediante el uso de Analítica de Datos </w:t>
        </w:r>
      </w:ins>
      <w:ins w:id="2368" w:author="Camilo Andrés Díaz Gómez" w:date="2023-03-12T18:19:00Z">
        <w:r w:rsidRPr="002B569F">
          <w:t xml:space="preserve">para </w:t>
        </w:r>
      </w:ins>
      <w:ins w:id="2369" w:author="Camilo Andrés Díaz Gómez" w:date="2023-03-12T18:18:00Z">
        <w:r w:rsidRPr="002B569F">
          <w:t>ayuda</w:t>
        </w:r>
      </w:ins>
      <w:ins w:id="2370" w:author="Camilo Andrés Díaz Gómez" w:date="2023-03-12T18:19:00Z">
        <w:r w:rsidRPr="002B569F">
          <w:t>r</w:t>
        </w:r>
      </w:ins>
      <w:ins w:id="2371" w:author="Camilo Andrés Díaz Gómez" w:date="2023-03-12T18:18:00Z">
        <w:r w:rsidRPr="002B569F">
          <w:t xml:space="preserve"> en la generación de proyectos para modelos IoT?</w:t>
        </w:r>
      </w:ins>
    </w:p>
    <w:p w14:paraId="17489749" w14:textId="32EAAA9C" w:rsidR="00682C23" w:rsidRPr="002B569F" w:rsidRDefault="00AA1CC1" w:rsidP="002B569F">
      <w:pPr>
        <w:pStyle w:val="PrrAPA"/>
        <w:rPr>
          <w:ins w:id="2372" w:author="Camilo Andrés Díaz Gómez" w:date="2023-03-12T18:17:00Z"/>
        </w:rPr>
        <w:pPrChange w:id="2373" w:author="Camilo Andrés Díaz Gómez" w:date="2023-03-28T17:43:00Z">
          <w:pPr>
            <w:spacing w:after="160" w:line="259" w:lineRule="auto"/>
            <w:jc w:val="left"/>
          </w:pPr>
        </w:pPrChange>
      </w:pPr>
      <w:del w:id="2374" w:author="Camilo Andrés Díaz Gómez" w:date="2023-03-12T18:18:00Z">
        <w:r w:rsidRPr="002B569F" w:rsidDel="00682C23">
          <w:delText>¿Cómo simular datos ambientales en un modelo IoT para validar herramientas de analítica de datos?</w:delText>
        </w:r>
      </w:del>
      <w:ins w:id="2375" w:author="Camilo Andrés Díaz Gómez" w:date="2023-03-12T18:17:00Z">
        <w:r w:rsidR="00682C23" w:rsidRPr="002B569F">
          <w:br w:type="page"/>
        </w:r>
      </w:ins>
    </w:p>
    <w:p w14:paraId="1D29F452" w14:textId="77777777" w:rsidR="00AA1CC1" w:rsidRPr="002B569F" w:rsidDel="00682C23" w:rsidRDefault="00AA1CC1" w:rsidP="002B569F">
      <w:pPr>
        <w:pStyle w:val="PrrAPA"/>
        <w:ind w:firstLine="284"/>
        <w:rPr>
          <w:ins w:id="2376" w:author="DIANA CAROLINA CANDIA HERRERA" w:date="2023-03-07T09:43:00Z"/>
          <w:del w:id="2377" w:author="Camilo Andrés Díaz Gómez" w:date="2023-03-12T18:17:00Z"/>
        </w:rPr>
        <w:pPrChange w:id="2378" w:author="Camilo Andrés Díaz Gómez" w:date="2023-03-28T17:43:00Z">
          <w:pPr>
            <w:pStyle w:val="PrrAPA"/>
            <w:ind w:firstLine="284"/>
          </w:pPr>
        </w:pPrChange>
      </w:pPr>
    </w:p>
    <w:p w14:paraId="7BE85439" w14:textId="02378771" w:rsidR="00956AE0" w:rsidRPr="002B569F" w:rsidDel="00682C23" w:rsidRDefault="00956AE0" w:rsidP="002B569F">
      <w:pPr>
        <w:pStyle w:val="PrrAPA"/>
        <w:ind w:firstLine="284"/>
        <w:rPr>
          <w:del w:id="2379" w:author="Camilo Andrés Díaz Gómez" w:date="2023-03-12T18:17:00Z"/>
        </w:rPr>
        <w:pPrChange w:id="2380" w:author="Camilo Andrés Díaz Gómez" w:date="2023-03-28T17:43:00Z">
          <w:pPr>
            <w:pStyle w:val="PrrAPA"/>
            <w:ind w:firstLine="284"/>
          </w:pPr>
        </w:pPrChange>
      </w:pPr>
      <w:ins w:id="2381" w:author="DIANA CAROLINA CANDIA HERRERA" w:date="2023-03-07T09:44:00Z">
        <w:del w:id="2382" w:author="Camilo Andrés Díaz Gómez" w:date="2023-03-12T18:17:00Z">
          <w:r w:rsidRPr="002B569F" w:rsidDel="00682C23">
            <w:delText>¿Cómo la</w:delText>
          </w:r>
        </w:del>
      </w:ins>
      <w:ins w:id="2383" w:author="DIANA CAROLINA CANDIA HERRERA" w:date="2023-03-07T09:45:00Z">
        <w:del w:id="2384" w:author="Camilo Andrés Díaz Gómez" w:date="2023-03-12T18:17:00Z">
          <w:r w:rsidRPr="002B569F" w:rsidDel="00682C23">
            <w:delText xml:space="preserve"> simulación de datos ambientales</w:delText>
          </w:r>
        </w:del>
      </w:ins>
      <w:ins w:id="2385" w:author="DIANA CAROLINA CANDIA HERRERA" w:date="2023-03-07T09:46:00Z">
        <w:del w:id="2386" w:author="Camilo Andrés Díaz Gómez" w:date="2023-03-12T18:17:00Z">
          <w:r w:rsidRPr="002B569F" w:rsidDel="00682C23">
            <w:delText xml:space="preserve"> mediante el uso de analítica de </w:delText>
          </w:r>
        </w:del>
      </w:ins>
      <w:ins w:id="2387" w:author="DIANA CAROLINA CANDIA HERRERA" w:date="2023-03-07T09:47:00Z">
        <w:del w:id="2388" w:author="Camilo Andrés Díaz Gómez" w:date="2023-03-12T18:17:00Z">
          <w:r w:rsidRPr="002B569F" w:rsidDel="00682C23">
            <w:delText>datos</w:delText>
          </w:r>
        </w:del>
      </w:ins>
      <w:ins w:id="2389" w:author="DIANA CAROLINA CANDIA HERRERA" w:date="2023-03-07T09:45:00Z">
        <w:del w:id="2390" w:author="Camilo Andrés Díaz Gómez" w:date="2023-03-12T18:17:00Z">
          <w:r w:rsidRPr="002B569F" w:rsidDel="00682C23">
            <w:delText xml:space="preserve"> ayuda en la generación de proyectos </w:delText>
          </w:r>
        </w:del>
      </w:ins>
      <w:ins w:id="2391" w:author="DIANA CAROLINA CANDIA HERRERA" w:date="2023-03-07T09:46:00Z">
        <w:del w:id="2392" w:author="Camilo Andrés Díaz Gómez" w:date="2023-03-12T18:17:00Z">
          <w:r w:rsidRPr="002B569F" w:rsidDel="00682C23">
            <w:delText>para modelos IoT?</w:delText>
          </w:r>
        </w:del>
      </w:ins>
    </w:p>
    <w:bookmarkEnd w:id="2363"/>
    <w:p w14:paraId="0C79FEA2" w14:textId="0331C684" w:rsidR="00AA1CC1" w:rsidRPr="002B569F" w:rsidDel="00682C23" w:rsidRDefault="00AA1CC1" w:rsidP="002B569F">
      <w:pPr>
        <w:pStyle w:val="PrrAPA"/>
        <w:ind w:firstLine="284"/>
        <w:rPr>
          <w:del w:id="2393" w:author="Camilo Andrés Díaz Gómez" w:date="2023-03-12T18:17:00Z"/>
          <w:b/>
          <w:bCs/>
          <w:bdr w:val="none" w:sz="0" w:space="0" w:color="auto" w:frame="1"/>
          <w:shd w:val="clear" w:color="auto" w:fill="FFFFFF"/>
          <w:rPrChange w:id="2394" w:author="Camilo Andrés Díaz Gómez" w:date="2023-03-28T17:42:00Z">
            <w:rPr>
              <w:del w:id="2395" w:author="Camilo Andrés Díaz Gómez" w:date="2023-03-12T18:17:00Z"/>
              <w:b/>
              <w:bCs/>
              <w:color w:val="FF0000"/>
              <w:bdr w:val="none" w:sz="0" w:space="0" w:color="auto" w:frame="1"/>
              <w:shd w:val="clear" w:color="auto" w:fill="FFFFFF"/>
            </w:rPr>
          </w:rPrChange>
        </w:rPr>
        <w:pPrChange w:id="2396"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rsidP="002B569F">
      <w:pPr>
        <w:pStyle w:val="NormalWeb"/>
        <w:spacing w:line="360" w:lineRule="auto"/>
        <w:ind w:firstLine="709"/>
        <w:jc w:val="both"/>
        <w:rPr>
          <w:del w:id="2397" w:author="Camilo Andrés Díaz Gómez" w:date="2023-03-12T18:16:00Z"/>
          <w:b/>
          <w:bCs/>
          <w:bdr w:val="none" w:sz="0" w:space="0" w:color="auto" w:frame="1"/>
          <w:shd w:val="clear" w:color="auto" w:fill="FFFFFF"/>
          <w:rPrChange w:id="2398" w:author="Camilo Andrés Díaz Gómez" w:date="2023-03-28T17:42:00Z">
            <w:rPr>
              <w:del w:id="2399" w:author="Camilo Andrés Díaz Gómez" w:date="2023-03-12T18:16:00Z"/>
              <w:b/>
              <w:bCs/>
              <w:color w:val="FF0000"/>
              <w:bdr w:val="none" w:sz="0" w:space="0" w:color="auto" w:frame="1"/>
              <w:shd w:val="clear" w:color="auto" w:fill="FFFFFF"/>
            </w:rPr>
          </w:rPrChange>
        </w:rPr>
        <w:pPrChange w:id="2400" w:author="Camilo Andrés Díaz Gómez" w:date="2023-03-28T17:43:00Z">
          <w:pPr>
            <w:pStyle w:val="NormalWeb"/>
            <w:spacing w:line="360" w:lineRule="auto"/>
            <w:ind w:firstLine="709"/>
            <w:jc w:val="both"/>
          </w:pPr>
        </w:pPrChange>
      </w:pPr>
    </w:p>
    <w:p w14:paraId="3039ADBC" w14:textId="0603582C" w:rsidR="00771EC6" w:rsidRPr="002B569F" w:rsidDel="00682C23" w:rsidRDefault="00771EC6" w:rsidP="002B569F">
      <w:pPr>
        <w:pStyle w:val="NormalWeb"/>
        <w:spacing w:line="360" w:lineRule="auto"/>
        <w:ind w:firstLine="709"/>
        <w:jc w:val="both"/>
        <w:rPr>
          <w:del w:id="2401" w:author="Camilo Andrés Díaz Gómez" w:date="2023-03-12T18:16:00Z"/>
          <w:b/>
          <w:bCs/>
          <w:bdr w:val="none" w:sz="0" w:space="0" w:color="auto" w:frame="1"/>
          <w:shd w:val="clear" w:color="auto" w:fill="FFFFFF"/>
          <w:rPrChange w:id="2402" w:author="Camilo Andrés Díaz Gómez" w:date="2023-03-28T17:42:00Z">
            <w:rPr>
              <w:del w:id="2403" w:author="Camilo Andrés Díaz Gómez" w:date="2023-03-12T18:16:00Z"/>
              <w:b/>
              <w:bCs/>
              <w:color w:val="FF0000"/>
              <w:bdr w:val="none" w:sz="0" w:space="0" w:color="auto" w:frame="1"/>
              <w:shd w:val="clear" w:color="auto" w:fill="FFFFFF"/>
            </w:rPr>
          </w:rPrChange>
        </w:rPr>
        <w:pPrChange w:id="2404" w:author="Camilo Andrés Díaz Gómez" w:date="2023-03-28T17:43:00Z">
          <w:pPr>
            <w:pStyle w:val="NormalWeb"/>
            <w:spacing w:line="360" w:lineRule="auto"/>
            <w:ind w:firstLine="709"/>
            <w:jc w:val="both"/>
          </w:pPr>
        </w:pPrChange>
      </w:pPr>
    </w:p>
    <w:p w14:paraId="15D08887" w14:textId="495A56B7" w:rsidR="00771EC6" w:rsidRPr="002B569F" w:rsidDel="00682C23" w:rsidRDefault="00771EC6" w:rsidP="002B569F">
      <w:pPr>
        <w:pStyle w:val="NormalWeb"/>
        <w:spacing w:line="360" w:lineRule="auto"/>
        <w:ind w:firstLine="709"/>
        <w:jc w:val="both"/>
        <w:rPr>
          <w:del w:id="2405" w:author="Camilo Andrés Díaz Gómez" w:date="2023-03-12T18:16:00Z"/>
          <w:b/>
          <w:bCs/>
          <w:bdr w:val="none" w:sz="0" w:space="0" w:color="auto" w:frame="1"/>
          <w:shd w:val="clear" w:color="auto" w:fill="FFFFFF"/>
          <w:rPrChange w:id="2406" w:author="Camilo Andrés Díaz Gómez" w:date="2023-03-28T17:42:00Z">
            <w:rPr>
              <w:del w:id="2407" w:author="Camilo Andrés Díaz Gómez" w:date="2023-03-12T18:16:00Z"/>
              <w:b/>
              <w:bCs/>
              <w:color w:val="FF0000"/>
              <w:bdr w:val="none" w:sz="0" w:space="0" w:color="auto" w:frame="1"/>
              <w:shd w:val="clear" w:color="auto" w:fill="FFFFFF"/>
            </w:rPr>
          </w:rPrChange>
        </w:rPr>
        <w:pPrChange w:id="2408" w:author="Camilo Andrés Díaz Gómez" w:date="2023-03-28T17:43:00Z">
          <w:pPr>
            <w:pStyle w:val="NormalWeb"/>
            <w:spacing w:line="360" w:lineRule="auto"/>
            <w:ind w:firstLine="709"/>
            <w:jc w:val="both"/>
          </w:pPr>
        </w:pPrChange>
      </w:pPr>
    </w:p>
    <w:p w14:paraId="665A4050" w14:textId="5FE0756C" w:rsidR="00771EC6" w:rsidRPr="002B569F" w:rsidDel="00682C23" w:rsidRDefault="00771EC6" w:rsidP="002B569F">
      <w:pPr>
        <w:pStyle w:val="NormalWeb"/>
        <w:spacing w:line="360" w:lineRule="auto"/>
        <w:jc w:val="both"/>
        <w:rPr>
          <w:del w:id="2409" w:author="Camilo Andrés Díaz Gómez" w:date="2023-03-12T18:16:00Z"/>
          <w:b/>
          <w:bCs/>
          <w:bdr w:val="none" w:sz="0" w:space="0" w:color="auto" w:frame="1"/>
          <w:shd w:val="clear" w:color="auto" w:fill="FFFFFF"/>
          <w:rPrChange w:id="2410" w:author="Camilo Andrés Díaz Gómez" w:date="2023-03-28T17:42:00Z">
            <w:rPr>
              <w:del w:id="2411" w:author="Camilo Andrés Díaz Gómez" w:date="2023-03-12T18:16:00Z"/>
              <w:b/>
              <w:bCs/>
              <w:color w:val="FF0000"/>
              <w:bdr w:val="none" w:sz="0" w:space="0" w:color="auto" w:frame="1"/>
              <w:shd w:val="clear" w:color="auto" w:fill="FFFFFF"/>
            </w:rPr>
          </w:rPrChange>
        </w:rPr>
        <w:pPrChange w:id="2412"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rsidP="002B569F">
      <w:pPr>
        <w:pStyle w:val="PrrAPA"/>
        <w:ind w:firstLine="284"/>
        <w:jc w:val="center"/>
        <w:rPr>
          <w:del w:id="2413" w:author="Camilo Andrés Díaz Gómez" w:date="2023-03-12T18:16:00Z"/>
          <w:b/>
          <w:bCs/>
          <w:rPrChange w:id="2414" w:author="Camilo Andrés Díaz Gómez" w:date="2023-03-28T17:42:00Z">
            <w:rPr>
              <w:del w:id="2415" w:author="Camilo Andrés Díaz Gómez" w:date="2023-03-12T18:16:00Z"/>
              <w:b/>
              <w:bCs/>
            </w:rPr>
          </w:rPrChange>
        </w:rPr>
        <w:pPrChange w:id="2416" w:author="Camilo Andrés Díaz Gómez" w:date="2023-03-28T17:43:00Z">
          <w:pPr>
            <w:pStyle w:val="PrrAPA"/>
            <w:ind w:firstLine="284"/>
            <w:jc w:val="center"/>
          </w:pPr>
        </w:pPrChange>
      </w:pPr>
    </w:p>
    <w:p w14:paraId="531E3163" w14:textId="63E244A0" w:rsidR="00B048F9" w:rsidRPr="002B569F" w:rsidRDefault="00785CED" w:rsidP="002B569F">
      <w:pPr>
        <w:pStyle w:val="Ttulo2"/>
        <w:jc w:val="center"/>
        <w:rPr>
          <w:rFonts w:cs="Times New Roman"/>
          <w:szCs w:val="24"/>
        </w:rPr>
        <w:pPrChange w:id="2417" w:author="Camilo Andrés Díaz Gómez" w:date="2023-03-28T17:43:00Z">
          <w:pPr>
            <w:pStyle w:val="PrrAPA"/>
            <w:ind w:firstLine="284"/>
            <w:jc w:val="center"/>
          </w:pPr>
        </w:pPrChange>
      </w:pPr>
      <w:bookmarkStart w:id="2418" w:name="_Toc129623648"/>
      <w:bookmarkStart w:id="2419" w:name="_Toc130919807"/>
      <w:r w:rsidRPr="002B569F">
        <w:rPr>
          <w:rFonts w:cs="Times New Roman"/>
          <w:szCs w:val="24"/>
        </w:rPr>
        <w:t>Justificación</w:t>
      </w:r>
      <w:bookmarkEnd w:id="2418"/>
      <w:bookmarkEnd w:id="2419"/>
    </w:p>
    <w:p w14:paraId="2AB55D60" w14:textId="77777777" w:rsidR="00215A76" w:rsidRPr="002B569F" w:rsidRDefault="00215A76" w:rsidP="002B569F">
      <w:pPr>
        <w:pStyle w:val="PrrAPA"/>
        <w:rPr>
          <w:ins w:id="2420" w:author="Camilo Andrés Díaz Gómez" w:date="2023-03-17T00:39:00Z"/>
        </w:rPr>
        <w:pPrChange w:id="2421" w:author="Camilo Andrés Díaz Gómez" w:date="2023-03-28T17:43:00Z">
          <w:pPr>
            <w:pStyle w:val="PrrAPA"/>
            <w:ind w:firstLine="720"/>
          </w:pPr>
        </w:pPrChange>
      </w:pPr>
    </w:p>
    <w:p w14:paraId="034F89F3" w14:textId="26B666F1" w:rsidR="007743C4" w:rsidRPr="002B569F" w:rsidDel="00215A76" w:rsidRDefault="006E7BA5" w:rsidP="002B569F">
      <w:pPr>
        <w:pStyle w:val="PrrAPA"/>
        <w:rPr>
          <w:del w:id="2422" w:author="Camilo Andrés Díaz Gómez" w:date="2023-03-17T00:39:00Z"/>
        </w:rPr>
        <w:pPrChange w:id="2423" w:author="Camilo Andrés Díaz Gómez" w:date="2023-03-28T17:43:00Z">
          <w:pPr>
            <w:pStyle w:val="PrrAPA"/>
            <w:ind w:firstLine="720"/>
          </w:pPr>
        </w:pPrChange>
      </w:pPr>
      <w:ins w:id="2424"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425" w:author="Camilo Andrés Díaz Gómez" w:date="2023-03-27T22:26:00Z">
        <w:r w:rsidR="007743C4" w:rsidRPr="002B569F" w:rsidDel="006E7BA5">
          <w:delText>Las redes IoT están compuestas por dispositivos como</w:delText>
        </w:r>
      </w:del>
      <w:ins w:id="2426" w:author="DIANA CAROLINA CANDIA HERRERA" w:date="2023-03-07T09:57:00Z">
        <w:del w:id="2427" w:author="Camilo Andrés Díaz Gómez" w:date="2023-03-27T22:26:00Z">
          <w:r w:rsidR="003D4F76" w:rsidRPr="002B569F" w:rsidDel="006E7BA5">
            <w:delText>:</w:delText>
          </w:r>
        </w:del>
      </w:ins>
      <w:del w:id="2428"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rsidP="002B569F">
      <w:pPr>
        <w:pStyle w:val="PrrAPA"/>
        <w:rPr>
          <w:del w:id="2429" w:author="Steff Guzmán" w:date="2023-03-13T18:34:00Z"/>
        </w:rPr>
        <w:pPrChange w:id="2430" w:author="Camilo Andrés Díaz Gómez" w:date="2023-03-28T17:43:00Z">
          <w:pPr/>
        </w:pPrChange>
      </w:pPr>
    </w:p>
    <w:p w14:paraId="281CBE48" w14:textId="14911E3B" w:rsidR="00DB0B24" w:rsidRPr="002B569F" w:rsidRDefault="00DB0B24" w:rsidP="002B569F">
      <w:pPr>
        <w:pStyle w:val="PrrAPA"/>
        <w:rPr>
          <w:ins w:id="2431" w:author="Steff Guzmán" w:date="2023-03-13T19:00:00Z"/>
        </w:rPr>
        <w:pPrChange w:id="2432" w:author="Camilo Andrés Díaz Gómez" w:date="2023-03-28T17:43:00Z">
          <w:pPr>
            <w:pStyle w:val="Descripcin"/>
          </w:pPr>
        </w:pPrChange>
      </w:pPr>
    </w:p>
    <w:p w14:paraId="1E418A3D" w14:textId="407CD756" w:rsidR="00DB0B24" w:rsidRPr="002B569F" w:rsidRDefault="00DB0B24" w:rsidP="002B569F">
      <w:pPr>
        <w:rPr>
          <w:ins w:id="2433" w:author="Steff Guzmán" w:date="2023-03-13T19:00:00Z"/>
          <w:rFonts w:cs="Times New Roman"/>
          <w:szCs w:val="24"/>
        </w:rPr>
      </w:pPr>
    </w:p>
    <w:p w14:paraId="105DD995" w14:textId="45B49FFE" w:rsidR="00DB0B24" w:rsidRPr="002B569F" w:rsidDel="00215A76" w:rsidRDefault="00C038A4" w:rsidP="002B569F">
      <w:pPr>
        <w:rPr>
          <w:ins w:id="2434" w:author="Steff Guzmán" w:date="2023-03-13T19:00:00Z"/>
          <w:del w:id="2435" w:author="Camilo Andrés Díaz Gómez" w:date="2023-03-17T00:39:00Z"/>
          <w:rFonts w:cs="Times New Roman"/>
          <w:szCs w:val="24"/>
        </w:rPr>
        <w:pPrChange w:id="2436" w:author="Camilo Andrés Díaz Gómez" w:date="2023-03-28T17:43:00Z">
          <w:pPr/>
        </w:pPrChange>
      </w:pPr>
      <w:ins w:id="2437" w:author="Camilo Andrés Díaz Gómez" w:date="2023-03-28T15:13:00Z">
        <w:r w:rsidRPr="002B569F">
          <w:rPr>
            <w:rFonts w:cs="Times New Roman"/>
            <w:szCs w:val="24"/>
          </w:rPr>
          <w:tab/>
        </w:r>
      </w:ins>
    </w:p>
    <w:p w14:paraId="3275BE2A" w14:textId="3FB5D8C8" w:rsidR="00DB0B24" w:rsidRPr="002B569F" w:rsidDel="00215A76" w:rsidRDefault="00DB0B24" w:rsidP="002B569F">
      <w:pPr>
        <w:rPr>
          <w:ins w:id="2438" w:author="Steff Guzmán" w:date="2023-03-13T19:00:00Z"/>
          <w:del w:id="2439" w:author="Camilo Andrés Díaz Gómez" w:date="2023-03-17T00:39:00Z"/>
          <w:rFonts w:cs="Times New Roman"/>
          <w:szCs w:val="24"/>
        </w:rPr>
        <w:pPrChange w:id="2440" w:author="Camilo Andrés Díaz Gómez" w:date="2023-03-28T17:43:00Z">
          <w:pPr/>
        </w:pPrChange>
      </w:pPr>
    </w:p>
    <w:p w14:paraId="6F908170" w14:textId="3E4A3A89" w:rsidR="00DB0B24" w:rsidRPr="002B569F" w:rsidDel="00215A76" w:rsidRDefault="00DB0B24" w:rsidP="002B569F">
      <w:pPr>
        <w:rPr>
          <w:ins w:id="2441" w:author="Steff Guzmán" w:date="2023-03-13T19:00:00Z"/>
          <w:del w:id="2442" w:author="Camilo Andrés Díaz Gómez" w:date="2023-03-17T00:39:00Z"/>
          <w:rFonts w:cs="Times New Roman"/>
          <w:szCs w:val="24"/>
        </w:rPr>
        <w:pPrChange w:id="2443" w:author="Camilo Andrés Díaz Gómez" w:date="2023-03-28T17:43:00Z">
          <w:pPr/>
        </w:pPrChange>
      </w:pPr>
    </w:p>
    <w:p w14:paraId="7756DC05" w14:textId="40B4775B" w:rsidR="00DB0B24" w:rsidRPr="002B569F" w:rsidDel="00215A76" w:rsidRDefault="00DB0B24" w:rsidP="002B569F">
      <w:pPr>
        <w:rPr>
          <w:ins w:id="2444" w:author="Steff Guzmán" w:date="2023-03-13T19:00:00Z"/>
          <w:del w:id="2445" w:author="Camilo Andrés Díaz Gómez" w:date="2023-03-17T00:39:00Z"/>
          <w:rFonts w:cs="Times New Roman"/>
          <w:szCs w:val="24"/>
        </w:rPr>
        <w:pPrChange w:id="2446" w:author="Camilo Andrés Díaz Gómez" w:date="2023-03-28T17:43:00Z">
          <w:pPr/>
        </w:pPrChange>
      </w:pPr>
    </w:p>
    <w:p w14:paraId="5E189A51" w14:textId="6653B2E0" w:rsidR="00DB0B24" w:rsidRPr="002B569F" w:rsidDel="00215A76" w:rsidRDefault="00DB0B24" w:rsidP="002B569F">
      <w:pPr>
        <w:rPr>
          <w:ins w:id="2447" w:author="Steff Guzmán" w:date="2023-03-13T19:00:00Z"/>
          <w:del w:id="2448" w:author="Camilo Andrés Díaz Gómez" w:date="2023-03-17T00:39:00Z"/>
          <w:rFonts w:cs="Times New Roman"/>
          <w:szCs w:val="24"/>
        </w:rPr>
        <w:pPrChange w:id="2449" w:author="Camilo Andrés Díaz Gómez" w:date="2023-03-28T17:43:00Z">
          <w:pPr/>
        </w:pPrChange>
      </w:pPr>
    </w:p>
    <w:p w14:paraId="4C59FA0F" w14:textId="34022CE4" w:rsidR="00DB0B24" w:rsidRPr="002B569F" w:rsidDel="00215A76" w:rsidRDefault="00DB0B24" w:rsidP="002B569F">
      <w:pPr>
        <w:rPr>
          <w:ins w:id="2450" w:author="Steff Guzmán" w:date="2023-03-13T19:00:00Z"/>
          <w:del w:id="2451" w:author="Camilo Andrés Díaz Gómez" w:date="2023-03-17T00:39:00Z"/>
          <w:rFonts w:cs="Times New Roman"/>
          <w:szCs w:val="24"/>
        </w:rPr>
        <w:pPrChange w:id="2452" w:author="Camilo Andrés Díaz Gómez" w:date="2023-03-28T17:43:00Z">
          <w:pPr/>
        </w:pPrChange>
      </w:pPr>
    </w:p>
    <w:p w14:paraId="37B11623" w14:textId="528107C9" w:rsidR="00DB0B24" w:rsidRPr="002B569F" w:rsidDel="00215A76" w:rsidRDefault="00DB0B24" w:rsidP="002B569F">
      <w:pPr>
        <w:rPr>
          <w:ins w:id="2453" w:author="Steff Guzmán" w:date="2023-03-13T19:00:00Z"/>
          <w:del w:id="2454" w:author="Camilo Andrés Díaz Gómez" w:date="2023-03-17T00:39:00Z"/>
          <w:rFonts w:cs="Times New Roman"/>
          <w:szCs w:val="24"/>
        </w:rPr>
        <w:pPrChange w:id="2455" w:author="Camilo Andrés Díaz Gómez" w:date="2023-03-28T17:43:00Z">
          <w:pPr/>
        </w:pPrChange>
      </w:pPr>
    </w:p>
    <w:p w14:paraId="6A0C9BD1" w14:textId="3B148582" w:rsidR="00DB0B24" w:rsidRPr="002B569F" w:rsidDel="00215A76" w:rsidRDefault="00DB0B24" w:rsidP="002B569F">
      <w:pPr>
        <w:rPr>
          <w:ins w:id="2456" w:author="Steff Guzmán" w:date="2023-03-13T19:00:00Z"/>
          <w:del w:id="2457" w:author="Camilo Andrés Díaz Gómez" w:date="2023-03-17T00:39:00Z"/>
          <w:rFonts w:cs="Times New Roman"/>
          <w:szCs w:val="24"/>
        </w:rPr>
        <w:pPrChange w:id="2458" w:author="Camilo Andrés Díaz Gómez" w:date="2023-03-28T17:43:00Z">
          <w:pPr/>
        </w:pPrChange>
      </w:pPr>
    </w:p>
    <w:p w14:paraId="179BAC0C" w14:textId="1D529DC0" w:rsidR="00DB0B24" w:rsidRPr="002B569F" w:rsidDel="00215A76" w:rsidRDefault="00DB0B24" w:rsidP="002B569F">
      <w:pPr>
        <w:rPr>
          <w:ins w:id="2459" w:author="Steff Guzmán" w:date="2023-03-13T19:00:00Z"/>
          <w:del w:id="2460" w:author="Camilo Andrés Díaz Gómez" w:date="2023-03-17T00:39:00Z"/>
          <w:rFonts w:cs="Times New Roman"/>
          <w:szCs w:val="24"/>
        </w:rPr>
        <w:pPrChange w:id="2461" w:author="Camilo Andrés Díaz Gómez" w:date="2023-03-28T17:43:00Z">
          <w:pPr/>
        </w:pPrChange>
      </w:pPr>
    </w:p>
    <w:p w14:paraId="363A870F" w14:textId="057A9A35" w:rsidR="00DB0B24" w:rsidRPr="002B569F" w:rsidDel="00215A76" w:rsidRDefault="00DB0B24" w:rsidP="002B569F">
      <w:pPr>
        <w:rPr>
          <w:ins w:id="2462" w:author="Steff Guzmán" w:date="2023-03-13T19:00:00Z"/>
          <w:del w:id="2463" w:author="Camilo Andrés Díaz Gómez" w:date="2023-03-17T00:39:00Z"/>
          <w:rFonts w:cs="Times New Roman"/>
          <w:szCs w:val="24"/>
        </w:rPr>
        <w:pPrChange w:id="2464" w:author="Camilo Andrés Díaz Gómez" w:date="2023-03-28T17:43:00Z">
          <w:pPr>
            <w:pStyle w:val="Descripcin"/>
          </w:pPr>
        </w:pPrChange>
      </w:pPr>
    </w:p>
    <w:p w14:paraId="718576AB" w14:textId="3873FB6D" w:rsidR="00244CE1" w:rsidRPr="002B569F" w:rsidDel="00215A76" w:rsidRDefault="007743C4" w:rsidP="002B569F">
      <w:pPr>
        <w:pStyle w:val="Descripcin"/>
        <w:spacing w:line="360" w:lineRule="auto"/>
        <w:rPr>
          <w:del w:id="2465" w:author="Camilo Andrés Díaz Gómez" w:date="2023-03-17T00:39:00Z"/>
          <w:rFonts w:cs="Times New Roman"/>
          <w:szCs w:val="24"/>
        </w:rPr>
        <w:pPrChange w:id="2466" w:author="Camilo Andrés Díaz Gómez" w:date="2023-03-28T17:43:00Z">
          <w:pPr>
            <w:pStyle w:val="Descripcin"/>
          </w:pPr>
        </w:pPrChange>
      </w:pPr>
      <w:del w:id="2467"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rsidP="002B569F">
      <w:pPr>
        <w:rPr>
          <w:ins w:id="2468" w:author="Steff Guzmán" w:date="2023-03-13T18:42:00Z"/>
          <w:del w:id="2469" w:author="Camilo Andrés Díaz Gómez" w:date="2023-03-17T00:39:00Z"/>
          <w:rFonts w:cs="Times New Roman"/>
          <w:szCs w:val="24"/>
        </w:rPr>
        <w:pPrChange w:id="2470" w:author="Camilo Andrés Díaz Gómez" w:date="2023-03-28T17:43:00Z">
          <w:pPr/>
        </w:pPrChange>
      </w:pPr>
    </w:p>
    <w:p w14:paraId="2DFBE2FF" w14:textId="2B1228A1" w:rsidR="00C038A4" w:rsidRPr="002B569F" w:rsidRDefault="00842F9D" w:rsidP="002B569F">
      <w:pPr>
        <w:pStyle w:val="Descripcin"/>
        <w:spacing w:line="360" w:lineRule="auto"/>
        <w:rPr>
          <w:ins w:id="2471" w:author="Camilo Andrés Díaz Gómez" w:date="2023-03-14T20:02:00Z"/>
          <w:rFonts w:cs="Times New Roman"/>
          <w:b w:val="0"/>
          <w:bCs/>
          <w:i/>
          <w:szCs w:val="24"/>
          <w:rPrChange w:id="2472" w:author="Camilo Andrés Díaz Gómez" w:date="2023-03-28T17:44:00Z">
            <w:rPr>
              <w:ins w:id="2473" w:author="Camilo Andrés Díaz Gómez" w:date="2023-03-14T20:02:00Z"/>
              <w:rFonts w:cs="Times New Roman"/>
              <w:i/>
              <w:szCs w:val="24"/>
            </w:rPr>
          </w:rPrChange>
        </w:rPr>
        <w:pPrChange w:id="2474" w:author="Camilo Andrés Díaz Gómez" w:date="2023-03-28T17:44:00Z">
          <w:pPr/>
        </w:pPrChange>
      </w:pPr>
      <w:bookmarkStart w:id="2475" w:name="_Toc130919837"/>
      <w:ins w:id="2476"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477" w:author="Steff Guzmán" w:date="2023-03-24T15:14:00Z">
        <w:r w:rsidRPr="002B569F">
          <w:rPr>
            <w:rFonts w:cs="Times New Roman"/>
            <w:noProof/>
            <w:szCs w:val="24"/>
          </w:rPr>
          <w:t>1</w:t>
        </w:r>
      </w:ins>
      <w:ins w:id="2478" w:author="Steff Guzmán" w:date="2023-03-24T15:07:00Z">
        <w:r w:rsidRPr="002B569F">
          <w:rPr>
            <w:rFonts w:cs="Times New Roman"/>
            <w:szCs w:val="24"/>
          </w:rPr>
          <w:fldChar w:fldCharType="end"/>
        </w:r>
      </w:ins>
      <w:ins w:id="2479" w:author="Camilo Andrés Díaz Gómez" w:date="2023-03-14T19:50:00Z">
        <w:r w:rsidR="00BD3055" w:rsidRPr="002B569F">
          <w:rPr>
            <w:rFonts w:cs="Times New Roman"/>
            <w:szCs w:val="24"/>
          </w:rPr>
          <w:t xml:space="preserve"> </w:t>
        </w:r>
      </w:ins>
      <w:ins w:id="2480" w:author="Camilo Andrés Díaz Gómez" w:date="2023-03-14T20:02:00Z">
        <w:r w:rsidR="00A023DA" w:rsidRPr="002B569F">
          <w:rPr>
            <w:rFonts w:cs="Times New Roman"/>
            <w:b w:val="0"/>
            <w:bCs/>
            <w:i/>
            <w:szCs w:val="24"/>
            <w:rPrChange w:id="2481" w:author="Camilo Andrés Díaz Gómez" w:date="2023-03-28T17:42:00Z">
              <w:rPr>
                <w:rFonts w:cs="Times New Roman"/>
                <w:i/>
                <w:iCs/>
              </w:rPr>
            </w:rPrChange>
          </w:rPr>
          <w:t>Árbol de Problema</w:t>
        </w:r>
        <w:bookmarkEnd w:id="2475"/>
      </w:ins>
    </w:p>
    <w:p w14:paraId="24359860" w14:textId="74060346" w:rsidR="00C87243" w:rsidRPr="002B569F" w:rsidDel="00215A76" w:rsidRDefault="00C87243" w:rsidP="002B569F">
      <w:pPr>
        <w:pStyle w:val="Descripcin"/>
        <w:spacing w:line="360" w:lineRule="auto"/>
        <w:rPr>
          <w:ins w:id="2482" w:author="Steff Guzmán" w:date="2023-03-13T18:41:00Z"/>
          <w:del w:id="2483" w:author="Camilo Andrés Díaz Gómez" w:date="2023-03-17T00:39:00Z"/>
          <w:rFonts w:cs="Times New Roman"/>
          <w:szCs w:val="24"/>
        </w:rPr>
        <w:pPrChange w:id="2484" w:author="Camilo Andrés Díaz Gómez" w:date="2023-03-28T17:43:00Z">
          <w:pPr/>
        </w:pPrChange>
      </w:pPr>
    </w:p>
    <w:p w14:paraId="2A5E5576" w14:textId="116F6293" w:rsidR="007743C4" w:rsidRPr="002B569F" w:rsidDel="00A023DA" w:rsidRDefault="007743C4" w:rsidP="002B569F">
      <w:pPr>
        <w:rPr>
          <w:del w:id="2485" w:author="Camilo Andrés Díaz Gómez" w:date="2023-03-14T20:02:00Z"/>
          <w:rFonts w:cs="Times New Roman"/>
          <w:i/>
          <w:iCs/>
          <w:szCs w:val="24"/>
        </w:rPr>
        <w:pPrChange w:id="2486" w:author="Camilo Andrés Díaz Gómez" w:date="2023-03-28T17:43:00Z">
          <w:pPr/>
        </w:pPrChange>
      </w:pPr>
      <w:del w:id="2487"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rsidP="002B569F">
      <w:pPr>
        <w:jc w:val="center"/>
        <w:rPr>
          <w:del w:id="2488" w:author="Camilo Andrés Díaz Gómez" w:date="2023-03-12T18:19:00Z"/>
          <w:rFonts w:cs="Times New Roman"/>
          <w:szCs w:val="24"/>
        </w:rPr>
        <w:pPrChange w:id="2489" w:author="Camilo Andrés Díaz Gómez" w:date="2023-03-28T17:43:00Z">
          <w:pPr>
            <w:jc w:val="center"/>
          </w:pPr>
        </w:pPrChange>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490" w:author="Camilo Andrés Díaz Gómez" w:date="2023-03-12T18:19:00Z">
        <w:del w:id="2491" w:author="Steff Guzmán" w:date="2023-03-13T19:00:00Z">
          <w:r w:rsidR="00682C23" w:rsidRPr="002B569F" w:rsidDel="00DB0B24">
            <w:rPr>
              <w:rFonts w:cs="Times New Roman"/>
              <w:szCs w:val="24"/>
            </w:rPr>
            <w:br/>
          </w:r>
        </w:del>
      </w:ins>
    </w:p>
    <w:p w14:paraId="6D27155E" w14:textId="77777777" w:rsidR="00C038A4" w:rsidRPr="002B569F" w:rsidRDefault="00C038A4" w:rsidP="002B569F">
      <w:pPr>
        <w:jc w:val="center"/>
        <w:rPr>
          <w:ins w:id="2492" w:author="Camilo Andrés Díaz Gómez" w:date="2023-03-28T15:17:00Z"/>
          <w:rFonts w:cs="Times New Roman"/>
          <w:szCs w:val="24"/>
        </w:rPr>
        <w:pPrChange w:id="2493" w:author="Camilo Andrés Díaz Gómez" w:date="2023-03-28T17:43:00Z">
          <w:pPr/>
        </w:pPrChange>
      </w:pPr>
    </w:p>
    <w:p w14:paraId="2CEE942D" w14:textId="77777777" w:rsidR="00DB0B24" w:rsidRPr="002B569F" w:rsidRDefault="00DB0B24" w:rsidP="002B569F">
      <w:pPr>
        <w:jc w:val="center"/>
        <w:rPr>
          <w:ins w:id="2494" w:author="Steff Guzmán" w:date="2023-03-13T19:01:00Z"/>
          <w:rFonts w:cs="Times New Roman"/>
          <w:szCs w:val="24"/>
        </w:rPr>
        <w:pPrChange w:id="2495" w:author="Camilo Andrés Díaz Gómez" w:date="2023-03-28T17:43:00Z">
          <w:pPr/>
        </w:pPrChange>
      </w:pPr>
    </w:p>
    <w:p w14:paraId="422A4609" w14:textId="019C9FF7" w:rsidR="00EF7707" w:rsidRPr="002B569F" w:rsidRDefault="00DB0B24" w:rsidP="002B569F">
      <w:pPr>
        <w:ind w:firstLine="708"/>
        <w:jc w:val="left"/>
        <w:rPr>
          <w:ins w:id="2496" w:author="Camilo Andrés Díaz Gómez" w:date="2023-03-12T18:22:00Z"/>
          <w:rFonts w:cs="Times New Roman"/>
          <w:i/>
          <w:iCs/>
          <w:szCs w:val="24"/>
          <w:rPrChange w:id="2497" w:author="Camilo Andrés Díaz Gómez" w:date="2023-03-28T17:42:00Z">
            <w:rPr>
              <w:ins w:id="2498" w:author="Camilo Andrés Díaz Gómez" w:date="2023-03-12T18:22:00Z"/>
              <w:rFonts w:cs="Times New Roman"/>
              <w:b/>
              <w:bCs/>
              <w:szCs w:val="24"/>
            </w:rPr>
          </w:rPrChange>
        </w:rPr>
        <w:pPrChange w:id="2499" w:author="Camilo Andrés Díaz Gómez" w:date="2023-03-28T17:43:00Z">
          <w:pPr>
            <w:spacing w:after="160" w:line="259" w:lineRule="auto"/>
            <w:jc w:val="left"/>
          </w:pPr>
        </w:pPrChange>
      </w:pPr>
      <w:ins w:id="2500" w:author="Steff Guzmán" w:date="2023-03-13T19:01:00Z">
        <w:r w:rsidRPr="002B569F">
          <w:rPr>
            <w:rFonts w:cs="Times New Roman"/>
            <w:i/>
            <w:iCs/>
            <w:szCs w:val="24"/>
          </w:rPr>
          <w:t xml:space="preserve">Fuente: </w:t>
        </w:r>
      </w:ins>
      <w:ins w:id="2501" w:author="Camilo Andrés Díaz Gómez" w:date="2023-03-12T18:22:00Z">
        <w:r w:rsidR="00EF7707" w:rsidRPr="002B569F">
          <w:rPr>
            <w:rFonts w:cs="Times New Roman"/>
            <w:i/>
            <w:iCs/>
            <w:szCs w:val="24"/>
          </w:rPr>
          <w:t>Elaboración propia</w:t>
        </w:r>
      </w:ins>
      <w:ins w:id="2502" w:author="Camilo Andrés Díaz Gómez" w:date="2023-03-14T20:11:00Z">
        <w:r w:rsidR="00A023DA" w:rsidRPr="002B569F">
          <w:rPr>
            <w:rFonts w:cs="Times New Roman"/>
            <w:i/>
            <w:iCs/>
            <w:szCs w:val="24"/>
          </w:rPr>
          <w:t>.</w:t>
        </w:r>
      </w:ins>
      <w:ins w:id="2503"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504" w:author="Camilo Andrés Díaz Gómez" w:date="2023-03-17T00:39:00Z"/>
          <w:rFonts w:cs="Times New Roman"/>
          <w:szCs w:val="24"/>
        </w:rPr>
      </w:pPr>
      <w:bookmarkStart w:id="2505" w:name="_Toc129623649"/>
      <w:bookmarkStart w:id="2506" w:name="_Toc130919808"/>
      <w:r w:rsidRPr="002B569F">
        <w:rPr>
          <w:rFonts w:cs="Times New Roman"/>
          <w:szCs w:val="24"/>
        </w:rPr>
        <w:lastRenderedPageBreak/>
        <w:t>Objetivos</w:t>
      </w:r>
      <w:bookmarkEnd w:id="2505"/>
      <w:bookmarkEnd w:id="2506"/>
    </w:p>
    <w:p w14:paraId="05F1F273" w14:textId="77777777" w:rsidR="00215A76" w:rsidRPr="002B569F" w:rsidRDefault="00215A76" w:rsidP="002B569F">
      <w:pPr>
        <w:rPr>
          <w:rFonts w:cs="Times New Roman"/>
          <w:szCs w:val="24"/>
        </w:rPr>
        <w:pPrChange w:id="2507" w:author="Camilo Andrés Díaz Gómez" w:date="2023-03-28T17:43:00Z">
          <w:pPr>
            <w:jc w:val="center"/>
          </w:pPr>
        </w:pPrChange>
      </w:pPr>
    </w:p>
    <w:p w14:paraId="2961FEFC" w14:textId="1A6C6E8E" w:rsidR="00996369" w:rsidRPr="002B569F" w:rsidRDefault="00996369" w:rsidP="002B569F">
      <w:pPr>
        <w:pStyle w:val="Ttulo3"/>
        <w:rPr>
          <w:ins w:id="2508" w:author="Camilo Andrés Díaz Gómez" w:date="2023-03-17T00:40:00Z"/>
          <w:rFonts w:ascii="Times New Roman" w:hAnsi="Times New Roman" w:cs="Times New Roman"/>
          <w:b/>
          <w:bCs/>
          <w:color w:val="auto"/>
          <w:rPrChange w:id="2509" w:author="Camilo Andrés Díaz Gómez" w:date="2023-03-28T17:42:00Z">
            <w:rPr>
              <w:ins w:id="2510"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511" w:author="Camilo Andrés Díaz Gómez" w:date="2023-03-28T17:42:00Z">
            <w:rPr>
              <w:rFonts w:ascii="Times New Roman" w:eastAsiaTheme="minorHAnsi" w:hAnsi="Times New Roman" w:cstheme="minorBidi"/>
              <w:color w:val="auto"/>
              <w:szCs w:val="22"/>
            </w:rPr>
          </w:rPrChange>
        </w:rPr>
        <w:t xml:space="preserve"> </w:t>
      </w:r>
      <w:bookmarkStart w:id="2512" w:name="_Toc129623650"/>
      <w:bookmarkStart w:id="2513" w:name="_Toc130919809"/>
      <w:r w:rsidRPr="002B569F">
        <w:rPr>
          <w:rFonts w:ascii="Times New Roman" w:hAnsi="Times New Roman" w:cs="Times New Roman"/>
          <w:b/>
          <w:bCs/>
          <w:color w:val="auto"/>
          <w:rPrChange w:id="2514" w:author="Camilo Andrés Díaz Gómez" w:date="2023-03-28T17:42:00Z">
            <w:rPr>
              <w:rFonts w:ascii="Times New Roman" w:eastAsiaTheme="minorHAnsi" w:hAnsi="Times New Roman" w:cstheme="minorBidi"/>
              <w:color w:val="auto"/>
              <w:szCs w:val="22"/>
            </w:rPr>
          </w:rPrChange>
        </w:rPr>
        <w:t>Objetivo General</w:t>
      </w:r>
      <w:bookmarkEnd w:id="2512"/>
      <w:bookmarkEnd w:id="2513"/>
      <w:r w:rsidRPr="002B569F">
        <w:rPr>
          <w:rFonts w:ascii="Times New Roman" w:hAnsi="Times New Roman" w:cs="Times New Roman"/>
          <w:b/>
          <w:bCs/>
          <w:color w:val="auto"/>
          <w:rPrChange w:id="2515"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rsidP="002B569F">
      <w:pPr>
        <w:pStyle w:val="PrrAPA"/>
        <w:pPrChange w:id="2516" w:author="Camilo Andrés Díaz Gómez" w:date="2023-03-28T17:43:00Z">
          <w:pPr/>
        </w:pPrChange>
      </w:pPr>
    </w:p>
    <w:p w14:paraId="03F0019A" w14:textId="77777777" w:rsidR="00AC054D" w:rsidRPr="002B569F" w:rsidDel="00682C23" w:rsidRDefault="00AC054D" w:rsidP="002B569F">
      <w:pPr>
        <w:pStyle w:val="PrrAPA"/>
        <w:rPr>
          <w:del w:id="2517" w:author="Camilo Andrés Díaz Gómez" w:date="2023-03-12T18:19:00Z"/>
        </w:rPr>
        <w:pPrChange w:id="2518" w:author="Camilo Andrés Díaz Gómez" w:date="2023-03-28T17:43:00Z">
          <w:pPr>
            <w:ind w:firstLine="720"/>
          </w:pPr>
        </w:pPrChange>
      </w:pPr>
      <w:bookmarkStart w:id="2519" w:name="_Hlk127617368"/>
      <w:r w:rsidRPr="002B569F">
        <w:t>Realizar un modelo para simular datos IoT mediante un lenguaje de programación para la posterior validación de estos y así facilitar pruebas de proyectos IoT para una región de Colombia.</w:t>
      </w:r>
    </w:p>
    <w:bookmarkEnd w:id="2519"/>
    <w:p w14:paraId="094EA077" w14:textId="1AAC08E2" w:rsidR="00682C23" w:rsidRPr="002B569F" w:rsidRDefault="00682C23" w:rsidP="002B569F">
      <w:pPr>
        <w:pStyle w:val="PrrAPA"/>
        <w:rPr>
          <w:ins w:id="2520" w:author="Camilo Andrés Díaz Gómez" w:date="2023-03-12T18:18:00Z"/>
        </w:rPr>
        <w:pPrChange w:id="2521" w:author="Camilo Andrés Díaz Gómez" w:date="2023-03-28T17:43:00Z">
          <w:pPr>
            <w:pStyle w:val="PrrAPA"/>
            <w:ind w:firstLine="284"/>
          </w:pPr>
        </w:pPrChange>
      </w:pPr>
    </w:p>
    <w:p w14:paraId="3D933147" w14:textId="52C276A6" w:rsidR="003D4F76" w:rsidRPr="002B569F" w:rsidDel="00682C23" w:rsidRDefault="003D4F76" w:rsidP="002B569F">
      <w:pPr>
        <w:pStyle w:val="PrrAPA"/>
        <w:ind w:firstLine="284"/>
        <w:rPr>
          <w:ins w:id="2522" w:author="DIANA CAROLINA CANDIA HERRERA" w:date="2023-03-07T09:59:00Z"/>
          <w:del w:id="2523" w:author="Camilo Andrés Díaz Gómez" w:date="2023-03-12T18:18:00Z"/>
        </w:rPr>
        <w:pPrChange w:id="2524" w:author="Camilo Andrés Díaz Gómez" w:date="2023-03-28T17:43:00Z">
          <w:pPr>
            <w:pStyle w:val="PrrAPA"/>
            <w:ind w:firstLine="284"/>
          </w:pPr>
        </w:pPrChange>
      </w:pPr>
      <w:ins w:id="2525" w:author="DIANA CAROLINA CANDIA HERRERA" w:date="2023-03-07T09:59:00Z">
        <w:del w:id="2526"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rsidP="002B569F">
      <w:pPr>
        <w:pStyle w:val="PrrAPA"/>
        <w:ind w:firstLine="0"/>
        <w:rPr>
          <w:ins w:id="2527" w:author="DIANA CAROLINA CANDIA HERRERA" w:date="2023-03-07T09:59:00Z"/>
          <w:del w:id="2528" w:author="Camilo Andrés Díaz Gómez" w:date="2023-03-14T20:25:00Z"/>
        </w:rPr>
        <w:pPrChange w:id="2529" w:author="Camilo Andrés Díaz Gómez" w:date="2023-03-28T17:43:00Z">
          <w:pPr>
            <w:pStyle w:val="PrrAPA"/>
            <w:ind w:firstLine="284"/>
          </w:pPr>
        </w:pPrChange>
      </w:pPr>
      <w:ins w:id="2530" w:author="DIANA CAROLINA CANDIA HERRERA" w:date="2023-03-07T09:59:00Z">
        <w:del w:id="2531"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rsidP="002B569F">
      <w:pPr>
        <w:pStyle w:val="PrrAPA"/>
        <w:ind w:firstLine="0"/>
        <w:pPrChange w:id="2532" w:author="Camilo Andrés Díaz Gómez" w:date="2023-03-28T17:43:00Z">
          <w:pPr/>
        </w:pPrChange>
      </w:pPr>
    </w:p>
    <w:p w14:paraId="2F7FDB4C" w14:textId="3B3518C3" w:rsidR="00996369" w:rsidRPr="002B569F" w:rsidRDefault="00996369" w:rsidP="002B569F">
      <w:pPr>
        <w:pStyle w:val="Ttulo3"/>
        <w:rPr>
          <w:ins w:id="2533" w:author="Camilo Andrés Díaz Gómez" w:date="2023-03-17T00:40:00Z"/>
          <w:rFonts w:ascii="Times New Roman" w:hAnsi="Times New Roman" w:cs="Times New Roman"/>
          <w:b/>
          <w:bCs/>
          <w:color w:val="auto"/>
          <w:rPrChange w:id="2534" w:author="Camilo Andrés Díaz Gómez" w:date="2023-03-28T17:42:00Z">
            <w:rPr>
              <w:ins w:id="2535" w:author="Camilo Andrés Díaz Gómez" w:date="2023-03-17T00:40:00Z"/>
              <w:rFonts w:ascii="Times New Roman" w:hAnsi="Times New Roman" w:cs="Times New Roman"/>
              <w:b/>
              <w:bCs/>
              <w:color w:val="000000" w:themeColor="text1"/>
            </w:rPr>
          </w:rPrChange>
        </w:rPr>
      </w:pPr>
      <w:bookmarkStart w:id="2536" w:name="_Toc129623651"/>
      <w:bookmarkStart w:id="2537" w:name="_Toc130919810"/>
      <w:r w:rsidRPr="002B569F">
        <w:rPr>
          <w:rFonts w:ascii="Times New Roman" w:hAnsi="Times New Roman" w:cs="Times New Roman"/>
          <w:b/>
          <w:bCs/>
          <w:color w:val="auto"/>
          <w:rPrChange w:id="2538"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539" w:author="Camilo Andrés Díaz Gómez" w:date="2023-03-28T17:42:00Z">
            <w:rPr>
              <w:rFonts w:ascii="Times New Roman" w:eastAsiaTheme="minorHAnsi" w:hAnsi="Times New Roman" w:cstheme="minorBidi"/>
              <w:color w:val="auto"/>
              <w:szCs w:val="22"/>
            </w:rPr>
          </w:rPrChange>
        </w:rPr>
        <w:t>Específicos</w:t>
      </w:r>
      <w:bookmarkEnd w:id="2536"/>
      <w:bookmarkEnd w:id="2537"/>
      <w:r w:rsidRPr="002B569F">
        <w:rPr>
          <w:rFonts w:ascii="Times New Roman" w:hAnsi="Times New Roman" w:cs="Times New Roman"/>
          <w:b/>
          <w:bCs/>
          <w:color w:val="auto"/>
          <w:rPrChange w:id="2540"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rsidP="002B569F">
      <w:pPr>
        <w:pStyle w:val="PrrAPA"/>
        <w:pPrChange w:id="2541" w:author="Camilo Andrés Díaz Gómez" w:date="2023-03-28T17:43:00Z">
          <w:pPr/>
        </w:pPrChange>
      </w:pPr>
    </w:p>
    <w:p w14:paraId="7AE40E3A" w14:textId="3D562910" w:rsidR="00800E27" w:rsidRPr="002B569F" w:rsidRDefault="00800E27" w:rsidP="002B569F">
      <w:pPr>
        <w:pStyle w:val="PrrAPA"/>
        <w:numPr>
          <w:ilvl w:val="0"/>
          <w:numId w:val="27"/>
        </w:numPr>
        <w:rPr>
          <w:ins w:id="2542" w:author="Camilo Andrés Díaz Gómez" w:date="2023-03-15T20:14:00Z"/>
        </w:rPr>
        <w:pPrChange w:id="2543" w:author="Camilo Andrés Díaz Gómez" w:date="2023-03-28T17:43:00Z">
          <w:pPr>
            <w:pStyle w:val="Prrafodelista"/>
            <w:numPr>
              <w:numId w:val="20"/>
            </w:numPr>
            <w:spacing w:after="160"/>
            <w:ind w:left="720" w:hanging="360"/>
          </w:pPr>
        </w:pPrChange>
      </w:pPr>
      <w:ins w:id="2544" w:author="Camilo Andrés Díaz Gómez" w:date="2023-03-15T20:12:00Z">
        <w:r w:rsidRPr="002B569F">
          <w:t>Diseñar los algoritmos de simulación para l</w:t>
        </w:r>
      </w:ins>
      <w:ins w:id="2545" w:author="Camilo Andrés Díaz Gómez" w:date="2023-03-28T18:52:00Z">
        <w:r w:rsidR="00882EC9">
          <w:t>a</w:t>
        </w:r>
      </w:ins>
      <w:ins w:id="2546" w:author="Camilo Andrés Díaz Gómez" w:date="2023-03-15T20:12:00Z">
        <w:r w:rsidRPr="002B569F">
          <w:t xml:space="preserve">s diferentes </w:t>
        </w:r>
      </w:ins>
      <w:ins w:id="2547" w:author="Camilo Andrés Díaz Gómez" w:date="2023-03-28T18:52:00Z">
        <w:r w:rsidR="00882EC9">
          <w:t xml:space="preserve">variables </w:t>
        </w:r>
      </w:ins>
      <w:ins w:id="2548" w:author="Camilo Andrés Díaz Gómez" w:date="2023-03-28T18:54:00Z">
        <w:r w:rsidR="00730C1C">
          <w:t>climáticas</w:t>
        </w:r>
      </w:ins>
      <w:ins w:id="2549" w:author="Camilo Andrés Díaz Gómez" w:date="2023-03-15T20:12:00Z">
        <w:r w:rsidRPr="002B569F">
          <w:t xml:space="preserve">. </w:t>
        </w:r>
      </w:ins>
    </w:p>
    <w:p w14:paraId="69DDBFBE" w14:textId="77777777" w:rsidR="00800E27" w:rsidRPr="002B569F" w:rsidRDefault="00800E27" w:rsidP="002B569F">
      <w:pPr>
        <w:pStyle w:val="PrrAPA"/>
        <w:rPr>
          <w:ins w:id="2550" w:author="Camilo Andrés Díaz Gómez" w:date="2023-03-15T20:12:00Z"/>
        </w:rPr>
        <w:pPrChange w:id="2551"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rsidP="002B569F">
      <w:pPr>
        <w:pStyle w:val="PrrAPA"/>
        <w:numPr>
          <w:ilvl w:val="0"/>
          <w:numId w:val="27"/>
        </w:numPr>
        <w:rPr>
          <w:ins w:id="2552" w:author="Camilo Andrés Díaz Gómez" w:date="2023-03-15T20:14:00Z"/>
        </w:rPr>
        <w:pPrChange w:id="2553" w:author="Camilo Andrés Díaz Gómez" w:date="2023-03-28T17:43:00Z">
          <w:pPr>
            <w:pStyle w:val="Prrafodelista"/>
            <w:numPr>
              <w:numId w:val="20"/>
            </w:numPr>
            <w:spacing w:after="160"/>
            <w:ind w:left="720" w:hanging="360"/>
          </w:pPr>
        </w:pPrChange>
      </w:pPr>
      <w:ins w:id="2554" w:author="Camilo Andrés Díaz Gómez" w:date="2023-03-15T20:12:00Z">
        <w:r w:rsidRPr="002B569F">
          <w:t xml:space="preserve">Desarrollar los modelos de simulación de </w:t>
        </w:r>
      </w:ins>
      <w:ins w:id="2555" w:author="Camilo Andrés Díaz Gómez" w:date="2023-03-28T18:53:00Z">
        <w:r w:rsidR="00882EC9">
          <w:t xml:space="preserve">un entorno </w:t>
        </w:r>
      </w:ins>
      <w:ins w:id="2556" w:author="Camilo Andrés Díaz Gómez" w:date="2023-03-28T18:54:00Z">
        <w:r w:rsidR="00730C1C">
          <w:t>climático</w:t>
        </w:r>
      </w:ins>
      <w:ins w:id="2557"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rsidP="002B569F">
      <w:pPr>
        <w:pStyle w:val="PrrAPA"/>
        <w:rPr>
          <w:ins w:id="2558" w:author="Camilo Andrés Díaz Gómez" w:date="2023-03-15T20:12:00Z"/>
        </w:rPr>
        <w:pPrChange w:id="2559"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rsidP="002B569F">
      <w:pPr>
        <w:pStyle w:val="PrrAPA"/>
        <w:numPr>
          <w:ilvl w:val="0"/>
          <w:numId w:val="27"/>
        </w:numPr>
        <w:rPr>
          <w:ins w:id="2560" w:author="Camilo Andrés Díaz Gómez" w:date="2023-03-15T20:14:00Z"/>
        </w:rPr>
        <w:pPrChange w:id="2561" w:author="Camilo Andrés Díaz Gómez" w:date="2023-03-28T17:43:00Z">
          <w:pPr>
            <w:pStyle w:val="Prrafodelista"/>
            <w:numPr>
              <w:numId w:val="20"/>
            </w:numPr>
            <w:spacing w:after="160"/>
            <w:ind w:left="720" w:hanging="360"/>
          </w:pPr>
        </w:pPrChange>
      </w:pPr>
      <w:ins w:id="2562" w:author="Camilo Andrés Díaz Gómez" w:date="2023-03-15T20:12:00Z">
        <w:r w:rsidRPr="002B569F">
          <w:t>Generar datos e información mediante los algoritmos desarrollados.</w:t>
        </w:r>
      </w:ins>
    </w:p>
    <w:p w14:paraId="36FE8D0A" w14:textId="77777777" w:rsidR="00800E27" w:rsidRPr="002B569F" w:rsidRDefault="00800E27" w:rsidP="002B569F">
      <w:pPr>
        <w:pStyle w:val="PrrAPA"/>
        <w:rPr>
          <w:ins w:id="2563" w:author="Camilo Andrés Díaz Gómez" w:date="2023-03-15T20:12:00Z"/>
        </w:rPr>
        <w:pPrChange w:id="2564"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rsidP="002B569F">
      <w:pPr>
        <w:pStyle w:val="PrrAPA"/>
        <w:numPr>
          <w:ilvl w:val="0"/>
          <w:numId w:val="27"/>
        </w:numPr>
        <w:rPr>
          <w:ins w:id="2565" w:author="Camilo Andrés Díaz Gómez" w:date="2023-03-15T20:12:00Z"/>
        </w:rPr>
        <w:pPrChange w:id="2566" w:author="Camilo Andrés Díaz Gómez" w:date="2023-03-28T17:43:00Z">
          <w:pPr>
            <w:pStyle w:val="Prrafodelista"/>
            <w:numPr>
              <w:numId w:val="20"/>
            </w:numPr>
            <w:spacing w:after="160"/>
            <w:ind w:left="720" w:hanging="360"/>
          </w:pPr>
        </w:pPrChange>
      </w:pPr>
      <w:ins w:id="2567" w:author="Camilo Andrés Díaz Gómez" w:date="2023-03-15T20:12:00Z">
        <w:r w:rsidRPr="002B569F">
          <w:t xml:space="preserve">Realizar pruebas funcionales para comprobar la validez de los datos </w:t>
        </w:r>
      </w:ins>
      <w:ins w:id="2568" w:author="Camilo Andrés Díaz Gómez" w:date="2023-03-28T18:54:00Z">
        <w:r w:rsidR="00730C1C">
          <w:t>obtenido</w:t>
        </w:r>
      </w:ins>
      <w:ins w:id="2569" w:author="Camilo Andrés Díaz Gómez" w:date="2023-03-15T20:12:00Z">
        <w:r w:rsidRPr="002B569F">
          <w:t>s.</w:t>
        </w:r>
      </w:ins>
    </w:p>
    <w:p w14:paraId="2336C530" w14:textId="77911B32" w:rsidR="00AC054D" w:rsidRPr="002B569F" w:rsidDel="00800E27" w:rsidRDefault="00AC054D" w:rsidP="002B569F">
      <w:pPr>
        <w:pStyle w:val="PrrAPA"/>
        <w:rPr>
          <w:del w:id="2570" w:author="Camilo Andrés Díaz Gómez" w:date="2023-03-15T20:12:00Z"/>
        </w:rPr>
        <w:pPrChange w:id="2571" w:author="Camilo Andrés Díaz Gómez" w:date="2023-03-28T17:43:00Z">
          <w:pPr>
            <w:spacing w:after="160"/>
            <w:ind w:firstLine="284"/>
          </w:pPr>
        </w:pPrChange>
      </w:pPr>
      <w:del w:id="2572"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rsidP="002B569F">
      <w:pPr>
        <w:pStyle w:val="PrrAPA"/>
        <w:rPr>
          <w:del w:id="2573" w:author="Camilo Andrés Díaz Gómez" w:date="2023-03-15T20:12:00Z"/>
        </w:rPr>
        <w:pPrChange w:id="2574" w:author="Camilo Andrés Díaz Gómez" w:date="2023-03-28T17:43:00Z">
          <w:pPr>
            <w:spacing w:after="160"/>
            <w:ind w:firstLine="284"/>
          </w:pPr>
        </w:pPrChange>
      </w:pPr>
      <w:del w:id="2575"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rsidP="002B569F">
      <w:pPr>
        <w:pStyle w:val="PrrAPA"/>
        <w:rPr>
          <w:del w:id="2576" w:author="Camilo Andrés Díaz Gómez" w:date="2023-03-15T20:12:00Z"/>
        </w:rPr>
        <w:pPrChange w:id="2577" w:author="Camilo Andrés Díaz Gómez" w:date="2023-03-28T17:43:00Z">
          <w:pPr>
            <w:spacing w:after="160"/>
            <w:ind w:firstLine="284"/>
          </w:pPr>
        </w:pPrChange>
      </w:pPr>
      <w:del w:id="2578"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rsidP="002B569F">
      <w:pPr>
        <w:pStyle w:val="PrrAPA"/>
        <w:rPr>
          <w:del w:id="2579" w:author="Camilo Andrés Díaz Gómez" w:date="2023-03-15T20:12:00Z"/>
        </w:rPr>
        <w:pPrChange w:id="2580" w:author="Camilo Andrés Díaz Gómez" w:date="2023-03-28T17:43:00Z">
          <w:pPr>
            <w:spacing w:after="160"/>
            <w:ind w:firstLine="284"/>
          </w:pPr>
        </w:pPrChange>
      </w:pPr>
      <w:del w:id="2581"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rsidP="002B569F">
      <w:pPr>
        <w:pStyle w:val="PrrAPA"/>
        <w:rPr>
          <w:del w:id="2582" w:author="Camilo Andrés Díaz Gómez" w:date="2023-03-15T20:12:00Z"/>
        </w:rPr>
        <w:pPrChange w:id="2583" w:author="Camilo Andrés Díaz Gómez" w:date="2023-03-28T17:43:00Z">
          <w:pPr/>
        </w:pPrChange>
      </w:pPr>
    </w:p>
    <w:p w14:paraId="3D8B6D11" w14:textId="597990B4" w:rsidR="00B048F9" w:rsidRPr="002B569F" w:rsidDel="00800E27" w:rsidRDefault="00B048F9" w:rsidP="002B569F">
      <w:pPr>
        <w:pStyle w:val="PrrAPA"/>
        <w:rPr>
          <w:del w:id="2584" w:author="Camilo Andrés Díaz Gómez" w:date="2023-03-15T20:12:00Z"/>
        </w:rPr>
        <w:pPrChange w:id="2585" w:author="Camilo Andrés Díaz Gómez" w:date="2023-03-28T17:43:00Z">
          <w:pPr/>
        </w:pPrChange>
      </w:pPr>
    </w:p>
    <w:p w14:paraId="50F4F16D" w14:textId="27B1373D" w:rsidR="00B048F9" w:rsidRPr="002B569F" w:rsidDel="00800E27" w:rsidRDefault="00B048F9" w:rsidP="002B569F">
      <w:pPr>
        <w:pStyle w:val="PrrAPA"/>
        <w:rPr>
          <w:del w:id="2586" w:author="Camilo Andrés Díaz Gómez" w:date="2023-03-15T20:12:00Z"/>
        </w:rPr>
        <w:pPrChange w:id="2587" w:author="Camilo Andrés Díaz Gómez" w:date="2023-03-28T17:43:00Z">
          <w:pPr/>
        </w:pPrChange>
      </w:pPr>
    </w:p>
    <w:p w14:paraId="7D9CB59E" w14:textId="54A0DD93" w:rsidR="00B048F9" w:rsidRPr="002B569F" w:rsidDel="00800E27" w:rsidRDefault="00B048F9" w:rsidP="002B569F">
      <w:pPr>
        <w:pStyle w:val="PrrAPA"/>
        <w:rPr>
          <w:del w:id="2588" w:author="Camilo Andrés Díaz Gómez" w:date="2023-03-15T20:12:00Z"/>
        </w:rPr>
        <w:pPrChange w:id="2589" w:author="Camilo Andrés Díaz Gómez" w:date="2023-03-28T17:43:00Z">
          <w:pPr/>
        </w:pPrChange>
      </w:pPr>
    </w:p>
    <w:p w14:paraId="2F08E5C2" w14:textId="3A613601" w:rsidR="00B048F9" w:rsidRPr="002B569F" w:rsidDel="00800E27" w:rsidRDefault="00B048F9" w:rsidP="002B569F">
      <w:pPr>
        <w:pStyle w:val="PrrAPA"/>
        <w:rPr>
          <w:del w:id="2590" w:author="Camilo Andrés Díaz Gómez" w:date="2023-03-15T20:12:00Z"/>
        </w:rPr>
        <w:pPrChange w:id="2591" w:author="Camilo Andrés Díaz Gómez" w:date="2023-03-28T17:43:00Z">
          <w:pPr/>
        </w:pPrChange>
      </w:pPr>
    </w:p>
    <w:p w14:paraId="43E171F0" w14:textId="3E61A9E4" w:rsidR="00B048F9" w:rsidRPr="002B569F" w:rsidDel="00800E27" w:rsidRDefault="00B048F9" w:rsidP="002B569F">
      <w:pPr>
        <w:pStyle w:val="PrrAPA"/>
        <w:rPr>
          <w:del w:id="2592" w:author="Camilo Andrés Díaz Gómez" w:date="2023-03-15T20:12:00Z"/>
        </w:rPr>
        <w:pPrChange w:id="2593" w:author="Camilo Andrés Díaz Gómez" w:date="2023-03-28T17:43:00Z">
          <w:pPr/>
        </w:pPrChange>
      </w:pPr>
    </w:p>
    <w:p w14:paraId="44391B7E" w14:textId="43BF6E63" w:rsidR="00B048F9" w:rsidRPr="002B569F" w:rsidDel="00800E27" w:rsidRDefault="00B048F9" w:rsidP="002B569F">
      <w:pPr>
        <w:pStyle w:val="PrrAPA"/>
        <w:rPr>
          <w:del w:id="2594" w:author="Camilo Andrés Díaz Gómez" w:date="2023-03-15T20:12:00Z"/>
        </w:rPr>
        <w:pPrChange w:id="2595" w:author="Camilo Andrés Díaz Gómez" w:date="2023-03-28T17:43:00Z">
          <w:pPr/>
        </w:pPrChange>
      </w:pPr>
    </w:p>
    <w:p w14:paraId="0C0FA53E" w14:textId="21FAAEA6" w:rsidR="00B048F9" w:rsidRPr="002B569F" w:rsidDel="00800E27" w:rsidRDefault="00B048F9" w:rsidP="002B569F">
      <w:pPr>
        <w:pStyle w:val="PrrAPA"/>
        <w:rPr>
          <w:del w:id="2596" w:author="Camilo Andrés Díaz Gómez" w:date="2023-03-15T20:12:00Z"/>
        </w:rPr>
        <w:pPrChange w:id="2597" w:author="Camilo Andrés Díaz Gómez" w:date="2023-03-28T17:43:00Z">
          <w:pPr/>
        </w:pPrChange>
      </w:pPr>
    </w:p>
    <w:p w14:paraId="56BD9A53" w14:textId="290AD240" w:rsidR="00B048F9" w:rsidRPr="002B569F" w:rsidDel="00800E27" w:rsidRDefault="00B048F9" w:rsidP="002B569F">
      <w:pPr>
        <w:pStyle w:val="PrrAPA"/>
        <w:rPr>
          <w:del w:id="2598" w:author="Camilo Andrés Díaz Gómez" w:date="2023-03-15T20:12:00Z"/>
        </w:rPr>
        <w:pPrChange w:id="2599" w:author="Camilo Andrés Díaz Gómez" w:date="2023-03-28T17:43:00Z">
          <w:pPr/>
        </w:pPrChange>
      </w:pPr>
    </w:p>
    <w:p w14:paraId="320CF6D3" w14:textId="1F30A0B7" w:rsidR="00B048F9" w:rsidRPr="002B569F" w:rsidDel="00800E27" w:rsidRDefault="00B048F9" w:rsidP="002B569F">
      <w:pPr>
        <w:pStyle w:val="PrrAPA"/>
        <w:rPr>
          <w:del w:id="2600" w:author="Camilo Andrés Díaz Gómez" w:date="2023-03-15T20:12:00Z"/>
        </w:rPr>
        <w:pPrChange w:id="2601" w:author="Camilo Andrés Díaz Gómez" w:date="2023-03-28T17:43:00Z">
          <w:pPr/>
        </w:pPrChange>
      </w:pPr>
    </w:p>
    <w:p w14:paraId="77CC2084" w14:textId="2792608D" w:rsidR="00B048F9" w:rsidRPr="002B569F" w:rsidDel="00800E27" w:rsidRDefault="00B048F9" w:rsidP="002B569F">
      <w:pPr>
        <w:pStyle w:val="PrrAPA"/>
        <w:rPr>
          <w:del w:id="2602" w:author="Camilo Andrés Díaz Gómez" w:date="2023-03-15T20:12:00Z"/>
        </w:rPr>
        <w:pPrChange w:id="2603" w:author="Camilo Andrés Díaz Gómez" w:date="2023-03-28T17:43:00Z">
          <w:pPr/>
        </w:pPrChange>
      </w:pPr>
    </w:p>
    <w:p w14:paraId="7714D253" w14:textId="358ED36C" w:rsidR="00B048F9" w:rsidRPr="002B569F" w:rsidDel="00800E27" w:rsidRDefault="00B048F9" w:rsidP="002B569F">
      <w:pPr>
        <w:pStyle w:val="PrrAPA"/>
        <w:rPr>
          <w:del w:id="2604" w:author="Camilo Andrés Díaz Gómez" w:date="2023-03-15T20:12:00Z"/>
        </w:rPr>
        <w:pPrChange w:id="2605" w:author="Camilo Andrés Díaz Gómez" w:date="2023-03-28T17:43:00Z">
          <w:pPr/>
        </w:pPrChange>
      </w:pPr>
    </w:p>
    <w:p w14:paraId="026ACD04" w14:textId="435193AD" w:rsidR="00F91A33" w:rsidRPr="002B569F" w:rsidDel="00800E27" w:rsidRDefault="00F91A33" w:rsidP="002B569F">
      <w:pPr>
        <w:pStyle w:val="PrrAPA"/>
        <w:rPr>
          <w:del w:id="2606" w:author="Camilo Andrés Díaz Gómez" w:date="2023-03-15T20:12:00Z"/>
          <w:b/>
          <w:bCs/>
        </w:rPr>
        <w:pPrChange w:id="2607" w:author="Camilo Andrés Díaz Gómez" w:date="2023-03-28T17:43:00Z">
          <w:pPr>
            <w:jc w:val="center"/>
          </w:pPr>
        </w:pPrChange>
      </w:pPr>
    </w:p>
    <w:p w14:paraId="1A980C1A" w14:textId="2B9B2B97" w:rsidR="00F91A33" w:rsidRPr="002B569F" w:rsidDel="00800E27" w:rsidRDefault="00F91A33" w:rsidP="002B569F">
      <w:pPr>
        <w:pStyle w:val="PrrAPA"/>
        <w:rPr>
          <w:del w:id="2608" w:author="Camilo Andrés Díaz Gómez" w:date="2023-03-15T20:12:00Z"/>
          <w:b/>
          <w:bCs/>
        </w:rPr>
        <w:pPrChange w:id="2609" w:author="Camilo Andrés Díaz Gómez" w:date="2023-03-28T17:43:00Z">
          <w:pPr>
            <w:jc w:val="center"/>
          </w:pPr>
        </w:pPrChange>
      </w:pPr>
    </w:p>
    <w:p w14:paraId="0135032C" w14:textId="5ACFEC92" w:rsidR="00F91A33" w:rsidRPr="002B569F" w:rsidDel="00E30F2C" w:rsidRDefault="00F91A33" w:rsidP="002B569F">
      <w:pPr>
        <w:pStyle w:val="PrrAPA"/>
        <w:rPr>
          <w:del w:id="2610" w:author="Camilo Andrés Díaz Gómez" w:date="2023-03-22T16:28:00Z"/>
          <w:b/>
          <w:bCs/>
        </w:rPr>
        <w:pPrChange w:id="2611" w:author="Camilo Andrés Díaz Gómez" w:date="2023-03-28T17:43:00Z">
          <w:pPr>
            <w:jc w:val="center"/>
          </w:pPr>
        </w:pPrChange>
      </w:pPr>
    </w:p>
    <w:p w14:paraId="75B37E71" w14:textId="77777777" w:rsidR="00AA1CC1" w:rsidRPr="002B569F" w:rsidDel="00E30F2C" w:rsidRDefault="00AA1CC1" w:rsidP="002B569F">
      <w:pPr>
        <w:jc w:val="center"/>
        <w:rPr>
          <w:del w:id="2612" w:author="Camilo Andrés Díaz Gómez" w:date="2023-03-22T16:28:00Z"/>
          <w:rFonts w:cs="Times New Roman"/>
          <w:b/>
          <w:bCs/>
          <w:szCs w:val="24"/>
        </w:rPr>
        <w:pPrChange w:id="2613" w:author="Camilo Andrés Díaz Gómez" w:date="2023-03-28T17:43:00Z">
          <w:pPr>
            <w:jc w:val="center"/>
          </w:pPr>
        </w:pPrChange>
      </w:pPr>
    </w:p>
    <w:p w14:paraId="20A33FD8" w14:textId="00EF8243" w:rsidR="00BD3055" w:rsidRPr="002B569F" w:rsidRDefault="00BD3055" w:rsidP="002B569F">
      <w:pPr>
        <w:spacing w:after="160"/>
        <w:jc w:val="left"/>
        <w:rPr>
          <w:ins w:id="2614" w:author="Camilo Andrés Díaz Gómez" w:date="2023-03-14T19:49:00Z"/>
          <w:rFonts w:cs="Times New Roman"/>
          <w:b/>
          <w:bCs/>
          <w:szCs w:val="24"/>
        </w:rPr>
        <w:pPrChange w:id="2615" w:author="Camilo Andrés Díaz Gómez" w:date="2023-03-28T17:43:00Z">
          <w:pPr>
            <w:spacing w:after="160" w:line="259" w:lineRule="auto"/>
            <w:jc w:val="left"/>
          </w:pPr>
        </w:pPrChange>
      </w:pPr>
    </w:p>
    <w:p w14:paraId="03408E84" w14:textId="67A943BD" w:rsidR="00E30F2C" w:rsidRPr="002B569F" w:rsidRDefault="00E30F2C" w:rsidP="002B569F">
      <w:pPr>
        <w:spacing w:after="160"/>
        <w:jc w:val="left"/>
        <w:rPr>
          <w:ins w:id="2616" w:author="Camilo Andrés Díaz Gómez" w:date="2023-03-22T16:28:00Z"/>
          <w:rFonts w:eastAsiaTheme="majorEastAsia" w:cs="Times New Roman"/>
          <w:bCs/>
          <w:szCs w:val="24"/>
          <w:rPrChange w:id="2617" w:author="Camilo Andrés Díaz Gómez" w:date="2023-03-28T17:42:00Z">
            <w:rPr>
              <w:ins w:id="2618" w:author="Camilo Andrés Díaz Gómez" w:date="2023-03-22T16:28:00Z"/>
              <w:rFonts w:eastAsiaTheme="majorEastAsia" w:cs="Times New Roman"/>
              <w:bCs/>
              <w:sz w:val="32"/>
              <w:szCs w:val="32"/>
            </w:rPr>
          </w:rPrChange>
        </w:rPr>
        <w:pPrChange w:id="2619" w:author="Camilo Andrés Díaz Gómez" w:date="2023-03-28T17:43:00Z">
          <w:pPr>
            <w:spacing w:after="160" w:line="259" w:lineRule="auto"/>
            <w:jc w:val="left"/>
          </w:pPr>
        </w:pPrChange>
      </w:pPr>
      <w:ins w:id="2620" w:author="Camilo Andrés Díaz Gómez" w:date="2023-03-22T16:28:00Z">
        <w:r w:rsidRPr="002B569F">
          <w:rPr>
            <w:rFonts w:cs="Times New Roman"/>
            <w:b/>
            <w:bCs/>
            <w:szCs w:val="24"/>
            <w:rPrChange w:id="2621" w:author="Camilo Andrés Díaz Gómez" w:date="2023-03-28T17:42:00Z">
              <w:rPr>
                <w:rFonts w:cs="Times New Roman"/>
                <w:b/>
                <w:bCs/>
                <w:sz w:val="32"/>
                <w:szCs w:val="32"/>
              </w:rPr>
            </w:rPrChange>
          </w:rPr>
          <w:br w:type="page"/>
        </w:r>
      </w:ins>
    </w:p>
    <w:p w14:paraId="6398AA9C" w14:textId="77777777" w:rsidR="00F91A33" w:rsidRPr="002B569F" w:rsidDel="00BD3055" w:rsidRDefault="00F91A33" w:rsidP="002B569F">
      <w:pPr>
        <w:jc w:val="center"/>
        <w:rPr>
          <w:del w:id="2622" w:author="Camilo Andrés Díaz Gómez" w:date="2023-03-14T19:49:00Z"/>
          <w:rFonts w:cs="Times New Roman"/>
          <w:b/>
          <w:bCs/>
          <w:szCs w:val="24"/>
        </w:rPr>
        <w:pPrChange w:id="2623" w:author="Camilo Andrés Díaz Gómez" w:date="2023-03-28T17:43:00Z">
          <w:pPr>
            <w:jc w:val="center"/>
          </w:pPr>
        </w:pPrChange>
      </w:pPr>
    </w:p>
    <w:p w14:paraId="05014C57" w14:textId="708C7821" w:rsidR="00215A76" w:rsidRDefault="00996369" w:rsidP="002B569F">
      <w:pPr>
        <w:pStyle w:val="Ttulo2"/>
        <w:jc w:val="center"/>
        <w:rPr>
          <w:ins w:id="2624" w:author="Camilo Andrés Díaz Gómez" w:date="2023-03-28T17:48:00Z"/>
          <w:rFonts w:cs="Times New Roman"/>
          <w:szCs w:val="24"/>
        </w:rPr>
      </w:pPr>
      <w:bookmarkStart w:id="2625" w:name="_Toc129623652"/>
      <w:bookmarkStart w:id="2626" w:name="_Toc130919811"/>
      <w:r w:rsidRPr="002B569F">
        <w:rPr>
          <w:rFonts w:cs="Times New Roman"/>
          <w:szCs w:val="24"/>
          <w:rPrChange w:id="2627" w:author="Camilo Andrés Díaz Gómez" w:date="2023-03-28T17:42:00Z">
            <w:rPr>
              <w:rFonts w:cs="Times New Roman"/>
              <w:lang w:val="en-US"/>
            </w:rPr>
          </w:rPrChange>
        </w:rPr>
        <w:t xml:space="preserve">Marco </w:t>
      </w:r>
      <w:r w:rsidR="001023B2" w:rsidRPr="002B569F">
        <w:rPr>
          <w:rFonts w:cs="Times New Roman"/>
          <w:szCs w:val="24"/>
          <w:rPrChange w:id="2628" w:author="Camilo Andrés Díaz Gómez" w:date="2023-03-28T17:42:00Z">
            <w:rPr>
              <w:rFonts w:cs="Times New Roman"/>
              <w:lang w:val="en-US"/>
            </w:rPr>
          </w:rPrChange>
        </w:rPr>
        <w:t>T</w:t>
      </w:r>
      <w:r w:rsidR="00785CED" w:rsidRPr="002B569F">
        <w:rPr>
          <w:rFonts w:cs="Times New Roman"/>
          <w:szCs w:val="24"/>
          <w:rPrChange w:id="2629" w:author="Camilo Andrés Díaz Gómez" w:date="2023-03-28T17:42:00Z">
            <w:rPr>
              <w:rFonts w:cs="Times New Roman"/>
              <w:lang w:val="en-US"/>
            </w:rPr>
          </w:rPrChange>
        </w:rPr>
        <w:t>e</w:t>
      </w:r>
      <w:r w:rsidR="007A700C" w:rsidRPr="002B569F">
        <w:rPr>
          <w:rFonts w:cs="Times New Roman"/>
          <w:szCs w:val="24"/>
          <w:rPrChange w:id="2630" w:author="Camilo Andrés Díaz Gómez" w:date="2023-03-28T17:42:00Z">
            <w:rPr>
              <w:rFonts w:cs="Times New Roman"/>
              <w:lang w:val="en-US"/>
            </w:rPr>
          </w:rPrChange>
        </w:rPr>
        <w:t>ó</w:t>
      </w:r>
      <w:r w:rsidR="00785CED" w:rsidRPr="002B569F">
        <w:rPr>
          <w:rFonts w:cs="Times New Roman"/>
          <w:szCs w:val="24"/>
          <w:rPrChange w:id="2631" w:author="Camilo Andrés Díaz Gómez" w:date="2023-03-28T17:42:00Z">
            <w:rPr>
              <w:rFonts w:cs="Times New Roman"/>
              <w:lang w:val="en-US"/>
            </w:rPr>
          </w:rPrChange>
        </w:rPr>
        <w:t>rico</w:t>
      </w:r>
      <w:bookmarkEnd w:id="2625"/>
      <w:bookmarkEnd w:id="2626"/>
    </w:p>
    <w:p w14:paraId="57E98A57" w14:textId="77777777" w:rsidR="002B569F" w:rsidRPr="002B569F" w:rsidRDefault="002B569F" w:rsidP="002B569F">
      <w:pPr>
        <w:rPr>
          <w:ins w:id="2632" w:author="Camilo Andrés Díaz Gómez" w:date="2023-03-21T19:40:00Z"/>
        </w:rPr>
      </w:pPr>
    </w:p>
    <w:p w14:paraId="73625B1D" w14:textId="076AD19F" w:rsidR="000717E0" w:rsidRPr="002B569F" w:rsidRDefault="000717E0" w:rsidP="002B569F">
      <w:pPr>
        <w:pStyle w:val="PrrAPA"/>
        <w:rPr>
          <w:ins w:id="2633" w:author="Camilo Andrés Díaz Gómez" w:date="2023-03-28T14:04:00Z"/>
        </w:rPr>
      </w:pPr>
      <w:ins w:id="2634" w:author="Camilo Andrés Díaz Gómez" w:date="2023-03-21T19:40:00Z">
        <w:r w:rsidRPr="002B569F">
          <w:rPr>
            <w:rPrChange w:id="2635"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636" w:author="Camilo Andrés Díaz Gómez" w:date="2023-03-28T14:04:00Z"/>
        </w:rPr>
      </w:pPr>
    </w:p>
    <w:p w14:paraId="7CF44F2F" w14:textId="77777777" w:rsidR="001D72EC" w:rsidRPr="002B569F" w:rsidRDefault="00D54697" w:rsidP="002B569F">
      <w:pPr>
        <w:pStyle w:val="PrrAPA"/>
        <w:rPr>
          <w:ins w:id="2637" w:author="Camilo Andrés Díaz Gómez" w:date="2023-03-28T14:13:00Z"/>
        </w:rPr>
      </w:pPr>
      <w:ins w:id="2638" w:author="Camilo Andrés Díaz Gómez" w:date="2023-03-28T14:04:00Z">
        <w:r w:rsidRPr="002B569F">
          <w:t>En conjunto con la analítica de datos</w:t>
        </w:r>
      </w:ins>
      <w:ins w:id="2639" w:author="Camilo Andrés Díaz Gómez" w:date="2023-03-28T14:06:00Z">
        <w:r w:rsidRPr="002B569F">
          <w:t xml:space="preserve">, la </w:t>
        </w:r>
      </w:ins>
      <w:ins w:id="2640" w:author="Camilo Andrés Díaz Gómez" w:date="2023-03-28T14:07:00Z">
        <w:r w:rsidRPr="002B569F">
          <w:t>cual</w:t>
        </w:r>
      </w:ins>
      <w:ins w:id="2641" w:author="Camilo Andrés Díaz Gómez" w:date="2023-03-28T14:06:00Z">
        <w:r w:rsidRPr="002B569F">
          <w:t xml:space="preserve"> es la </w:t>
        </w:r>
      </w:ins>
      <w:ins w:id="2642" w:author="Camilo Andrés Díaz Gómez" w:date="2023-03-28T14:07:00Z">
        <w:r w:rsidRPr="002B569F">
          <w:t>disciplina que se encarga de procesar y analizar grandes conjuntos de datos para extraer información relevante y valiosa</w:t>
        </w:r>
      </w:ins>
      <w:ins w:id="2643" w:author="Camilo Andrés Díaz Gómez" w:date="2023-03-28T14:09:00Z">
        <w:r w:rsidR="001D72EC" w:rsidRPr="002B569F">
          <w:t>; es</w:t>
        </w:r>
      </w:ins>
      <w:ins w:id="2644" w:author="Camilo Andrés Díaz Gómez" w:date="2023-03-28T14:10:00Z">
        <w:r w:rsidR="001D72EC" w:rsidRPr="002B569F">
          <w:t>ta es</w:t>
        </w:r>
      </w:ins>
      <w:ins w:id="2645" w:author="Camilo Andrés Díaz Gómez" w:date="2023-03-28T14:09:00Z">
        <w:r w:rsidR="001D72EC" w:rsidRPr="002B569F">
          <w:t xml:space="preserve"> usada para el manejo de </w:t>
        </w:r>
      </w:ins>
      <w:ins w:id="2646" w:author="Camilo Andrés Díaz Gómez" w:date="2023-03-28T14:10:00Z">
        <w:r w:rsidR="001D72EC" w:rsidRPr="002B569F">
          <w:t>la</w:t>
        </w:r>
      </w:ins>
      <w:ins w:id="2647" w:author="Camilo Andrés Díaz Gómez" w:date="2023-03-28T14:09:00Z">
        <w:r w:rsidR="001D72EC" w:rsidRPr="002B569F">
          <w:t xml:space="preserve"> gran cantidad de datos </w:t>
        </w:r>
      </w:ins>
      <w:ins w:id="2648" w:author="Camilo Andrés Díaz Gómez" w:date="2023-03-28T14:10:00Z">
        <w:r w:rsidR="001D72EC" w:rsidRPr="002B569F">
          <w:t>obtenida. L</w:t>
        </w:r>
      </w:ins>
      <w:ins w:id="2649" w:author="Camilo Andrés Díaz Gómez" w:date="2023-03-28T14:04:00Z">
        <w:r w:rsidRPr="002B569F">
          <w:t xml:space="preserve">a simulación </w:t>
        </w:r>
      </w:ins>
      <w:ins w:id="2650" w:author="Camilo Andrés Díaz Gómez" w:date="2023-03-28T14:08:00Z">
        <w:r w:rsidR="001D72EC" w:rsidRPr="002B569F">
          <w:t xml:space="preserve">que es </w:t>
        </w:r>
      </w:ins>
      <w:ins w:id="2651" w:author="Camilo Andrés Díaz Gómez" w:date="2023-03-28T14:07:00Z">
        <w:r w:rsidR="001D72EC" w:rsidRPr="002B569F">
          <w:t>una técnica que se utiliza para reproducir y analizar situaciones complejas en un entorno controlado y seguro</w:t>
        </w:r>
      </w:ins>
      <w:ins w:id="2652" w:author="Camilo Andrés Díaz Gómez" w:date="2023-03-28T14:11:00Z">
        <w:r w:rsidR="001D72EC" w:rsidRPr="002B569F">
          <w:t xml:space="preserve">. </w:t>
        </w:r>
      </w:ins>
      <w:ins w:id="2653" w:author="Camilo Andrés Díaz Gómez" w:date="2023-03-28T14:12:00Z">
        <w:r w:rsidR="001D72EC" w:rsidRPr="002B569F">
          <w:t>Y,</w:t>
        </w:r>
      </w:ins>
      <w:ins w:id="2654" w:author="Camilo Andrés Díaz Gómez" w:date="2023-03-28T14:11:00Z">
        <w:r w:rsidR="001D72EC" w:rsidRPr="002B569F">
          <w:t xml:space="preserve"> por </w:t>
        </w:r>
      </w:ins>
      <w:ins w:id="2655" w:author="Camilo Andrés Díaz Gómez" w:date="2023-03-28T14:12:00Z">
        <w:r w:rsidR="001D72EC" w:rsidRPr="002B569F">
          <w:t xml:space="preserve">último, </w:t>
        </w:r>
      </w:ins>
      <w:ins w:id="2656" w:author="Camilo Andrés Díaz Gómez" w:date="2023-03-28T14:10:00Z">
        <w:r w:rsidR="001D72EC" w:rsidRPr="002B569F">
          <w:t>M</w:t>
        </w:r>
      </w:ins>
      <w:ins w:id="2657" w:author="Camilo Andrés Díaz Gómez" w:date="2023-03-28T14:04:00Z">
        <w:r w:rsidRPr="002B569F">
          <w:t>achine Learning</w:t>
        </w:r>
      </w:ins>
      <w:ins w:id="2658" w:author="Camilo Andrés Díaz Gómez" w:date="2023-03-28T14:08:00Z">
        <w:r w:rsidR="001D72EC" w:rsidRPr="002B569F">
          <w:t xml:space="preserve"> que es usado para detección de patrones y generación de datos climáticos</w:t>
        </w:r>
      </w:ins>
      <w:ins w:id="2659" w:author="Camilo Andrés Díaz Gómez" w:date="2023-03-28T14:12:00Z">
        <w:r w:rsidR="001D72EC" w:rsidRPr="002B569F">
          <w:t xml:space="preserve">. </w:t>
        </w:r>
      </w:ins>
    </w:p>
    <w:p w14:paraId="3A3C64D3" w14:textId="77777777" w:rsidR="001D72EC" w:rsidRPr="002B569F" w:rsidRDefault="001D72EC" w:rsidP="002B569F">
      <w:pPr>
        <w:pStyle w:val="PrrAPA"/>
        <w:rPr>
          <w:ins w:id="2660" w:author="Camilo Andrés Díaz Gómez" w:date="2023-03-28T14:13:00Z"/>
        </w:rPr>
      </w:pPr>
    </w:p>
    <w:p w14:paraId="34654C21" w14:textId="5C5E9209" w:rsidR="00D54697" w:rsidRPr="002B569F" w:rsidRDefault="001D72EC" w:rsidP="002B569F">
      <w:pPr>
        <w:pStyle w:val="PrrAPA"/>
        <w:rPr>
          <w:ins w:id="2661" w:author="Camilo Andrés Díaz Gómez" w:date="2023-03-21T19:40:00Z"/>
          <w:rPrChange w:id="2662" w:author="Camilo Andrés Díaz Gómez" w:date="2023-03-28T17:42:00Z">
            <w:rPr>
              <w:ins w:id="2663" w:author="Camilo Andrés Díaz Gómez" w:date="2023-03-21T19:40:00Z"/>
              <w:b/>
              <w:bCs/>
              <w:color w:val="FF0000"/>
            </w:rPr>
          </w:rPrChange>
        </w:rPr>
        <w:pPrChange w:id="2664" w:author="Camilo Andrés Díaz Gómez" w:date="2023-03-28T17:43:00Z">
          <w:pPr/>
        </w:pPrChange>
      </w:pPr>
      <w:ins w:id="2665" w:author="Camilo Andrés Díaz Gómez" w:date="2023-03-28T14:12:00Z">
        <w:r w:rsidRPr="002B569F">
          <w:t xml:space="preserve">De estos temas estará compuesto el siguiente marco </w:t>
        </w:r>
      </w:ins>
      <w:ins w:id="2666" w:author="Camilo Andrés Díaz Gómez" w:date="2023-03-28T14:13:00Z">
        <w:r w:rsidRPr="002B569F">
          <w:t xml:space="preserve">teórico y se busca un entendimiento claro y </w:t>
        </w:r>
      </w:ins>
      <w:ins w:id="2667" w:author="Camilo Andrés Díaz Gómez" w:date="2023-03-28T14:14:00Z">
        <w:r w:rsidRPr="002B569F">
          <w:t>conciso</w:t>
        </w:r>
      </w:ins>
      <w:ins w:id="2668" w:author="Camilo Andrés Díaz Gómez" w:date="2023-03-28T14:13:00Z">
        <w:r w:rsidRPr="002B569F">
          <w:t xml:space="preserve"> para el entendimiento </w:t>
        </w:r>
      </w:ins>
      <w:ins w:id="2669" w:author="Camilo Andrés Díaz Gómez" w:date="2023-03-28T14:14:00Z">
        <w:r w:rsidRPr="002B569F">
          <w:t>de la finalidad final del proyecto</w:t>
        </w:r>
      </w:ins>
      <w:ins w:id="2670" w:author="Camilo Andrés Díaz Gómez" w:date="2023-03-28T14:12:00Z">
        <w:r w:rsidRPr="002B569F">
          <w:t>.</w:t>
        </w:r>
      </w:ins>
    </w:p>
    <w:p w14:paraId="14858D49" w14:textId="77777777" w:rsidR="000717E0" w:rsidRPr="002B569F" w:rsidRDefault="000717E0" w:rsidP="002B569F">
      <w:pPr>
        <w:rPr>
          <w:rFonts w:cs="Times New Roman"/>
          <w:b/>
          <w:bCs/>
          <w:szCs w:val="24"/>
          <w:rPrChange w:id="2671" w:author="Camilo Andrés Díaz Gómez" w:date="2023-03-28T17:42:00Z">
            <w:rPr>
              <w:lang w:val="en-US"/>
            </w:rPr>
          </w:rPrChange>
        </w:rPr>
        <w:pPrChange w:id="2672" w:author="Camilo Andrés Díaz Gómez" w:date="2023-03-28T17:43:00Z">
          <w:pPr>
            <w:jc w:val="center"/>
          </w:pPr>
        </w:pPrChange>
      </w:pPr>
    </w:p>
    <w:p w14:paraId="55BF4BCE" w14:textId="3506A750" w:rsidR="00F91A33" w:rsidRPr="002B569F" w:rsidRDefault="007743C4" w:rsidP="002B569F">
      <w:pPr>
        <w:pStyle w:val="Ttulo3"/>
        <w:rPr>
          <w:ins w:id="2673" w:author="Camilo Andrés Díaz Gómez" w:date="2023-03-17T00:40:00Z"/>
          <w:rFonts w:ascii="Times New Roman" w:hAnsi="Times New Roman" w:cs="Times New Roman"/>
          <w:b/>
          <w:bCs/>
          <w:color w:val="auto"/>
          <w:rPrChange w:id="2674" w:author="Camilo Andrés Díaz Gómez" w:date="2023-03-28T17:42:00Z">
            <w:rPr>
              <w:ins w:id="2675" w:author="Camilo Andrés Díaz Gómez" w:date="2023-03-17T00:40:00Z"/>
              <w:rFonts w:ascii="Times New Roman" w:hAnsi="Times New Roman" w:cs="Times New Roman"/>
              <w:b/>
              <w:bCs/>
              <w:color w:val="auto"/>
              <w:lang w:val="en-US"/>
            </w:rPr>
          </w:rPrChange>
        </w:rPr>
      </w:pPr>
      <w:bookmarkStart w:id="2676" w:name="_Toc130919812"/>
      <w:r w:rsidRPr="002B569F">
        <w:rPr>
          <w:rFonts w:ascii="Times New Roman" w:hAnsi="Times New Roman" w:cs="Times New Roman"/>
          <w:b/>
          <w:bCs/>
          <w:color w:val="auto"/>
          <w:rPrChange w:id="2677" w:author="Camilo Andrés Díaz Gómez" w:date="2023-03-28T17:42:00Z">
            <w:rPr>
              <w:rFonts w:ascii="Times New Roman" w:eastAsiaTheme="minorHAnsi" w:hAnsi="Times New Roman" w:cstheme="minorBidi"/>
              <w:color w:val="auto"/>
              <w:szCs w:val="22"/>
              <w:lang w:val="en-US"/>
            </w:rPr>
          </w:rPrChange>
        </w:rPr>
        <w:t>Internet of Things (IoT)</w:t>
      </w:r>
      <w:bookmarkEnd w:id="2676"/>
    </w:p>
    <w:p w14:paraId="20CA4DB9" w14:textId="77777777" w:rsidR="00215A76" w:rsidRPr="002B569F" w:rsidRDefault="00215A76" w:rsidP="002B569F">
      <w:pPr>
        <w:pStyle w:val="PrrAPA"/>
        <w:rPr>
          <w:rPrChange w:id="2678" w:author="Camilo Andrés Díaz Gómez" w:date="2023-03-28T17:42:00Z">
            <w:rPr>
              <w:lang w:val="en-US"/>
            </w:rPr>
          </w:rPrChange>
        </w:rPr>
        <w:pPrChange w:id="2679" w:author="Camilo Andrés Díaz Gómez" w:date="2023-03-28T17:43:00Z">
          <w:pPr/>
        </w:pPrChange>
      </w:pPr>
    </w:p>
    <w:p w14:paraId="56252914" w14:textId="4A18929B" w:rsidR="0052580A" w:rsidRPr="002B569F" w:rsidDel="00A023DA" w:rsidRDefault="00AA1CC1" w:rsidP="002B569F">
      <w:pPr>
        <w:pStyle w:val="PrrAPA"/>
        <w:rPr>
          <w:del w:id="2680" w:author="Steff Guzmán" w:date="2023-03-13T19:38:00Z"/>
        </w:rPr>
        <w:pPrChange w:id="2681" w:author="Camilo Andrés Díaz Gómez" w:date="2023-03-28T17:43:00Z">
          <w:pPr>
            <w:ind w:firstLine="720"/>
          </w:pPr>
        </w:pPrChange>
      </w:pPr>
      <w:r w:rsidRPr="002B569F">
        <w:t>Internet of Things o también conocido como e</w:t>
      </w:r>
      <w:r w:rsidR="007743C4" w:rsidRPr="002B569F">
        <w:t xml:space="preserve">l Internet de las cosas es un nuevo paradigma del mundo moderno el cual es la conexión de varios nodos IoT que contienen </w:t>
      </w:r>
      <w:del w:id="2682" w:author="DIANA CAROLINA CANDIA HERRERA" w:date="2023-03-07T10:03:00Z">
        <w:r w:rsidR="007743C4" w:rsidRPr="002B569F" w:rsidDel="003D4F76">
          <w:delText>integrado sensores</w:delText>
        </w:r>
      </w:del>
      <w:ins w:id="2683"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w:t>
      </w:r>
      <w:r w:rsidR="007743C4" w:rsidRPr="002B569F">
        <w:lastRenderedPageBreak/>
        <w:t>enlace (gateways) y de esta manera llegar a las plataformas (software) para su respectivo 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rsidP="002B569F">
      <w:pPr>
        <w:pStyle w:val="PrrAPA"/>
        <w:rPr>
          <w:ins w:id="2684" w:author="Camilo Andrés Díaz Gómez" w:date="2023-03-14T20:04:00Z"/>
        </w:rPr>
        <w:pPrChange w:id="2685" w:author="Camilo Andrés Díaz Gómez" w:date="2023-03-28T17:43:00Z">
          <w:pPr>
            <w:ind w:firstLine="720"/>
          </w:pPr>
        </w:pPrChange>
      </w:pPr>
    </w:p>
    <w:p w14:paraId="0899378E" w14:textId="77777777" w:rsidR="00534D76" w:rsidRPr="002B569F" w:rsidRDefault="00534D76" w:rsidP="002B569F">
      <w:pPr>
        <w:pStyle w:val="PrrAPA"/>
        <w:rPr>
          <w:ins w:id="2686" w:author="Steff Guzmán" w:date="2023-03-13T19:38:00Z"/>
        </w:rPr>
        <w:pPrChange w:id="2687" w:author="Camilo Andrés Díaz Gómez" w:date="2023-03-28T17:43:00Z">
          <w:pPr>
            <w:ind w:firstLine="720"/>
          </w:pPr>
        </w:pPrChange>
      </w:pPr>
    </w:p>
    <w:p w14:paraId="69769667" w14:textId="76A08EF5" w:rsidR="0052580A" w:rsidRPr="002B569F" w:rsidRDefault="0052580A" w:rsidP="002B569F">
      <w:pPr>
        <w:pStyle w:val="PrrAPA"/>
        <w:pPrChange w:id="2688"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rsidP="002B569F">
      <w:pPr>
        <w:pStyle w:val="Ttulo4"/>
        <w:ind w:left="708"/>
        <w:rPr>
          <w:ins w:id="2689" w:author="Camilo Andrés Díaz Gómez" w:date="2023-03-17T00:41:00Z"/>
          <w:rFonts w:ascii="Times New Roman" w:hAnsi="Times New Roman" w:cs="Times New Roman"/>
          <w:b/>
          <w:bCs/>
          <w:i w:val="0"/>
          <w:iCs w:val="0"/>
          <w:color w:val="auto"/>
          <w:szCs w:val="24"/>
        </w:rPr>
        <w:pPrChange w:id="2690" w:author="Camilo Andrés Díaz Gómez" w:date="2023-03-28T17:43:00Z">
          <w:pPr>
            <w:pStyle w:val="Ttulo4"/>
          </w:pPr>
        </w:pPrChange>
      </w:pPr>
      <w:del w:id="2691" w:author="DIANA CAROLINA CANDIA HERRERA" w:date="2023-03-07T10:03:00Z">
        <w:r w:rsidRPr="002B569F" w:rsidDel="003D4F76">
          <w:rPr>
            <w:rFonts w:ascii="Times New Roman" w:hAnsi="Times New Roman" w:cs="Times New Roman"/>
            <w:b/>
            <w:bCs/>
            <w:i w:val="0"/>
            <w:iCs w:val="0"/>
            <w:color w:val="auto"/>
            <w:szCs w:val="24"/>
            <w:rPrChange w:id="2692" w:author="Camilo Andrés Díaz Gómez" w:date="2023-03-28T17:42:00Z">
              <w:rPr>
                <w:rFonts w:ascii="Times New Roman" w:eastAsiaTheme="minorHAnsi" w:hAnsi="Times New Roman" w:cstheme="minorBidi"/>
                <w:color w:val="auto"/>
              </w:rPr>
            </w:rPrChange>
          </w:rPr>
          <w:delText>Areas</w:delText>
        </w:r>
      </w:del>
      <w:ins w:id="2693" w:author="DIANA CAROLINA CANDIA HERRERA" w:date="2023-03-07T10:03:00Z">
        <w:r w:rsidR="003D4F76" w:rsidRPr="002B569F">
          <w:rPr>
            <w:rFonts w:ascii="Times New Roman" w:hAnsi="Times New Roman" w:cs="Times New Roman"/>
            <w:b/>
            <w:bCs/>
            <w:i w:val="0"/>
            <w:iCs w:val="0"/>
            <w:color w:val="auto"/>
            <w:szCs w:val="24"/>
            <w:rPrChange w:id="2694"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695" w:author="Camilo Andrés Díaz Gómez" w:date="2023-03-28T17:42:00Z">
            <w:rPr>
              <w:rFonts w:ascii="Times New Roman" w:eastAsiaTheme="minorHAnsi" w:hAnsi="Times New Roman" w:cstheme="minorBidi"/>
              <w:color w:val="auto"/>
            </w:rPr>
          </w:rPrChange>
        </w:rPr>
        <w:t xml:space="preserve"> </w:t>
      </w:r>
      <w:del w:id="2696" w:author="Camilo Andrés Díaz Gómez" w:date="2023-03-14T21:26:00Z">
        <w:r w:rsidRPr="002B569F" w:rsidDel="005C4C59">
          <w:rPr>
            <w:rFonts w:ascii="Times New Roman" w:hAnsi="Times New Roman" w:cs="Times New Roman"/>
            <w:b/>
            <w:bCs/>
            <w:i w:val="0"/>
            <w:iCs w:val="0"/>
            <w:color w:val="auto"/>
            <w:szCs w:val="24"/>
            <w:rPrChange w:id="2697" w:author="Camilo Andrés Díaz Gómez" w:date="2023-03-28T17:42:00Z">
              <w:rPr>
                <w:rFonts w:ascii="Times New Roman" w:eastAsiaTheme="minorHAnsi" w:hAnsi="Times New Roman" w:cstheme="minorBidi"/>
                <w:color w:val="auto"/>
              </w:rPr>
            </w:rPrChange>
          </w:rPr>
          <w:delText>De</w:delText>
        </w:r>
      </w:del>
      <w:ins w:id="2698"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699"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rsidP="002B569F">
      <w:pPr>
        <w:pStyle w:val="PrrAPA"/>
        <w:ind w:left="708"/>
        <w:rPr>
          <w:rPrChange w:id="2700" w:author="Camilo Andrés Díaz Gómez" w:date="2023-03-28T17:42:00Z">
            <w:rPr>
              <w:i/>
              <w:iCs/>
            </w:rPr>
          </w:rPrChange>
        </w:rPr>
        <w:pPrChange w:id="2701" w:author="Camilo Andrés Díaz Gómez" w:date="2023-03-28T17:43:00Z">
          <w:pPr/>
        </w:pPrChange>
      </w:pPr>
    </w:p>
    <w:p w14:paraId="521FE0DB" w14:textId="5E63BEA1" w:rsidR="0052580A" w:rsidRPr="002B569F" w:rsidRDefault="0052580A" w:rsidP="002B569F">
      <w:pPr>
        <w:pStyle w:val="PrrAPA"/>
        <w:ind w:left="708"/>
        <w:pPrChange w:id="2702" w:author="Camilo Andrés Díaz Gómez" w:date="2023-03-28T17:43:00Z">
          <w:pPr>
            <w:pStyle w:val="PrrAPA"/>
          </w:pPr>
        </w:pPrChange>
      </w:pPr>
      <w:r w:rsidRPr="002B569F">
        <w:t>Las redes IoT tienen una amplia gama de áreas de aplicación en diferentes industrias y dominios, algunas de las cuales incluyen</w:t>
      </w:r>
      <w:ins w:id="2703" w:author="Camilo Andrés Díaz Gómez" w:date="2023-03-27T22:31:00Z">
        <w:r w:rsidR="006E7BA5" w:rsidRPr="002B569F">
          <w:t xml:space="preserve">: </w:t>
        </w:r>
      </w:ins>
    </w:p>
    <w:p w14:paraId="083FDCCB" w14:textId="77777777" w:rsidR="00AA1CC1" w:rsidRPr="002B569F" w:rsidRDefault="00AA1CC1" w:rsidP="002B569F">
      <w:pPr>
        <w:pStyle w:val="PrrAPA"/>
        <w:rPr>
          <w:b/>
          <w:bCs/>
          <w:i/>
          <w:iCs/>
        </w:rPr>
        <w:pPrChange w:id="2704" w:author="Camilo Andrés Díaz Gómez" w:date="2023-03-28T17:43:00Z">
          <w:pPr/>
        </w:pPrChange>
      </w:pPr>
    </w:p>
    <w:p w14:paraId="456F4C6A" w14:textId="79F0185D" w:rsidR="0052580A" w:rsidRPr="002B569F" w:rsidRDefault="0052580A" w:rsidP="002B569F">
      <w:pPr>
        <w:pStyle w:val="Ttulo5"/>
        <w:ind w:left="1416"/>
        <w:rPr>
          <w:ins w:id="2705" w:author="Camilo Andrés Díaz Gómez" w:date="2023-03-17T00:41:00Z"/>
          <w:rFonts w:ascii="Times New Roman" w:hAnsi="Times New Roman" w:cs="Times New Roman"/>
          <w:b/>
          <w:bCs/>
          <w:color w:val="auto"/>
          <w:szCs w:val="24"/>
          <w:rPrChange w:id="2706" w:author="Camilo Andrés Díaz Gómez" w:date="2023-03-28T17:42:00Z">
            <w:rPr>
              <w:ins w:id="2707" w:author="Camilo Andrés Díaz Gómez" w:date="2023-03-17T00:41:00Z"/>
              <w:rFonts w:ascii="Times New Roman" w:hAnsi="Times New Roman" w:cs="Times New Roman"/>
              <w:b/>
              <w:bCs/>
              <w:i/>
              <w:iCs/>
              <w:color w:val="auto"/>
            </w:rPr>
          </w:rPrChange>
        </w:rPr>
        <w:pPrChange w:id="2708" w:author="Camilo Andrés Díaz Gómez" w:date="2023-03-28T17:43:00Z">
          <w:pPr>
            <w:pStyle w:val="Ttulo5"/>
            <w:ind w:left="708"/>
          </w:pPr>
        </w:pPrChange>
      </w:pPr>
      <w:r w:rsidRPr="002B569F">
        <w:rPr>
          <w:rFonts w:ascii="Times New Roman" w:hAnsi="Times New Roman" w:cs="Times New Roman"/>
          <w:b/>
          <w:bCs/>
          <w:color w:val="auto"/>
          <w:szCs w:val="24"/>
          <w:rPrChange w:id="2709" w:author="Camilo Andrés Díaz Gómez" w:date="2023-03-28T17:42:00Z">
            <w:rPr>
              <w:rFonts w:ascii="Times New Roman" w:eastAsiaTheme="minorHAnsi" w:hAnsi="Times New Roman" w:cs="Times New Roman"/>
              <w:color w:val="auto"/>
              <w:szCs w:val="24"/>
            </w:rPr>
          </w:rPrChange>
        </w:rPr>
        <w:t>Hogares inteligentes</w:t>
      </w:r>
      <w:del w:id="2710" w:author="Camilo Andrés Díaz Gómez" w:date="2023-03-14T20:34:00Z">
        <w:r w:rsidRPr="002B569F" w:rsidDel="00287D6C">
          <w:rPr>
            <w:rFonts w:ascii="Times New Roman" w:hAnsi="Times New Roman" w:cs="Times New Roman"/>
            <w:b/>
            <w:bCs/>
            <w:color w:val="auto"/>
            <w:szCs w:val="24"/>
            <w:rPrChange w:id="2711"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rsidP="002B569F">
      <w:pPr>
        <w:ind w:left="708"/>
        <w:rPr>
          <w:rFonts w:cs="Times New Roman"/>
        </w:rPr>
        <w:pPrChange w:id="2712" w:author="Camilo Andrés Díaz Gómez" w:date="2023-03-28T17:43:00Z">
          <w:pPr>
            <w:pStyle w:val="PrrAPA"/>
          </w:pPr>
        </w:pPrChange>
      </w:pPr>
    </w:p>
    <w:p w14:paraId="59D3605D" w14:textId="03DC7713" w:rsidR="0052580A" w:rsidRPr="002B569F" w:rsidRDefault="0052580A" w:rsidP="002B569F">
      <w:pPr>
        <w:pStyle w:val="PrrAPA"/>
        <w:ind w:left="1416"/>
        <w:rPr>
          <w:rPrChange w:id="2713" w:author="Camilo Andrés Díaz Gómez" w:date="2023-03-28T17:42:00Z">
            <w:rPr>
              <w:color w:val="000000" w:themeColor="text1"/>
            </w:rPr>
          </w:rPrChange>
        </w:rPr>
        <w:pPrChange w:id="2714" w:author="Camilo Andrés Díaz Gómez" w:date="2023-03-28T17:43:00Z">
          <w:pPr>
            <w:pStyle w:val="PrrAPA"/>
          </w:pPr>
        </w:pPrChange>
      </w:pPr>
      <w:del w:id="2715" w:author="Camilo Andrés Díaz Gómez" w:date="2023-03-28T14:16:00Z">
        <w:r w:rsidRPr="002B569F" w:rsidDel="001D72EC">
          <w:rPr>
            <w:rPrChange w:id="2716" w:author="Camilo Andrés Díaz Gómez" w:date="2023-03-28T17:42:00Z">
              <w:rPr>
                <w:color w:val="000000" w:themeColor="text1"/>
              </w:rPr>
            </w:rPrChange>
          </w:rPr>
          <w:delText>Las redes IoT s</w:delText>
        </w:r>
      </w:del>
      <w:ins w:id="2717" w:author="Camilo Andrés Díaz Gómez" w:date="2023-03-28T14:17:00Z">
        <w:r w:rsidR="001D72EC" w:rsidRPr="002B569F">
          <w:t xml:space="preserve"> </w:t>
        </w:r>
        <w:r w:rsidR="001D72EC" w:rsidRPr="002B569F">
          <w:t>Son usadas</w:t>
        </w:r>
        <w:r w:rsidR="001D72EC" w:rsidRPr="002B569F">
          <w:t xml:space="preserve"> </w:t>
        </w:r>
      </w:ins>
      <w:del w:id="2718" w:author="Camilo Andrés Díaz Gómez" w:date="2023-03-28T14:16:00Z">
        <w:r w:rsidRPr="002B569F" w:rsidDel="001D72EC">
          <w:rPr>
            <w:rPrChange w:id="2719" w:author="Camilo Andrés Díaz Gómez" w:date="2023-03-28T17:42:00Z">
              <w:rPr>
                <w:color w:val="000000" w:themeColor="text1"/>
              </w:rPr>
            </w:rPrChange>
          </w:rPr>
          <w:delText xml:space="preserve">e pueden </w:delText>
        </w:r>
      </w:del>
      <w:del w:id="2720" w:author="Camilo Andrés Díaz Gómez" w:date="2023-03-28T14:17:00Z">
        <w:r w:rsidRPr="002B569F" w:rsidDel="001D72EC">
          <w:rPr>
            <w:rPrChange w:id="2721" w:author="Camilo Andrés Díaz Gómez" w:date="2023-03-28T17:42:00Z">
              <w:rPr>
                <w:color w:val="000000" w:themeColor="text1"/>
              </w:rPr>
            </w:rPrChange>
          </w:rPr>
          <w:delText xml:space="preserve">usar </w:delText>
        </w:r>
      </w:del>
      <w:r w:rsidRPr="002B569F">
        <w:rPr>
          <w:rPrChange w:id="2722" w:author="Camilo Andrés Díaz Gómez" w:date="2023-03-28T17:42:00Z">
            <w:rPr>
              <w:color w:val="000000" w:themeColor="text1"/>
            </w:rPr>
          </w:rPrChange>
        </w:rPr>
        <w:t>para automatizar y controlar electrodomésticos y dispositivos, como termostatos, sistemas de iluminación, cámaras de seguridad</w:t>
      </w:r>
      <w:del w:id="2723" w:author="Camilo Andrés Díaz Gómez" w:date="2023-03-28T14:15:00Z">
        <w:r w:rsidRPr="002B569F" w:rsidDel="001D72EC">
          <w:rPr>
            <w:rPrChange w:id="2724" w:author="Camilo Andrés Díaz Gómez" w:date="2023-03-28T17:42:00Z">
              <w:rPr>
                <w:color w:val="000000" w:themeColor="text1"/>
              </w:rPr>
            </w:rPrChange>
          </w:rPr>
          <w:delText xml:space="preserve"> y</w:delText>
        </w:r>
      </w:del>
      <w:ins w:id="2725" w:author="Camilo Andrés Díaz Gómez" w:date="2023-03-28T14:15:00Z">
        <w:r w:rsidR="001D72EC" w:rsidRPr="002B569F">
          <w:t xml:space="preserve">, </w:t>
        </w:r>
      </w:ins>
      <w:r w:rsidRPr="002B569F">
        <w:rPr>
          <w:rPrChange w:id="2726" w:author="Camilo Andrés Díaz Gómez" w:date="2023-03-28T17:42:00Z">
            <w:rPr>
              <w:color w:val="000000" w:themeColor="text1"/>
            </w:rPr>
          </w:rPrChange>
        </w:rPr>
        <w:t xml:space="preserve"> sistemas de entretenimiento</w:t>
      </w:r>
      <w:ins w:id="2727" w:author="Camilo Andrés Díaz Gómez" w:date="2023-03-28T14:15:00Z">
        <w:r w:rsidR="001D72EC" w:rsidRPr="002B569F">
          <w:t>, entre otros</w:t>
        </w:r>
      </w:ins>
      <w:r w:rsidRPr="002B569F">
        <w:rPr>
          <w:rPrChange w:id="2728" w:author="Camilo Andrés Díaz Gómez" w:date="2023-03-28T17:42:00Z">
            <w:rPr>
              <w:color w:val="000000" w:themeColor="text1"/>
            </w:rPr>
          </w:rPrChange>
        </w:rPr>
        <w:t>.</w:t>
      </w:r>
    </w:p>
    <w:p w14:paraId="1D24B22B" w14:textId="77777777" w:rsidR="0052580A" w:rsidRPr="002B569F" w:rsidRDefault="0052580A" w:rsidP="002B569F">
      <w:pPr>
        <w:pStyle w:val="PrrAPA"/>
        <w:ind w:left="708" w:firstLine="720"/>
        <w:rPr>
          <w:rPrChange w:id="2729" w:author="Camilo Andrés Díaz Gómez" w:date="2023-03-28T17:42:00Z">
            <w:rPr>
              <w:color w:val="000000" w:themeColor="text1"/>
            </w:rPr>
          </w:rPrChange>
        </w:rPr>
        <w:pPrChange w:id="2730" w:author="Camilo Andrés Díaz Gómez" w:date="2023-03-28T17:43:00Z">
          <w:pPr>
            <w:pStyle w:val="PrrAPA"/>
          </w:pPr>
        </w:pPrChange>
      </w:pPr>
    </w:p>
    <w:p w14:paraId="23D3E20E" w14:textId="0901E5BB" w:rsidR="0052580A" w:rsidRPr="002B569F" w:rsidDel="00534D76" w:rsidRDefault="0052580A" w:rsidP="002B569F">
      <w:pPr>
        <w:pStyle w:val="Ttulo5"/>
        <w:ind w:left="1416"/>
        <w:rPr>
          <w:del w:id="2731" w:author="Steff Guzmán" w:date="2023-03-13T19:38:00Z"/>
          <w:rFonts w:ascii="Times New Roman" w:hAnsi="Times New Roman" w:cs="Times New Roman"/>
          <w:b/>
          <w:bCs/>
          <w:i/>
          <w:iCs/>
          <w:color w:val="auto"/>
          <w:rPrChange w:id="2732" w:author="Camilo Andrés Díaz Gómez" w:date="2023-03-28T17:42:00Z">
            <w:rPr>
              <w:del w:id="2733" w:author="Steff Guzmán" w:date="2023-03-13T19:38:00Z"/>
            </w:rPr>
          </w:rPrChange>
        </w:rPr>
        <w:pPrChange w:id="2734" w:author="Camilo Andrés Díaz Gómez" w:date="2023-03-28T17:43:00Z">
          <w:pPr>
            <w:pStyle w:val="PrrAPA"/>
          </w:pPr>
        </w:pPrChange>
      </w:pPr>
    </w:p>
    <w:p w14:paraId="1294030A" w14:textId="25768FFE" w:rsidR="0052580A" w:rsidRPr="002B569F" w:rsidDel="00534D76" w:rsidRDefault="0052580A" w:rsidP="002B569F">
      <w:pPr>
        <w:pStyle w:val="Ttulo5"/>
        <w:ind w:left="1416"/>
        <w:rPr>
          <w:del w:id="2735" w:author="Steff Guzmán" w:date="2023-03-13T19:38:00Z"/>
          <w:rFonts w:ascii="Times New Roman" w:hAnsi="Times New Roman" w:cs="Times New Roman"/>
          <w:b/>
          <w:bCs/>
          <w:i/>
          <w:iCs/>
          <w:color w:val="auto"/>
          <w:rPrChange w:id="2736" w:author="Camilo Andrés Díaz Gómez" w:date="2023-03-28T17:42:00Z">
            <w:rPr>
              <w:del w:id="2737" w:author="Steff Guzmán" w:date="2023-03-13T19:38:00Z"/>
            </w:rPr>
          </w:rPrChange>
        </w:rPr>
        <w:pPrChange w:id="2738" w:author="Camilo Andrés Díaz Gómez" w:date="2023-03-28T17:43:00Z">
          <w:pPr>
            <w:pStyle w:val="PrrAPA"/>
          </w:pPr>
        </w:pPrChange>
      </w:pPr>
    </w:p>
    <w:p w14:paraId="534542D7" w14:textId="700C0825" w:rsidR="0052580A" w:rsidRPr="002B569F" w:rsidRDefault="0052580A" w:rsidP="002B569F">
      <w:pPr>
        <w:pStyle w:val="Ttulo5"/>
        <w:ind w:left="1416"/>
        <w:rPr>
          <w:ins w:id="2739" w:author="Camilo Andrés Díaz Gómez" w:date="2023-03-17T00:41:00Z"/>
          <w:rFonts w:ascii="Times New Roman" w:hAnsi="Times New Roman" w:cs="Times New Roman"/>
          <w:b/>
          <w:bCs/>
          <w:i/>
          <w:iCs/>
          <w:color w:val="auto"/>
          <w:szCs w:val="24"/>
        </w:rPr>
        <w:pPrChange w:id="2740" w:author="Camilo Andrés Díaz Gómez" w:date="2023-03-28T17:43:00Z">
          <w:pPr>
            <w:pStyle w:val="Ttulo5"/>
            <w:ind w:left="708"/>
          </w:pPr>
        </w:pPrChange>
      </w:pPr>
      <w:r w:rsidRPr="002B569F">
        <w:rPr>
          <w:rFonts w:ascii="Times New Roman" w:hAnsi="Times New Roman" w:cs="Times New Roman"/>
          <w:b/>
          <w:bCs/>
          <w:i/>
          <w:iCs/>
          <w:color w:val="auto"/>
          <w:szCs w:val="24"/>
          <w:rPrChange w:id="2741" w:author="Camilo Andrés Díaz Gómez" w:date="2023-03-28T17:42:00Z">
            <w:rPr>
              <w:rFonts w:ascii="Times New Roman" w:eastAsiaTheme="minorHAnsi" w:hAnsi="Times New Roman" w:cs="Times New Roman"/>
              <w:b/>
              <w:bCs/>
              <w:color w:val="auto"/>
              <w:szCs w:val="24"/>
            </w:rPr>
          </w:rPrChange>
        </w:rPr>
        <w:t>Automatización industrial</w:t>
      </w:r>
      <w:del w:id="2742" w:author="Camilo Andrés Díaz Gómez" w:date="2023-03-14T20:34:00Z">
        <w:r w:rsidRPr="002B569F" w:rsidDel="00287D6C">
          <w:rPr>
            <w:rFonts w:ascii="Times New Roman" w:hAnsi="Times New Roman" w:cs="Times New Roman"/>
            <w:b/>
            <w:bCs/>
            <w:i/>
            <w:iCs/>
            <w:color w:val="auto"/>
            <w:szCs w:val="24"/>
            <w:rPrChange w:id="2743"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rsidP="002B569F">
      <w:pPr>
        <w:ind w:left="708"/>
        <w:rPr>
          <w:rFonts w:cs="Times New Roman"/>
          <w:rPrChange w:id="2744" w:author="Camilo Andrés Díaz Gómez" w:date="2023-03-28T17:42:00Z">
            <w:rPr>
              <w:b/>
              <w:bCs/>
            </w:rPr>
          </w:rPrChange>
        </w:rPr>
        <w:pPrChange w:id="2745" w:author="Camilo Andrés Díaz Gómez" w:date="2023-03-28T17:43:00Z">
          <w:pPr>
            <w:pStyle w:val="PrrAPA"/>
          </w:pPr>
        </w:pPrChange>
      </w:pPr>
    </w:p>
    <w:p w14:paraId="23221264" w14:textId="176FD425" w:rsidR="0052580A" w:rsidRPr="002B569F" w:rsidRDefault="0052580A" w:rsidP="002B569F">
      <w:pPr>
        <w:pStyle w:val="PrrAPA"/>
        <w:ind w:left="1416"/>
        <w:rPr>
          <w:rPrChange w:id="2746" w:author="Camilo Andrés Díaz Gómez" w:date="2023-03-28T17:42:00Z">
            <w:rPr>
              <w:color w:val="000000" w:themeColor="text1"/>
            </w:rPr>
          </w:rPrChange>
        </w:rPr>
        <w:pPrChange w:id="2747" w:author="Camilo Andrés Díaz Gómez" w:date="2023-03-28T17:43:00Z">
          <w:pPr>
            <w:pStyle w:val="PrrAPA"/>
          </w:pPr>
        </w:pPrChange>
      </w:pPr>
      <w:del w:id="2748" w:author="Camilo Andrés Díaz Gómez" w:date="2023-03-28T14:16:00Z">
        <w:r w:rsidRPr="002B569F" w:rsidDel="001D72EC">
          <w:rPr>
            <w:rPrChange w:id="2749" w:author="Camilo Andrés Díaz Gómez" w:date="2023-03-28T17:42:00Z">
              <w:rPr>
                <w:color w:val="000000" w:themeColor="text1"/>
              </w:rPr>
            </w:rPrChange>
          </w:rPr>
          <w:delText>Las redes IoT se</w:delText>
        </w:r>
      </w:del>
      <w:ins w:id="2750" w:author="Camilo Andrés Díaz Gómez" w:date="2023-03-28T14:17:00Z">
        <w:r w:rsidR="001D72EC" w:rsidRPr="002B569F">
          <w:t xml:space="preserve"> </w:t>
        </w:r>
        <w:r w:rsidR="001D72EC" w:rsidRPr="002B569F">
          <w:t>Son usadas</w:t>
        </w:r>
        <w:r w:rsidR="001D72EC" w:rsidRPr="002B569F">
          <w:t xml:space="preserve"> </w:t>
        </w:r>
      </w:ins>
      <w:del w:id="2751" w:author="Camilo Andrés Díaz Gómez" w:date="2023-03-28T14:17:00Z">
        <w:r w:rsidRPr="002B569F" w:rsidDel="001D72EC">
          <w:rPr>
            <w:rPrChange w:id="2752" w:author="Camilo Andrés Díaz Gómez" w:date="2023-03-28T17:42:00Z">
              <w:rPr>
                <w:color w:val="000000" w:themeColor="text1"/>
              </w:rPr>
            </w:rPrChange>
          </w:rPr>
          <w:delText xml:space="preserve"> pueden usar </w:delText>
        </w:r>
      </w:del>
      <w:r w:rsidRPr="002B569F">
        <w:rPr>
          <w:rPrChange w:id="2753" w:author="Camilo Andrés Díaz Gómez" w:date="2023-03-28T17:42:00Z">
            <w:rPr>
              <w:color w:val="000000" w:themeColor="text1"/>
            </w:rPr>
          </w:rPrChange>
        </w:rPr>
        <w:t>para monitorear</w:t>
      </w:r>
      <w:del w:id="2754" w:author="Camilo Andrés Díaz Gómez" w:date="2023-03-28T14:21:00Z">
        <w:r w:rsidRPr="002B569F" w:rsidDel="00DA6908">
          <w:rPr>
            <w:rPrChange w:id="2755" w:author="Camilo Andrés Díaz Gómez" w:date="2023-03-28T17:42:00Z">
              <w:rPr>
                <w:color w:val="000000" w:themeColor="text1"/>
              </w:rPr>
            </w:rPrChange>
          </w:rPr>
          <w:delText xml:space="preserve"> y</w:delText>
        </w:r>
      </w:del>
      <w:ins w:id="2756" w:author="Camilo Andrés Díaz Gómez" w:date="2023-03-28T14:21:00Z">
        <w:r w:rsidR="00DA6908" w:rsidRPr="002B569F">
          <w:t>,</w:t>
        </w:r>
      </w:ins>
      <w:r w:rsidRPr="002B569F">
        <w:rPr>
          <w:rPrChange w:id="2757" w:author="Camilo Andrés Díaz Gómez" w:date="2023-03-28T17:42:00Z">
            <w:rPr>
              <w:color w:val="000000" w:themeColor="text1"/>
            </w:rPr>
          </w:rPrChange>
        </w:rPr>
        <w:t xml:space="preserve"> controlar máquinas y equipos en fábricas, almacenes y </w:t>
      </w:r>
      <w:del w:id="2758" w:author="Camilo Andrés Díaz Gómez" w:date="2023-03-28T14:21:00Z">
        <w:r w:rsidRPr="002B569F" w:rsidDel="00DA6908">
          <w:rPr>
            <w:rPrChange w:id="2759" w:author="Camilo Andrés Díaz Gómez" w:date="2023-03-28T17:42:00Z">
              <w:rPr>
                <w:color w:val="000000" w:themeColor="text1"/>
              </w:rPr>
            </w:rPrChange>
          </w:rPr>
          <w:delText xml:space="preserve">otros </w:delText>
        </w:r>
      </w:del>
      <w:ins w:id="2760" w:author="Camilo Andrés Díaz Gómez" w:date="2023-03-28T14:21:00Z">
        <w:r w:rsidR="00DA6908" w:rsidRPr="002B569F">
          <w:t>demas</w:t>
        </w:r>
        <w:r w:rsidR="00DA6908" w:rsidRPr="002B569F">
          <w:rPr>
            <w:rPrChange w:id="2761" w:author="Camilo Andrés Díaz Gómez" w:date="2023-03-28T17:42:00Z">
              <w:rPr>
                <w:color w:val="000000" w:themeColor="text1"/>
              </w:rPr>
            </w:rPrChange>
          </w:rPr>
          <w:t xml:space="preserve"> </w:t>
        </w:r>
      </w:ins>
      <w:r w:rsidRPr="002B569F">
        <w:rPr>
          <w:rPrChange w:id="2762" w:author="Camilo Andrés Díaz Gómez" w:date="2023-03-28T17:42:00Z">
            <w:rPr>
              <w:color w:val="000000" w:themeColor="text1"/>
            </w:rPr>
          </w:rPrChange>
        </w:rPr>
        <w:t>entornos industriales</w:t>
      </w:r>
      <w:del w:id="2763" w:author="Camilo Andrés Díaz Gómez" w:date="2023-03-28T14:16:00Z">
        <w:r w:rsidRPr="002B569F" w:rsidDel="001D72EC">
          <w:rPr>
            <w:rPrChange w:id="2764" w:author="Camilo Andrés Díaz Gómez" w:date="2023-03-28T17:42:00Z">
              <w:rPr>
                <w:color w:val="000000" w:themeColor="text1"/>
              </w:rPr>
            </w:rPrChange>
          </w:rPr>
          <w:delText>, mejorando la eficiencia y reduciendo el tiempo de inactividad</w:delText>
        </w:r>
      </w:del>
      <w:r w:rsidRPr="002B569F">
        <w:rPr>
          <w:rPrChange w:id="2765" w:author="Camilo Andrés Díaz Gómez" w:date="2023-03-28T17:42:00Z">
            <w:rPr>
              <w:color w:val="000000" w:themeColor="text1"/>
            </w:rPr>
          </w:rPrChange>
        </w:rPr>
        <w:t>.</w:t>
      </w:r>
    </w:p>
    <w:p w14:paraId="6D284976" w14:textId="77777777" w:rsidR="0052580A" w:rsidRPr="002B569F" w:rsidRDefault="0052580A" w:rsidP="002B569F">
      <w:pPr>
        <w:pStyle w:val="PrrAPA"/>
        <w:ind w:left="708" w:firstLine="720"/>
        <w:rPr>
          <w:b/>
          <w:bCs/>
          <w:rPrChange w:id="2766" w:author="Camilo Andrés Díaz Gómez" w:date="2023-03-28T17:42:00Z">
            <w:rPr>
              <w:b/>
              <w:bCs/>
              <w:color w:val="000000" w:themeColor="text1"/>
            </w:rPr>
          </w:rPrChange>
        </w:rPr>
        <w:pPrChange w:id="2767" w:author="Camilo Andrés Díaz Gómez" w:date="2023-03-28T17:43:00Z">
          <w:pPr>
            <w:pStyle w:val="PrrAPA"/>
          </w:pPr>
        </w:pPrChange>
      </w:pPr>
    </w:p>
    <w:p w14:paraId="3D972A7B" w14:textId="2334F105" w:rsidR="0052580A" w:rsidRPr="002B569F" w:rsidRDefault="0052580A" w:rsidP="002B569F">
      <w:pPr>
        <w:pStyle w:val="Ttulo5"/>
        <w:ind w:left="1416"/>
        <w:rPr>
          <w:ins w:id="2768" w:author="Camilo Andrés Díaz Gómez" w:date="2023-03-17T00:41:00Z"/>
          <w:rFonts w:ascii="Times New Roman" w:hAnsi="Times New Roman" w:cs="Times New Roman"/>
          <w:b/>
          <w:bCs/>
          <w:i/>
          <w:iCs/>
          <w:color w:val="auto"/>
          <w:szCs w:val="24"/>
        </w:rPr>
        <w:pPrChange w:id="2769" w:author="Camilo Andrés Díaz Gómez" w:date="2023-03-28T17:43:00Z">
          <w:pPr>
            <w:pStyle w:val="Ttulo5"/>
            <w:ind w:left="708"/>
          </w:pPr>
        </w:pPrChange>
      </w:pPr>
      <w:r w:rsidRPr="002B569F">
        <w:rPr>
          <w:rFonts w:ascii="Times New Roman" w:hAnsi="Times New Roman" w:cs="Times New Roman"/>
          <w:b/>
          <w:bCs/>
          <w:i/>
          <w:iCs/>
          <w:color w:val="auto"/>
          <w:szCs w:val="24"/>
          <w:rPrChange w:id="2770" w:author="Camilo Andrés Díaz Gómez" w:date="2023-03-28T17:42:00Z">
            <w:rPr>
              <w:rFonts w:ascii="Times New Roman" w:eastAsiaTheme="minorHAnsi" w:hAnsi="Times New Roman" w:cs="Times New Roman"/>
              <w:color w:val="auto"/>
              <w:szCs w:val="24"/>
            </w:rPr>
          </w:rPrChange>
        </w:rPr>
        <w:t>Atención médica</w:t>
      </w:r>
      <w:del w:id="2771" w:author="Camilo Andrés Díaz Gómez" w:date="2023-03-14T20:34:00Z">
        <w:r w:rsidRPr="002B569F" w:rsidDel="00287D6C">
          <w:rPr>
            <w:rFonts w:ascii="Times New Roman" w:hAnsi="Times New Roman" w:cs="Times New Roman"/>
            <w:b/>
            <w:bCs/>
            <w:i/>
            <w:iCs/>
            <w:color w:val="auto"/>
            <w:szCs w:val="24"/>
            <w:rPrChange w:id="2772"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rsidP="002B569F">
      <w:pPr>
        <w:ind w:left="708"/>
        <w:rPr>
          <w:rFonts w:cs="Times New Roman"/>
        </w:rPr>
        <w:pPrChange w:id="2773" w:author="Camilo Andrés Díaz Gómez" w:date="2023-03-28T17:43:00Z">
          <w:pPr>
            <w:pStyle w:val="PrrAPA"/>
          </w:pPr>
        </w:pPrChange>
      </w:pPr>
    </w:p>
    <w:p w14:paraId="6B4578D6" w14:textId="74FE33E8" w:rsidR="0052580A" w:rsidRPr="002B569F" w:rsidRDefault="001D72EC" w:rsidP="002B569F">
      <w:pPr>
        <w:pStyle w:val="PrrAPA"/>
        <w:ind w:left="1416"/>
        <w:rPr>
          <w:rPrChange w:id="2774" w:author="Camilo Andrés Díaz Gómez" w:date="2023-03-28T17:42:00Z">
            <w:rPr>
              <w:b/>
              <w:bCs/>
              <w:color w:val="000000" w:themeColor="text1"/>
            </w:rPr>
          </w:rPrChange>
        </w:rPr>
        <w:pPrChange w:id="2775" w:author="Camilo Andrés Díaz Gómez" w:date="2023-03-28T17:43:00Z">
          <w:pPr>
            <w:pStyle w:val="PrrAPA"/>
          </w:pPr>
        </w:pPrChange>
      </w:pPr>
      <w:ins w:id="2776" w:author="Camilo Andrés Díaz Gómez" w:date="2023-03-28T14:17:00Z">
        <w:r w:rsidRPr="002B569F">
          <w:t xml:space="preserve">Son usadas </w:t>
        </w:r>
      </w:ins>
      <w:del w:id="2777" w:author="Camilo Andrés Díaz Gómez" w:date="2023-03-22T16:29:00Z">
        <w:r w:rsidR="0052580A" w:rsidRPr="002B569F" w:rsidDel="00E30F2C">
          <w:rPr>
            <w:rPrChange w:id="2778" w:author="Camilo Andrés Díaz Gómez" w:date="2023-03-28T17:42:00Z">
              <w:rPr>
                <w:color w:val="000000" w:themeColor="text1"/>
              </w:rPr>
            </w:rPrChange>
          </w:rPr>
          <w:delText>l</w:delText>
        </w:r>
      </w:del>
      <w:del w:id="2779" w:author="Camilo Andrés Díaz Gómez" w:date="2023-03-28T14:17:00Z">
        <w:r w:rsidR="0052580A" w:rsidRPr="002B569F" w:rsidDel="001D72EC">
          <w:rPr>
            <w:rPrChange w:id="2780" w:author="Camilo Andrés Díaz Gómez" w:date="2023-03-28T17:42:00Z">
              <w:rPr>
                <w:color w:val="000000" w:themeColor="text1"/>
              </w:rPr>
            </w:rPrChange>
          </w:rPr>
          <w:delText xml:space="preserve">as redes IoT se pueden usar </w:delText>
        </w:r>
      </w:del>
      <w:r w:rsidR="0052580A" w:rsidRPr="002B569F">
        <w:rPr>
          <w:rPrChange w:id="2781"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rsidP="002B569F">
      <w:pPr>
        <w:pStyle w:val="PrrAPA"/>
        <w:ind w:left="708" w:firstLine="720"/>
        <w:rPr>
          <w:b/>
          <w:bCs/>
          <w:rPrChange w:id="2782" w:author="Camilo Andrés Díaz Gómez" w:date="2023-03-28T17:42:00Z">
            <w:rPr>
              <w:b/>
              <w:bCs/>
              <w:color w:val="000000" w:themeColor="text1"/>
            </w:rPr>
          </w:rPrChange>
        </w:rPr>
        <w:pPrChange w:id="2783" w:author="Camilo Andrés Díaz Gómez" w:date="2023-03-28T17:43:00Z">
          <w:pPr>
            <w:pStyle w:val="PrrAPA"/>
          </w:pPr>
        </w:pPrChange>
      </w:pPr>
    </w:p>
    <w:p w14:paraId="35C3A00A" w14:textId="25293DF7" w:rsidR="0052580A" w:rsidRPr="002B569F" w:rsidRDefault="0052580A" w:rsidP="002B569F">
      <w:pPr>
        <w:pStyle w:val="Ttulo5"/>
        <w:ind w:left="1416"/>
        <w:rPr>
          <w:ins w:id="2784" w:author="Camilo Andrés Díaz Gómez" w:date="2023-03-17T00:41:00Z"/>
          <w:rFonts w:ascii="Times New Roman" w:hAnsi="Times New Roman" w:cs="Times New Roman"/>
          <w:b/>
          <w:bCs/>
          <w:i/>
          <w:iCs/>
          <w:color w:val="auto"/>
          <w:szCs w:val="24"/>
        </w:rPr>
        <w:pPrChange w:id="2785" w:author="Camilo Andrés Díaz Gómez" w:date="2023-03-28T17:43:00Z">
          <w:pPr>
            <w:pStyle w:val="Ttulo5"/>
            <w:ind w:left="708"/>
          </w:pPr>
        </w:pPrChange>
      </w:pPr>
      <w:r w:rsidRPr="002B569F">
        <w:rPr>
          <w:rFonts w:ascii="Times New Roman" w:hAnsi="Times New Roman" w:cs="Times New Roman"/>
          <w:b/>
          <w:bCs/>
          <w:i/>
          <w:iCs/>
          <w:color w:val="auto"/>
          <w:szCs w:val="24"/>
          <w:rPrChange w:id="2786" w:author="Camilo Andrés Díaz Gómez" w:date="2023-03-28T17:42:00Z">
            <w:rPr>
              <w:rFonts w:ascii="Times New Roman" w:eastAsiaTheme="minorHAnsi" w:hAnsi="Times New Roman" w:cs="Times New Roman"/>
              <w:color w:val="auto"/>
              <w:szCs w:val="24"/>
            </w:rPr>
          </w:rPrChange>
        </w:rPr>
        <w:t>Agricultura</w:t>
      </w:r>
      <w:del w:id="2787" w:author="Camilo Andrés Díaz Gómez" w:date="2023-03-14T20:34:00Z">
        <w:r w:rsidRPr="002B569F" w:rsidDel="00287D6C">
          <w:rPr>
            <w:rFonts w:ascii="Times New Roman" w:hAnsi="Times New Roman" w:cs="Times New Roman"/>
            <w:b/>
            <w:bCs/>
            <w:i/>
            <w:iCs/>
            <w:color w:val="auto"/>
            <w:szCs w:val="24"/>
            <w:rPrChange w:id="2788"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rsidP="002B569F">
      <w:pPr>
        <w:ind w:left="708"/>
        <w:rPr>
          <w:rFonts w:cs="Times New Roman"/>
        </w:rPr>
        <w:pPrChange w:id="2789" w:author="Camilo Andrés Díaz Gómez" w:date="2023-03-28T17:43:00Z">
          <w:pPr>
            <w:pStyle w:val="PrrAPA"/>
          </w:pPr>
        </w:pPrChange>
      </w:pPr>
    </w:p>
    <w:p w14:paraId="2CDF701B" w14:textId="64366FF8" w:rsidR="0052580A" w:rsidRPr="002B569F" w:rsidRDefault="001D72EC" w:rsidP="002B569F">
      <w:pPr>
        <w:pStyle w:val="PrrAPA"/>
        <w:ind w:left="1416"/>
        <w:rPr>
          <w:rPrChange w:id="2790" w:author="Camilo Andrés Díaz Gómez" w:date="2023-03-28T17:42:00Z">
            <w:rPr>
              <w:b/>
              <w:bCs/>
              <w:color w:val="000000" w:themeColor="text1"/>
            </w:rPr>
          </w:rPrChange>
        </w:rPr>
        <w:pPrChange w:id="2791" w:author="Camilo Andrés Díaz Gómez" w:date="2023-03-28T17:43:00Z">
          <w:pPr>
            <w:pStyle w:val="PrrAPA"/>
          </w:pPr>
        </w:pPrChange>
      </w:pPr>
      <w:ins w:id="2792" w:author="Camilo Andrés Díaz Gómez" w:date="2023-03-28T14:17:00Z">
        <w:r w:rsidRPr="002B569F">
          <w:t xml:space="preserve">Son usadas </w:t>
        </w:r>
      </w:ins>
      <w:del w:id="2793" w:author="Camilo Andrés Díaz Gómez" w:date="2023-03-28T14:17:00Z">
        <w:r w:rsidR="0052580A" w:rsidRPr="002B569F" w:rsidDel="001D72EC">
          <w:rPr>
            <w:rPrChange w:id="2794" w:author="Camilo Andrés Díaz Gómez" w:date="2023-03-28T17:42:00Z">
              <w:rPr>
                <w:color w:val="000000" w:themeColor="text1"/>
              </w:rPr>
            </w:rPrChange>
          </w:rPr>
          <w:delText xml:space="preserve">Las redes IoT se pueden usar </w:delText>
        </w:r>
      </w:del>
      <w:r w:rsidR="0052580A" w:rsidRPr="002B569F">
        <w:rPr>
          <w:rPrChange w:id="2795"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rsidP="002B569F">
      <w:pPr>
        <w:pStyle w:val="PrrAPA"/>
        <w:ind w:left="708" w:firstLine="720"/>
        <w:rPr>
          <w:b/>
          <w:bCs/>
          <w:rPrChange w:id="2796" w:author="Camilo Andrés Díaz Gómez" w:date="2023-03-28T17:42:00Z">
            <w:rPr>
              <w:b/>
              <w:bCs/>
              <w:color w:val="000000" w:themeColor="text1"/>
            </w:rPr>
          </w:rPrChange>
        </w:rPr>
        <w:pPrChange w:id="2797" w:author="Camilo Andrés Díaz Gómez" w:date="2023-03-28T17:43:00Z">
          <w:pPr>
            <w:pStyle w:val="PrrAPA"/>
          </w:pPr>
        </w:pPrChange>
      </w:pPr>
    </w:p>
    <w:p w14:paraId="33DE8D8C" w14:textId="630726B4" w:rsidR="0052580A" w:rsidRPr="002B569F" w:rsidRDefault="0052580A" w:rsidP="002B569F">
      <w:pPr>
        <w:pStyle w:val="Ttulo5"/>
        <w:ind w:left="1416"/>
        <w:rPr>
          <w:ins w:id="2798" w:author="Camilo Andrés Díaz Gómez" w:date="2023-03-17T00:41:00Z"/>
          <w:rFonts w:ascii="Times New Roman" w:hAnsi="Times New Roman" w:cs="Times New Roman"/>
          <w:b/>
          <w:bCs/>
          <w:i/>
          <w:iCs/>
          <w:color w:val="auto"/>
          <w:szCs w:val="24"/>
        </w:rPr>
        <w:pPrChange w:id="2799" w:author="Camilo Andrés Díaz Gómez" w:date="2023-03-28T17:43:00Z">
          <w:pPr>
            <w:pStyle w:val="Ttulo5"/>
            <w:ind w:left="708"/>
          </w:pPr>
        </w:pPrChange>
      </w:pPr>
      <w:r w:rsidRPr="002B569F">
        <w:rPr>
          <w:rFonts w:ascii="Times New Roman" w:hAnsi="Times New Roman" w:cs="Times New Roman"/>
          <w:b/>
          <w:bCs/>
          <w:i/>
          <w:iCs/>
          <w:color w:val="auto"/>
          <w:szCs w:val="24"/>
          <w:rPrChange w:id="2800" w:author="Camilo Andrés Díaz Gómez" w:date="2023-03-28T17:42:00Z">
            <w:rPr>
              <w:rFonts w:ascii="Times New Roman" w:eastAsiaTheme="minorHAnsi" w:hAnsi="Times New Roman" w:cs="Times New Roman"/>
              <w:color w:val="auto"/>
              <w:szCs w:val="24"/>
            </w:rPr>
          </w:rPrChange>
        </w:rPr>
        <w:t>Transporte</w:t>
      </w:r>
      <w:del w:id="2801" w:author="Camilo Andrés Díaz Gómez" w:date="2023-03-14T20:34:00Z">
        <w:r w:rsidRPr="002B569F" w:rsidDel="00287D6C">
          <w:rPr>
            <w:rFonts w:ascii="Times New Roman" w:hAnsi="Times New Roman" w:cs="Times New Roman"/>
            <w:b/>
            <w:bCs/>
            <w:i/>
            <w:iCs/>
            <w:color w:val="auto"/>
            <w:szCs w:val="24"/>
            <w:rPrChange w:id="2802"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rsidP="002B569F">
      <w:pPr>
        <w:ind w:left="708"/>
        <w:rPr>
          <w:rFonts w:cs="Times New Roman"/>
        </w:rPr>
        <w:pPrChange w:id="2803" w:author="Camilo Andrés Díaz Gómez" w:date="2023-03-28T17:43:00Z">
          <w:pPr>
            <w:pStyle w:val="PrrAPA"/>
          </w:pPr>
        </w:pPrChange>
      </w:pPr>
    </w:p>
    <w:p w14:paraId="7BE8F99D" w14:textId="7C67FE27" w:rsidR="0052580A" w:rsidRPr="002B569F" w:rsidRDefault="001D72EC" w:rsidP="002B569F">
      <w:pPr>
        <w:pStyle w:val="PrrAPA"/>
        <w:ind w:left="1416" w:firstLine="720"/>
        <w:rPr>
          <w:rPrChange w:id="2804" w:author="Camilo Andrés Díaz Gómez" w:date="2023-03-28T17:42:00Z">
            <w:rPr>
              <w:color w:val="000000" w:themeColor="text1"/>
            </w:rPr>
          </w:rPrChange>
        </w:rPr>
        <w:pPrChange w:id="2805" w:author="Camilo Andrés Díaz Gómez" w:date="2023-03-28T17:43:00Z">
          <w:pPr>
            <w:pStyle w:val="PrrAPA"/>
          </w:pPr>
        </w:pPrChange>
      </w:pPr>
      <w:ins w:id="2806" w:author="Camilo Andrés Díaz Gómez" w:date="2023-03-28T14:17:00Z">
        <w:r w:rsidRPr="002B569F">
          <w:t xml:space="preserve">Son usadas </w:t>
        </w:r>
      </w:ins>
      <w:del w:id="2807" w:author="Camilo Andrés Díaz Gómez" w:date="2023-03-28T14:17:00Z">
        <w:r w:rsidR="0052580A" w:rsidRPr="002B569F" w:rsidDel="001D72EC">
          <w:rPr>
            <w:rPrChange w:id="2808" w:author="Camilo Andrés Díaz Gómez" w:date="2023-03-28T17:42:00Z">
              <w:rPr>
                <w:color w:val="000000" w:themeColor="text1"/>
              </w:rPr>
            </w:rPrChange>
          </w:rPr>
          <w:delText xml:space="preserve">Las redes IoT se pueden usar </w:delText>
        </w:r>
      </w:del>
      <w:r w:rsidR="0052580A" w:rsidRPr="002B569F">
        <w:rPr>
          <w:rPrChange w:id="2809"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rsidP="002B569F">
      <w:pPr>
        <w:pStyle w:val="PrrAPA"/>
        <w:ind w:left="708" w:firstLine="720"/>
        <w:rPr>
          <w:rPrChange w:id="2810" w:author="Camilo Andrés Díaz Gómez" w:date="2023-03-28T17:42:00Z">
            <w:rPr>
              <w:color w:val="000000" w:themeColor="text1"/>
            </w:rPr>
          </w:rPrChange>
        </w:rPr>
        <w:pPrChange w:id="2811" w:author="Camilo Andrés Díaz Gómez" w:date="2023-03-28T17:43:00Z">
          <w:pPr>
            <w:pStyle w:val="PrrAPA"/>
          </w:pPr>
        </w:pPrChange>
      </w:pPr>
    </w:p>
    <w:p w14:paraId="74C39ADE" w14:textId="17B9155B" w:rsidR="0052580A" w:rsidRPr="002B569F" w:rsidRDefault="0052580A" w:rsidP="002B569F">
      <w:pPr>
        <w:pStyle w:val="Ttulo5"/>
        <w:ind w:left="1416"/>
        <w:rPr>
          <w:ins w:id="2812" w:author="Camilo Andrés Díaz Gómez" w:date="2023-03-17T00:41:00Z"/>
          <w:rFonts w:ascii="Times New Roman" w:hAnsi="Times New Roman" w:cs="Times New Roman"/>
          <w:b/>
          <w:bCs/>
          <w:i/>
          <w:iCs/>
          <w:color w:val="auto"/>
          <w:szCs w:val="24"/>
        </w:rPr>
        <w:pPrChange w:id="2813" w:author="Camilo Andrés Díaz Gómez" w:date="2023-03-28T17:43:00Z">
          <w:pPr>
            <w:pStyle w:val="Ttulo5"/>
            <w:ind w:left="708"/>
          </w:pPr>
        </w:pPrChange>
      </w:pPr>
      <w:r w:rsidRPr="002B569F">
        <w:rPr>
          <w:rFonts w:ascii="Times New Roman" w:hAnsi="Times New Roman" w:cs="Times New Roman"/>
          <w:b/>
          <w:bCs/>
          <w:i/>
          <w:iCs/>
          <w:color w:val="auto"/>
          <w:szCs w:val="24"/>
          <w:rPrChange w:id="2814" w:author="Camilo Andrés Díaz Gómez" w:date="2023-03-28T17:42:00Z">
            <w:rPr>
              <w:rFonts w:ascii="Times New Roman" w:eastAsiaTheme="minorHAnsi" w:hAnsi="Times New Roman" w:cs="Times New Roman"/>
              <w:color w:val="auto"/>
              <w:szCs w:val="24"/>
            </w:rPr>
          </w:rPrChange>
        </w:rPr>
        <w:t>Ciudades inteligentes</w:t>
      </w:r>
      <w:del w:id="2815" w:author="Camilo Andrés Díaz Gómez" w:date="2023-03-14T20:34:00Z">
        <w:r w:rsidRPr="002B569F" w:rsidDel="00287D6C">
          <w:rPr>
            <w:rFonts w:ascii="Times New Roman" w:hAnsi="Times New Roman" w:cs="Times New Roman"/>
            <w:b/>
            <w:bCs/>
            <w:i/>
            <w:iCs/>
            <w:color w:val="auto"/>
            <w:szCs w:val="24"/>
            <w:rPrChange w:id="2816"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rsidP="002B569F">
      <w:pPr>
        <w:pStyle w:val="PrrAPA"/>
        <w:ind w:left="1416"/>
        <w:pPrChange w:id="2817" w:author="Camilo Andrés Díaz Gómez" w:date="2023-03-28T17:43:00Z">
          <w:pPr>
            <w:pStyle w:val="PrrAPA"/>
          </w:pPr>
        </w:pPrChange>
      </w:pPr>
    </w:p>
    <w:p w14:paraId="0F192180" w14:textId="27B6A261" w:rsidR="0052580A" w:rsidRPr="002B569F" w:rsidRDefault="00DA6908" w:rsidP="002B569F">
      <w:pPr>
        <w:pStyle w:val="PrrAPA"/>
        <w:ind w:left="1416"/>
        <w:rPr>
          <w:rPrChange w:id="2818" w:author="Camilo Andrés Díaz Gómez" w:date="2023-03-28T17:42:00Z">
            <w:rPr>
              <w:color w:val="000000" w:themeColor="text1"/>
            </w:rPr>
          </w:rPrChange>
        </w:rPr>
        <w:pPrChange w:id="2819" w:author="Camilo Andrés Díaz Gómez" w:date="2023-03-28T17:43:00Z">
          <w:pPr>
            <w:pStyle w:val="PrrAPA"/>
          </w:pPr>
        </w:pPrChange>
      </w:pPr>
      <w:ins w:id="2820" w:author="Camilo Andrés Díaz Gómez" w:date="2023-03-28T14:17:00Z">
        <w:r w:rsidRPr="002B569F">
          <w:t xml:space="preserve">Son usadas </w:t>
        </w:r>
        <w:r w:rsidRPr="002B569F">
          <w:t xml:space="preserve">para </w:t>
        </w:r>
      </w:ins>
      <w:del w:id="2821" w:author="Camilo Andrés Díaz Gómez" w:date="2023-03-28T14:17:00Z">
        <w:r w:rsidR="0052580A" w:rsidRPr="002B569F" w:rsidDel="00DA6908">
          <w:rPr>
            <w:rPrChange w:id="2822" w:author="Camilo Andrés Díaz Gómez" w:date="2023-03-28T17:42:00Z">
              <w:rPr>
                <w:color w:val="000000" w:themeColor="text1"/>
              </w:rPr>
            </w:rPrChange>
          </w:rPr>
          <w:delText xml:space="preserve">Las redes IoT se pueden usar para </w:delText>
        </w:r>
      </w:del>
      <w:r w:rsidR="0052580A" w:rsidRPr="002B569F">
        <w:rPr>
          <w:rPrChange w:id="2823"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rsidP="002B569F">
      <w:pPr>
        <w:pStyle w:val="PrrAPA"/>
        <w:ind w:left="708" w:firstLine="720"/>
        <w:rPr>
          <w:del w:id="2824" w:author="Camilo Andrés Díaz Gómez" w:date="2023-03-28T14:17:00Z"/>
          <w:rPrChange w:id="2825" w:author="Camilo Andrés Díaz Gómez" w:date="2023-03-28T17:42:00Z">
            <w:rPr>
              <w:del w:id="2826" w:author="Camilo Andrés Díaz Gómez" w:date="2023-03-28T14:17:00Z"/>
              <w:color w:val="000000" w:themeColor="text1"/>
            </w:rPr>
          </w:rPrChange>
        </w:rPr>
        <w:pPrChange w:id="2827" w:author="Camilo Andrés Díaz Gómez" w:date="2023-03-28T17:43:00Z">
          <w:pPr>
            <w:pStyle w:val="PrrAPA"/>
          </w:pPr>
        </w:pPrChange>
      </w:pPr>
    </w:p>
    <w:p w14:paraId="2FDE76C8" w14:textId="7F888FDE" w:rsidR="00215A76" w:rsidRPr="002B569F" w:rsidDel="00DA6908" w:rsidRDefault="0052580A" w:rsidP="002B569F">
      <w:pPr>
        <w:rPr>
          <w:del w:id="2828" w:author="Camilo Andrés Díaz Gómez" w:date="2023-03-28T14:17:00Z"/>
          <w:rFonts w:cs="Times New Roman"/>
        </w:rPr>
        <w:pPrChange w:id="2829" w:author="Camilo Andrés Díaz Gómez" w:date="2023-03-28T17:43:00Z">
          <w:pPr>
            <w:pStyle w:val="PrrAPA"/>
          </w:pPr>
        </w:pPrChange>
      </w:pPr>
      <w:del w:id="2830" w:author="Camilo Andrés Díaz Gómez" w:date="2023-03-28T14:17:00Z">
        <w:r w:rsidRPr="002B569F" w:rsidDel="00DA6908">
          <w:rPr>
            <w:rFonts w:eastAsiaTheme="majorEastAsia" w:cs="Times New Roman"/>
            <w:b/>
            <w:bCs/>
            <w:i/>
            <w:iCs/>
            <w:szCs w:val="24"/>
            <w:rPrChange w:id="2831" w:author="Camilo Andrés Díaz Gómez" w:date="2023-03-28T17:42:00Z">
              <w:rPr/>
            </w:rPrChange>
          </w:rPr>
          <w:delText>Gestión de energía</w:delText>
        </w:r>
      </w:del>
      <w:del w:id="2832" w:author="Camilo Andrés Díaz Gómez" w:date="2023-03-14T20:34:00Z">
        <w:r w:rsidRPr="002B569F" w:rsidDel="00287D6C">
          <w:rPr>
            <w:rFonts w:eastAsiaTheme="majorEastAsia" w:cs="Times New Roman"/>
            <w:b/>
            <w:bCs/>
            <w:i/>
            <w:iCs/>
            <w:szCs w:val="24"/>
            <w:rPrChange w:id="2833" w:author="Camilo Andrés Díaz Gómez" w:date="2023-03-28T17:42:00Z">
              <w:rPr/>
            </w:rPrChange>
          </w:rPr>
          <w:delText>.</w:delText>
        </w:r>
      </w:del>
    </w:p>
    <w:p w14:paraId="72CB27D9" w14:textId="1F05F327" w:rsidR="0052580A" w:rsidRPr="002B569F" w:rsidDel="00DA6908" w:rsidRDefault="0052580A" w:rsidP="002B569F">
      <w:pPr>
        <w:pStyle w:val="PrrAPA"/>
        <w:ind w:firstLine="0"/>
        <w:rPr>
          <w:del w:id="2834" w:author="Camilo Andrés Díaz Gómez" w:date="2023-03-28T14:17:00Z"/>
          <w:rPrChange w:id="2835" w:author="Camilo Andrés Díaz Gómez" w:date="2023-03-28T17:42:00Z">
            <w:rPr>
              <w:del w:id="2836" w:author="Camilo Andrés Díaz Gómez" w:date="2023-03-28T14:17:00Z"/>
              <w:color w:val="000000" w:themeColor="text1"/>
            </w:rPr>
          </w:rPrChange>
        </w:rPr>
        <w:pPrChange w:id="2837" w:author="Camilo Andrés Díaz Gómez" w:date="2023-03-28T17:43:00Z">
          <w:pPr>
            <w:pStyle w:val="PrrAPA"/>
          </w:pPr>
        </w:pPrChange>
      </w:pPr>
      <w:del w:id="2838" w:author="Camilo Andrés Díaz Gómez" w:date="2023-03-28T14:17:00Z">
        <w:r w:rsidRPr="002B569F" w:rsidDel="00DA6908">
          <w:rPr>
            <w:rPrChange w:id="2839"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rsidP="002B569F">
      <w:pPr>
        <w:rPr>
          <w:del w:id="2840" w:author="Camilo Andrés Díaz Gómez" w:date="2023-03-14T20:03:00Z"/>
          <w:rFonts w:cs="Times New Roman"/>
          <w:b/>
          <w:bCs/>
          <w:i/>
          <w:iCs/>
          <w:szCs w:val="24"/>
        </w:rPr>
        <w:pPrChange w:id="2841" w:author="Camilo Andrés Díaz Gómez" w:date="2023-03-28T17:43:00Z">
          <w:pPr/>
        </w:pPrChange>
      </w:pPr>
    </w:p>
    <w:p w14:paraId="16D8AB9C" w14:textId="77777777" w:rsidR="00A023DA" w:rsidRPr="002B569F" w:rsidRDefault="00A023DA" w:rsidP="002B569F">
      <w:pPr>
        <w:pStyle w:val="PrrAPA"/>
        <w:ind w:firstLine="0"/>
        <w:rPr>
          <w:ins w:id="2842" w:author="Camilo Andrés Díaz Gómez" w:date="2023-03-14T20:03:00Z"/>
        </w:rPr>
        <w:pPrChange w:id="2843" w:author="Camilo Andrés Díaz Gómez" w:date="2023-03-28T17:43:00Z">
          <w:pPr>
            <w:pStyle w:val="PrrAPA"/>
            <w:ind w:firstLine="720"/>
          </w:pPr>
        </w:pPrChange>
      </w:pPr>
    </w:p>
    <w:p w14:paraId="7191073A" w14:textId="3F46B69E" w:rsidR="0052580A" w:rsidRPr="002B569F" w:rsidRDefault="0052580A" w:rsidP="002B569F">
      <w:pPr>
        <w:pStyle w:val="PrrAPA"/>
        <w:ind w:left="1416"/>
        <w:pPrChange w:id="2844"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rsidP="002B569F">
      <w:pPr>
        <w:rPr>
          <w:del w:id="2845" w:author="Camilo Andrés Díaz Gómez" w:date="2023-03-14T19:49:00Z"/>
          <w:rFonts w:cs="Times New Roman"/>
          <w:b/>
          <w:bCs/>
          <w:i/>
          <w:iCs/>
          <w:szCs w:val="24"/>
        </w:rPr>
        <w:pPrChange w:id="2846" w:author="Camilo Andrés Díaz Gómez" w:date="2023-03-28T17:43:00Z">
          <w:pPr/>
        </w:pPrChange>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rsidP="002B569F">
      <w:pPr>
        <w:pStyle w:val="Ttulo4"/>
        <w:ind w:left="708"/>
        <w:rPr>
          <w:rFonts w:ascii="Times New Roman" w:hAnsi="Times New Roman" w:cs="Times New Roman"/>
          <w:b/>
          <w:bCs/>
          <w:i w:val="0"/>
          <w:iCs w:val="0"/>
          <w:color w:val="auto"/>
          <w:szCs w:val="24"/>
          <w:rPrChange w:id="2847" w:author="Camilo Andrés Díaz Gómez" w:date="2023-03-28T17:42:00Z">
            <w:rPr>
              <w:i/>
              <w:iCs/>
            </w:rPr>
          </w:rPrChange>
        </w:rPr>
        <w:pPrChange w:id="2848" w:author="Camilo Andrés Díaz Gómez" w:date="2023-03-28T17:43:00Z">
          <w:pPr/>
        </w:pPrChange>
      </w:pPr>
      <w:r w:rsidRPr="002B569F">
        <w:rPr>
          <w:rFonts w:ascii="Times New Roman" w:hAnsi="Times New Roman" w:cs="Times New Roman"/>
          <w:b/>
          <w:bCs/>
          <w:i w:val="0"/>
          <w:iCs w:val="0"/>
          <w:color w:val="auto"/>
          <w:szCs w:val="24"/>
          <w:rPrChange w:id="2849" w:author="Camilo Andrés Díaz Gómez" w:date="2023-03-28T17:42:00Z">
            <w:rPr/>
          </w:rPrChange>
        </w:rPr>
        <w:t xml:space="preserve">Beneficios </w:t>
      </w:r>
    </w:p>
    <w:p w14:paraId="4640E6D7" w14:textId="77777777" w:rsidR="0052580A" w:rsidRPr="002B569F" w:rsidRDefault="0052580A" w:rsidP="002B569F">
      <w:pPr>
        <w:pStyle w:val="PrrAPA"/>
        <w:ind w:left="708"/>
        <w:pPrChange w:id="2850" w:author="Camilo Andrés Díaz Gómez" w:date="2023-03-28T17:43:00Z">
          <w:pPr/>
        </w:pPrChange>
      </w:pPr>
    </w:p>
    <w:p w14:paraId="510C5761" w14:textId="3603E99C" w:rsidR="0052580A" w:rsidRPr="002B569F" w:rsidDel="00A023DA" w:rsidRDefault="0052580A" w:rsidP="002B569F">
      <w:pPr>
        <w:pStyle w:val="PrrAPA"/>
        <w:ind w:left="708"/>
        <w:rPr>
          <w:del w:id="2851" w:author="Steff Guzmán" w:date="2023-03-13T19:40:00Z"/>
        </w:rPr>
        <w:pPrChange w:id="2852"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rsidP="002B569F">
      <w:pPr>
        <w:pStyle w:val="PrrAPA"/>
        <w:ind w:left="708"/>
        <w:rPr>
          <w:ins w:id="2853" w:author="Camilo Andrés Díaz Gómez" w:date="2023-03-14T20:03:00Z"/>
        </w:rPr>
        <w:pPrChange w:id="2854" w:author="Camilo Andrés Díaz Gómez" w:date="2023-03-28T17:43:00Z">
          <w:pPr>
            <w:pStyle w:val="PrrAPA"/>
            <w:ind w:firstLine="720"/>
          </w:pPr>
        </w:pPrChange>
      </w:pPr>
    </w:p>
    <w:p w14:paraId="7E11B4B6" w14:textId="77777777" w:rsidR="00534D76" w:rsidRPr="002B569F" w:rsidRDefault="00534D76" w:rsidP="002B569F">
      <w:pPr>
        <w:pStyle w:val="PrrAPA"/>
        <w:ind w:left="708"/>
        <w:rPr>
          <w:ins w:id="2855" w:author="Steff Guzmán" w:date="2023-03-13T19:40:00Z"/>
        </w:rPr>
        <w:pPrChange w:id="2856" w:author="Camilo Andrés Díaz Gómez" w:date="2023-03-28T17:43:00Z">
          <w:pPr>
            <w:pStyle w:val="PrrAPA"/>
            <w:ind w:firstLine="720"/>
          </w:pPr>
        </w:pPrChange>
      </w:pPr>
    </w:p>
    <w:p w14:paraId="61811467" w14:textId="77777777" w:rsidR="0052580A" w:rsidRPr="002B569F" w:rsidDel="00534D76" w:rsidRDefault="0052580A" w:rsidP="002B569F">
      <w:pPr>
        <w:pStyle w:val="PrrAPA"/>
        <w:ind w:left="708"/>
        <w:rPr>
          <w:del w:id="2857" w:author="Steff Guzmán" w:date="2023-03-13T19:40:00Z"/>
        </w:rPr>
        <w:pPrChange w:id="2858" w:author="Camilo Andrés Díaz Gómez" w:date="2023-03-28T17:43:00Z">
          <w:pPr>
            <w:pStyle w:val="PrrAPA"/>
            <w:ind w:firstLine="720"/>
          </w:pPr>
        </w:pPrChange>
      </w:pPr>
    </w:p>
    <w:p w14:paraId="2FF8B066" w14:textId="5A4A3C3F" w:rsidR="0052580A" w:rsidRPr="002B569F" w:rsidRDefault="0052580A" w:rsidP="002B569F">
      <w:pPr>
        <w:pStyle w:val="PrrAPA"/>
        <w:ind w:left="708"/>
        <w:pPrChange w:id="2859" w:author="Camilo Andrés Díaz Gómez" w:date="2023-03-28T17:43:00Z">
          <w:pPr>
            <w:pStyle w:val="PrrAPA"/>
            <w:ind w:firstLine="720"/>
          </w:pPr>
        </w:pPrChange>
      </w:pPr>
      <w:r w:rsidRPr="002B569F">
        <w:t>Por ejemplo, se ha demostrado que la aplicación industrial de IoT minimiza los esfuerzos y los riesgos al tiempo que aumenta la productividad, lo que hace que los procesos sean más efectivos y eficientes a través de la gestión y el control remotos de la maquinaria. En el estudio Industry 4.0 de Deloitte</w:t>
      </w:r>
      <w:ins w:id="2860"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rsidP="002B569F">
      <w:pPr>
        <w:pStyle w:val="PrrAPA"/>
        <w:ind w:left="708"/>
        <w:pPrChange w:id="2864" w:author="Camilo Andrés Díaz Gómez" w:date="2023-03-28T17:43:00Z">
          <w:pPr>
            <w:pStyle w:val="PrrAPA"/>
            <w:ind w:firstLine="720"/>
          </w:pPr>
        </w:pPrChange>
      </w:pPr>
    </w:p>
    <w:p w14:paraId="35832E6B" w14:textId="77777777" w:rsidR="0052580A" w:rsidRPr="002B569F" w:rsidRDefault="0052580A" w:rsidP="002B569F">
      <w:pPr>
        <w:pStyle w:val="PrrAPA"/>
        <w:ind w:left="708"/>
        <w:pPrChange w:id="2865" w:author="Camilo Andrés Díaz Gómez" w:date="2023-03-28T17:43:00Z">
          <w:pPr>
            <w:pStyle w:val="PrrAPA"/>
            <w:ind w:firstLine="720"/>
          </w:pPr>
        </w:pPrChange>
      </w:pPr>
      <w:r w:rsidRPr="002B569F">
        <w:t>El sector agrícola también se ha beneficiado de la tecnología IoT en forma de Smart Agriculture,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rsidP="002B569F">
      <w:pPr>
        <w:pStyle w:val="PrrAPA"/>
        <w:pPrChange w:id="2866" w:author="Camilo Andrés Díaz Gómez" w:date="2023-03-28T17:43:00Z">
          <w:pPr>
            <w:pStyle w:val="PrrAPA"/>
            <w:ind w:firstLine="720"/>
          </w:pPr>
        </w:pPrChange>
      </w:pPr>
    </w:p>
    <w:p w14:paraId="0F3D9EC2" w14:textId="4B141FFF" w:rsidR="00AA1CC1" w:rsidRPr="002B569F" w:rsidRDefault="00AA1CC1" w:rsidP="002B569F">
      <w:pPr>
        <w:pStyle w:val="Ttulo4"/>
        <w:ind w:left="708"/>
        <w:rPr>
          <w:ins w:id="2867" w:author="Camilo Andrés Díaz Gómez" w:date="2023-03-17T00:41:00Z"/>
          <w:rFonts w:ascii="Times New Roman" w:hAnsi="Times New Roman" w:cs="Times New Roman"/>
          <w:b/>
          <w:bCs/>
          <w:i w:val="0"/>
          <w:iCs w:val="0"/>
          <w:color w:val="auto"/>
          <w:szCs w:val="24"/>
        </w:rPr>
        <w:pPrChange w:id="2868" w:author="Camilo Andrés Díaz Gómez" w:date="2023-03-28T17:43:00Z">
          <w:pPr>
            <w:pStyle w:val="Ttulo4"/>
          </w:pPr>
        </w:pPrChange>
      </w:pPr>
      <w:r w:rsidRPr="002B569F">
        <w:rPr>
          <w:rFonts w:ascii="Times New Roman" w:hAnsi="Times New Roman" w:cs="Times New Roman"/>
          <w:b/>
          <w:bCs/>
          <w:i w:val="0"/>
          <w:iCs w:val="0"/>
          <w:color w:val="auto"/>
          <w:szCs w:val="24"/>
          <w:rPrChange w:id="2869" w:author="Camilo Andrés Díaz Gómez" w:date="2023-03-28T17:42:00Z">
            <w:rPr>
              <w:rFonts w:ascii="Times New Roman" w:eastAsiaTheme="minorHAnsi" w:hAnsi="Times New Roman" w:cstheme="minorBidi"/>
              <w:color w:val="auto"/>
            </w:rPr>
          </w:rPrChange>
        </w:rPr>
        <w:t xml:space="preserve">Modelos </w:t>
      </w:r>
      <w:del w:id="2870" w:author="Camilo Andrés Díaz Gómez" w:date="2023-03-14T21:26:00Z">
        <w:r w:rsidRPr="002B569F" w:rsidDel="005C4C59">
          <w:rPr>
            <w:rFonts w:ascii="Times New Roman" w:hAnsi="Times New Roman" w:cs="Times New Roman"/>
            <w:b/>
            <w:bCs/>
            <w:i w:val="0"/>
            <w:iCs w:val="0"/>
            <w:color w:val="auto"/>
            <w:szCs w:val="24"/>
            <w:rPrChange w:id="2871" w:author="Camilo Andrés Díaz Gómez" w:date="2023-03-28T17:42:00Z">
              <w:rPr>
                <w:rFonts w:ascii="Times New Roman" w:eastAsiaTheme="minorHAnsi" w:hAnsi="Times New Roman" w:cstheme="minorBidi"/>
                <w:color w:val="auto"/>
              </w:rPr>
            </w:rPrChange>
          </w:rPr>
          <w:delText>De</w:delText>
        </w:r>
      </w:del>
      <w:ins w:id="2872"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873"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rsidP="002B569F">
      <w:pPr>
        <w:pStyle w:val="PrrAPA"/>
        <w:ind w:left="708"/>
        <w:rPr>
          <w:rPrChange w:id="2874" w:author="Camilo Andrés Díaz Gómez" w:date="2023-03-28T17:42:00Z">
            <w:rPr>
              <w:i/>
              <w:iCs/>
            </w:rPr>
          </w:rPrChange>
        </w:rPr>
        <w:pPrChange w:id="2875" w:author="Camilo Andrés Díaz Gómez" w:date="2023-03-28T17:43:00Z">
          <w:pPr/>
        </w:pPrChange>
      </w:pPr>
    </w:p>
    <w:p w14:paraId="29369D59" w14:textId="77777777" w:rsidR="00DA6908" w:rsidRPr="002B569F" w:rsidRDefault="00AA1CC1" w:rsidP="002B569F">
      <w:pPr>
        <w:pStyle w:val="PrrAPA"/>
        <w:ind w:left="708"/>
        <w:rPr>
          <w:ins w:id="2876" w:author="Camilo Andrés Díaz Gómez" w:date="2023-03-28T14:22:00Z"/>
        </w:rPr>
      </w:pPr>
      <w:r w:rsidRPr="002B569F">
        <w:t xml:space="preserve">En </w:t>
      </w:r>
      <w:del w:id="2877" w:author="DIANA CAROLINA CANDIA HERRERA" w:date="2023-03-07T10:04:00Z">
        <w:r w:rsidRPr="002B569F" w:rsidDel="003D4F76">
          <w:delText>el  Modelo</w:delText>
        </w:r>
      </w:del>
      <w:ins w:id="2878" w:author="DIANA CAROLINA CANDIA HERRERA" w:date="2023-03-07T10:04:00Z">
        <w:r w:rsidR="003D4F76" w:rsidRPr="002B569F">
          <w:t>el Modelo</w:t>
        </w:r>
      </w:ins>
      <w:r w:rsidRPr="002B569F">
        <w:t xml:space="preserve"> general de la arquitectura de una red IoT </w:t>
      </w:r>
      <w:del w:id="2879" w:author="Camilo Andrés Díaz Gómez" w:date="2023-03-17T00:41:00Z">
        <w:r w:rsidRPr="002B569F" w:rsidDel="00EE67FE">
          <w:delText>( Ver</w:delText>
        </w:r>
      </w:del>
      <w:ins w:id="2880"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881" w:author="Camilo Andrés Díaz Gómez" w:date="2023-03-28T14:22:00Z"/>
        </w:rPr>
      </w:pPr>
    </w:p>
    <w:p w14:paraId="4EFA2B34" w14:textId="77777777" w:rsidR="00DA6908" w:rsidRPr="002B569F" w:rsidRDefault="00AA1CC1" w:rsidP="002B569F">
      <w:pPr>
        <w:pStyle w:val="PrrAPA"/>
        <w:ind w:left="708"/>
        <w:rPr>
          <w:ins w:id="2882"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883" w:author="Camilo Andrés Díaz Gómez" w:date="2023-03-28T14:22:00Z"/>
        </w:rPr>
      </w:pPr>
    </w:p>
    <w:p w14:paraId="2738CA52" w14:textId="77777777" w:rsidR="00DA6908" w:rsidRPr="002B569F" w:rsidRDefault="00AA1CC1" w:rsidP="002B569F">
      <w:pPr>
        <w:pStyle w:val="PrrAPA"/>
        <w:ind w:left="708"/>
        <w:rPr>
          <w:ins w:id="2884" w:author="Camilo Andrés Díaz Gómez" w:date="2023-03-28T14:22:00Z"/>
        </w:rPr>
      </w:pPr>
      <w:r w:rsidRPr="002B569F">
        <w:lastRenderedPageBreak/>
        <w:t>Gracias a la percepción esta información se envía a la red o nube, la cual, es la segunda capa, por medio de los gateways que son los encargados de transmitir, con toda la seguridad necesaria, los datos obtenidos entre las dos capas.</w:t>
      </w:r>
    </w:p>
    <w:p w14:paraId="53BE4EAF" w14:textId="77777777" w:rsidR="00DA6908" w:rsidRPr="002B569F" w:rsidRDefault="00DA6908" w:rsidP="002B569F">
      <w:pPr>
        <w:pStyle w:val="PrrAPA"/>
        <w:ind w:left="708"/>
        <w:rPr>
          <w:ins w:id="2885" w:author="Camilo Andrés Díaz Gómez" w:date="2023-03-28T14:22:00Z"/>
        </w:rPr>
      </w:pPr>
    </w:p>
    <w:p w14:paraId="50EA3CAA" w14:textId="484AE85E" w:rsidR="005814B4" w:rsidRPr="002B569F" w:rsidDel="00C87243" w:rsidRDefault="00AA1CC1" w:rsidP="002B569F">
      <w:pPr>
        <w:pStyle w:val="PrrAPA"/>
        <w:ind w:left="708"/>
        <w:rPr>
          <w:del w:id="2886" w:author="Steff Guzmán" w:date="2023-03-13T18:33:00Z"/>
        </w:rPr>
        <w:pPrChange w:id="2887" w:author="Camilo Andrés Díaz Gómez" w:date="2023-03-28T17:43:00Z">
          <w:pPr>
            <w:pStyle w:val="PrrAPA"/>
            <w:ind w:firstLine="0"/>
          </w:pPr>
        </w:pPrChange>
      </w:pPr>
      <w:del w:id="2888" w:author="Camilo Andrés Díaz Gómez" w:date="2023-03-28T14:22:00Z">
        <w:r w:rsidRPr="002B569F" w:rsidDel="00DA6908">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rsidP="002B569F">
      <w:pPr>
        <w:pStyle w:val="PrrAPA"/>
        <w:ind w:left="708"/>
        <w:rPr>
          <w:ins w:id="2889" w:author="Steff Guzmán" w:date="2023-03-13T18:41:00Z"/>
        </w:rPr>
        <w:pPrChange w:id="2890" w:author="Camilo Andrés Díaz Gómez" w:date="2023-03-28T17:43:00Z">
          <w:pPr>
            <w:pStyle w:val="PrrAPA"/>
            <w:ind w:firstLine="720"/>
          </w:pPr>
        </w:pPrChange>
      </w:pPr>
    </w:p>
    <w:p w14:paraId="20B4375B" w14:textId="3941459E" w:rsidR="005814B4" w:rsidRPr="002B569F" w:rsidDel="00D543AC" w:rsidRDefault="005814B4" w:rsidP="002B569F">
      <w:pPr>
        <w:pStyle w:val="PrrAPA"/>
        <w:ind w:left="708"/>
        <w:rPr>
          <w:del w:id="2891" w:author="Steff Guzmán" w:date="2023-03-13T18:29:00Z"/>
        </w:rPr>
        <w:pPrChange w:id="2892" w:author="Camilo Andrés Díaz Gómez" w:date="2023-03-28T17:43:00Z">
          <w:pPr>
            <w:pStyle w:val="Descripcin"/>
            <w:spacing w:line="360" w:lineRule="auto"/>
          </w:pPr>
        </w:pPrChange>
      </w:pPr>
    </w:p>
    <w:p w14:paraId="2F23F97B" w14:textId="77777777" w:rsidR="00D00CDF" w:rsidRPr="002B569F" w:rsidDel="00EE67FE" w:rsidRDefault="00D00CDF" w:rsidP="002B569F">
      <w:pPr>
        <w:pStyle w:val="PrrAPA"/>
        <w:ind w:firstLine="0"/>
        <w:rPr>
          <w:ins w:id="2893" w:author="Steff Guzmán" w:date="2023-03-13T19:40:00Z"/>
          <w:del w:id="2894" w:author="Camilo Andrés Díaz Gómez" w:date="2023-03-17T00:41:00Z"/>
        </w:rPr>
        <w:pPrChange w:id="2895" w:author="Camilo Andrés Díaz Gómez" w:date="2023-03-28T17:43:00Z">
          <w:pPr>
            <w:pStyle w:val="PrrAPA"/>
            <w:ind w:firstLine="0"/>
          </w:pPr>
        </w:pPrChange>
      </w:pPr>
    </w:p>
    <w:p w14:paraId="672A75E1" w14:textId="77777777" w:rsidR="00C87243" w:rsidRPr="002B569F" w:rsidRDefault="00C87243" w:rsidP="002B569F">
      <w:pPr>
        <w:pStyle w:val="PrrAPA"/>
        <w:ind w:firstLine="0"/>
        <w:rPr>
          <w:ins w:id="2896" w:author="Steff Guzmán" w:date="2023-03-13T18:45:00Z"/>
          <w:bCs/>
        </w:rPr>
      </w:pPr>
    </w:p>
    <w:p w14:paraId="2A16DB1C" w14:textId="55D5F215" w:rsidR="00A023DA" w:rsidRPr="002B569F" w:rsidRDefault="00842F9D" w:rsidP="002B569F">
      <w:pPr>
        <w:pStyle w:val="Descripcin"/>
        <w:spacing w:line="360" w:lineRule="auto"/>
        <w:ind w:firstLine="708"/>
        <w:rPr>
          <w:ins w:id="2897" w:author="Camilo Andrés Díaz Gómez" w:date="2023-03-28T15:17:00Z"/>
          <w:rFonts w:cs="Times New Roman"/>
          <w:b w:val="0"/>
          <w:bCs/>
          <w:i/>
          <w:szCs w:val="24"/>
        </w:rPr>
        <w:pPrChange w:id="2898" w:author="Camilo Andrés Díaz Gómez" w:date="2023-03-28T17:43:00Z">
          <w:pPr>
            <w:pStyle w:val="Descripcin"/>
            <w:ind w:firstLine="708"/>
          </w:pPr>
        </w:pPrChange>
      </w:pPr>
      <w:bookmarkStart w:id="2899" w:name="_Toc130919838"/>
      <w:ins w:id="290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901" w:author="Steff Guzmán" w:date="2023-03-24T15:14:00Z">
        <w:r w:rsidRPr="002B569F">
          <w:rPr>
            <w:rFonts w:cs="Times New Roman"/>
            <w:noProof/>
            <w:szCs w:val="24"/>
          </w:rPr>
          <w:t>2</w:t>
        </w:r>
      </w:ins>
      <w:ins w:id="2902" w:author="Steff Guzmán" w:date="2023-03-24T15:08:00Z">
        <w:r w:rsidRPr="002B569F">
          <w:rPr>
            <w:rFonts w:cs="Times New Roman"/>
            <w:szCs w:val="24"/>
          </w:rPr>
          <w:fldChar w:fldCharType="end"/>
        </w:r>
      </w:ins>
      <w:ins w:id="2903" w:author="Steff Guzmán" w:date="2023-03-13T18:45:00Z">
        <w:r w:rsidR="00C87243" w:rsidRPr="002B569F">
          <w:rPr>
            <w:rFonts w:cs="Times New Roman"/>
            <w:bCs/>
            <w:szCs w:val="24"/>
          </w:rPr>
          <w:t xml:space="preserve"> </w:t>
        </w:r>
      </w:ins>
      <w:ins w:id="2904"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905" w:author="Camilo Andrés Díaz Gómez" w:date="2023-03-28T17:42:00Z">
              <w:rPr>
                <w:rFonts w:cs="Times New Roman"/>
                <w:i/>
                <w:iCs w:val="0"/>
                <w:szCs w:val="24"/>
              </w:rPr>
            </w:rPrChange>
          </w:rPr>
          <w:t>Modelo general de la arquitectura de una red IoT</w:t>
        </w:r>
      </w:ins>
      <w:bookmarkEnd w:id="2899"/>
    </w:p>
    <w:p w14:paraId="5E837107" w14:textId="77777777" w:rsidR="00C038A4" w:rsidRPr="002B569F" w:rsidRDefault="00C038A4" w:rsidP="002B569F">
      <w:pPr>
        <w:rPr>
          <w:ins w:id="2906" w:author="Camilo Andrés Díaz Gómez" w:date="2023-03-14T20:05:00Z"/>
          <w:rFonts w:cs="Times New Roman"/>
          <w:rPrChange w:id="2907" w:author="Camilo Andrés Díaz Gómez" w:date="2023-03-28T17:42:00Z">
            <w:rPr>
              <w:ins w:id="2908" w:author="Camilo Andrés Díaz Gómez" w:date="2023-03-14T20:05:00Z"/>
              <w:i/>
            </w:rPr>
          </w:rPrChange>
        </w:rPr>
        <w:pPrChange w:id="2909" w:author="Camilo Andrés Díaz Gómez" w:date="2023-03-28T17:43:00Z">
          <w:pPr>
            <w:pStyle w:val="PrrAPA"/>
            <w:ind w:firstLine="0"/>
          </w:pPr>
        </w:pPrChange>
      </w:pPr>
    </w:p>
    <w:p w14:paraId="470A9E64" w14:textId="6F7C1BC3" w:rsidR="00244CE1" w:rsidRPr="002B569F" w:rsidDel="00A023DA" w:rsidRDefault="00EE67FE" w:rsidP="002B569F">
      <w:pPr>
        <w:pStyle w:val="Descripcin"/>
        <w:spacing w:line="360" w:lineRule="auto"/>
        <w:ind w:left="708"/>
        <w:rPr>
          <w:ins w:id="2910" w:author="Steff Guzmán" w:date="2023-03-13T18:29:00Z"/>
          <w:del w:id="2911" w:author="Camilo Andrés Díaz Gómez" w:date="2023-03-14T20:05:00Z"/>
          <w:rFonts w:cs="Times New Roman"/>
          <w:bCs/>
        </w:rPr>
        <w:pPrChange w:id="2912" w:author="Camilo Andrés Díaz Gómez" w:date="2023-03-28T17:43:00Z">
          <w:pPr>
            <w:pStyle w:val="PrrAPA"/>
            <w:ind w:firstLine="0"/>
          </w:pPr>
        </w:pPrChange>
      </w:pPr>
      <w:ins w:id="2913" w:author="Camilo Andrés Díaz Gómez" w:date="2023-03-17T00:41:00Z">
        <w:r w:rsidRPr="002B569F">
          <w:rPr>
            <w:rFonts w:cs="Times New Roman"/>
            <w:b w:val="0"/>
            <w:iCs w:val="0"/>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914" w:author="Camilo Andrés Díaz Gómez" w:date="2023-03-17T00:41:00Z">
        <w:r w:rsidR="00A023DA" w:rsidRPr="002B569F" w:rsidDel="00EE67FE">
          <w:rPr>
            <w:rFonts w:cs="Times New Roman"/>
            <w:b w:val="0"/>
            <w:iCs w:val="0"/>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rsidP="002B569F">
      <w:pPr>
        <w:pStyle w:val="PrrAPA"/>
        <w:ind w:left="708" w:firstLine="0"/>
        <w:rPr>
          <w:del w:id="2915" w:author="Steff Guzmán" w:date="2023-03-13T18:31:00Z"/>
          <w:b/>
          <w:bCs/>
          <w:i/>
          <w:iCs/>
          <w:rPrChange w:id="2916" w:author="Camilo Andrés Díaz Gómez" w:date="2023-03-28T17:42:00Z">
            <w:rPr>
              <w:del w:id="2917" w:author="Steff Guzmán" w:date="2023-03-13T18:31:00Z"/>
              <w:b/>
              <w:bCs/>
            </w:rPr>
          </w:rPrChange>
        </w:rPr>
        <w:pPrChange w:id="2918" w:author="Camilo Andrés Díaz Gómez" w:date="2023-03-28T17:43:00Z">
          <w:pPr>
            <w:pStyle w:val="PrrAPA"/>
            <w:ind w:firstLine="0"/>
          </w:pPr>
        </w:pPrChange>
      </w:pPr>
      <w:del w:id="2919" w:author="Steff Guzmán" w:date="2023-03-13T18:31:00Z">
        <w:r w:rsidRPr="002B569F" w:rsidDel="00244CE1">
          <w:rPr>
            <w:b/>
            <w:bCs/>
            <w:i/>
            <w:iCs/>
            <w:rPrChange w:id="2920" w:author="Camilo Andrés Díaz Gómez" w:date="2023-03-28T17:42:00Z">
              <w:rPr>
                <w:b/>
                <w:bCs/>
              </w:rPr>
            </w:rPrChange>
          </w:rPr>
          <w:delText>Figura 2.</w:delText>
        </w:r>
      </w:del>
    </w:p>
    <w:p w14:paraId="064F076E" w14:textId="792792CD" w:rsidR="005814B4" w:rsidRPr="002B569F" w:rsidDel="00A023DA" w:rsidRDefault="005814B4" w:rsidP="002B569F">
      <w:pPr>
        <w:pStyle w:val="PrrAPA"/>
        <w:ind w:left="708" w:firstLine="0"/>
        <w:rPr>
          <w:del w:id="2921" w:author="Camilo Andrés Díaz Gómez" w:date="2023-03-14T20:05:00Z"/>
          <w:i/>
          <w:rPrChange w:id="2922" w:author="Camilo Andrés Díaz Gómez" w:date="2023-03-28T17:42:00Z">
            <w:rPr>
              <w:del w:id="2923" w:author="Camilo Andrés Díaz Gómez" w:date="2023-03-14T20:05:00Z"/>
              <w:rFonts w:cs="Times New Roman"/>
            </w:rPr>
          </w:rPrChange>
        </w:rPr>
        <w:pPrChange w:id="2924" w:author="Camilo Andrés Díaz Gómez" w:date="2023-03-28T17:43:00Z">
          <w:pPr>
            <w:pStyle w:val="Descripcin"/>
          </w:pPr>
        </w:pPrChange>
      </w:pPr>
      <w:del w:id="2925" w:author="Camilo Andrés Díaz Gómez" w:date="2023-03-14T20:05:00Z">
        <w:r w:rsidRPr="002B569F" w:rsidDel="00A023DA">
          <w:rPr>
            <w:i/>
            <w:iCs/>
            <w:rPrChange w:id="2926" w:author="Camilo Andrés Díaz Gómez" w:date="2023-03-28T17:42:00Z">
              <w:rPr>
                <w:b w:val="0"/>
                <w:iCs w:val="0"/>
              </w:rPr>
            </w:rPrChange>
          </w:rPr>
          <w:delText>Modelo general de la arquitectura de una red IoT</w:delText>
        </w:r>
      </w:del>
    </w:p>
    <w:p w14:paraId="4BA85806" w14:textId="330870D8" w:rsidR="005814B4" w:rsidRPr="002B569F" w:rsidRDefault="00DB0B24" w:rsidP="002B569F">
      <w:pPr>
        <w:ind w:left="708"/>
        <w:jc w:val="center"/>
        <w:rPr>
          <w:ins w:id="2927" w:author="Camilo Andrés Díaz Gómez" w:date="2023-03-12T18:23:00Z"/>
          <w:rFonts w:cs="Times New Roman"/>
          <w:szCs w:val="24"/>
        </w:rPr>
        <w:pPrChange w:id="2928" w:author="Camilo Andrés Díaz Gómez" w:date="2023-03-28T17:43:00Z">
          <w:pPr/>
        </w:pPrChange>
      </w:pPr>
      <w:ins w:id="2929" w:author="Steff Guzmán" w:date="2023-03-13T19:01:00Z">
        <w:del w:id="2930"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931" w:author="Camilo Andrés Díaz Gómez" w:date="2023-03-28T15:17:00Z"/>
          <w:rFonts w:cs="Times New Roman"/>
          <w:i/>
          <w:iCs/>
          <w:szCs w:val="24"/>
        </w:rPr>
      </w:pPr>
    </w:p>
    <w:p w14:paraId="6E13BA55" w14:textId="6D2636FF" w:rsidR="00EF7707" w:rsidRPr="002B569F" w:rsidDel="00EE67FE" w:rsidRDefault="00DB0B24" w:rsidP="002B569F">
      <w:pPr>
        <w:ind w:firstLine="708"/>
        <w:rPr>
          <w:del w:id="2932" w:author="Camilo Andrés Díaz Gómez" w:date="2023-03-14T20:06:00Z"/>
          <w:rFonts w:cs="Times New Roman"/>
          <w:i/>
          <w:iCs/>
          <w:szCs w:val="24"/>
        </w:rPr>
        <w:pPrChange w:id="2933" w:author="Camilo Andrés Díaz Gómez" w:date="2023-03-28T17:43:00Z">
          <w:pPr/>
        </w:pPrChange>
      </w:pPr>
      <w:ins w:id="2934" w:author="Steff Guzmán" w:date="2023-03-13T19:01:00Z">
        <w:del w:id="2935" w:author="Camilo Andrés Díaz Gómez" w:date="2023-03-14T20:05:00Z">
          <w:r w:rsidRPr="002B569F" w:rsidDel="00A023DA">
            <w:rPr>
              <w:rFonts w:cs="Times New Roman"/>
              <w:i/>
              <w:iCs/>
              <w:szCs w:val="24"/>
            </w:rPr>
            <w:delText xml:space="preserve">Fuente: </w:delText>
          </w:r>
        </w:del>
      </w:ins>
      <w:ins w:id="2936" w:author="Camilo Andrés Díaz Gómez" w:date="2023-03-14T20:05:00Z">
        <w:r w:rsidR="00A023DA" w:rsidRPr="002B569F">
          <w:rPr>
            <w:rFonts w:cs="Times New Roman"/>
            <w:i/>
            <w:iCs/>
            <w:szCs w:val="24"/>
          </w:rPr>
          <w:t xml:space="preserve">Fuente: </w:t>
        </w:r>
      </w:ins>
      <w:ins w:id="2937" w:author="Camilo Andrés Díaz Gómez" w:date="2023-03-12T18:23:00Z">
        <w:r w:rsidR="00EF7707" w:rsidRPr="002B569F">
          <w:rPr>
            <w:rFonts w:cs="Times New Roman"/>
            <w:i/>
            <w:iCs/>
            <w:szCs w:val="24"/>
          </w:rPr>
          <w:t>Elaboración propia</w:t>
        </w:r>
      </w:ins>
      <w:ins w:id="2938" w:author="Camilo Andrés Díaz Gómez" w:date="2023-03-14T20:11:00Z">
        <w:r w:rsidR="00A023DA" w:rsidRPr="002B569F">
          <w:rPr>
            <w:rFonts w:cs="Times New Roman"/>
            <w:i/>
            <w:iCs/>
            <w:szCs w:val="24"/>
          </w:rPr>
          <w:t>.</w:t>
        </w:r>
      </w:ins>
    </w:p>
    <w:p w14:paraId="5D2F09F3" w14:textId="77777777" w:rsidR="00EE67FE" w:rsidRPr="002B569F" w:rsidRDefault="00EE67FE" w:rsidP="002B569F">
      <w:pPr>
        <w:ind w:firstLine="708"/>
        <w:rPr>
          <w:ins w:id="2939" w:author="Camilo Andrés Díaz Gómez" w:date="2023-03-17T00:42:00Z"/>
          <w:rFonts w:cs="Times New Roman"/>
          <w:i/>
          <w:iCs/>
          <w:szCs w:val="24"/>
          <w:rPrChange w:id="2940" w:author="Camilo Andrés Díaz Gómez" w:date="2023-03-28T17:42:00Z">
            <w:rPr>
              <w:ins w:id="2941" w:author="Camilo Andrés Díaz Gómez" w:date="2023-03-17T00:42:00Z"/>
              <w:rFonts w:cs="Times New Roman"/>
            </w:rPr>
          </w:rPrChange>
        </w:rPr>
        <w:pPrChange w:id="2942" w:author="Camilo Andrés Díaz Gómez" w:date="2023-03-28T17:43:00Z">
          <w:pPr/>
        </w:pPrChange>
      </w:pPr>
    </w:p>
    <w:p w14:paraId="2983E38D" w14:textId="77777777" w:rsidR="005814B4" w:rsidRPr="002B569F" w:rsidRDefault="005814B4" w:rsidP="002B569F">
      <w:pPr>
        <w:ind w:left="708"/>
        <w:rPr>
          <w:rFonts w:cs="Times New Roman"/>
          <w:b/>
          <w:bCs/>
          <w:i/>
          <w:iCs/>
        </w:rPr>
        <w:pPrChange w:id="2943" w:author="Camilo Andrés Díaz Gómez" w:date="2023-03-28T17:43:00Z">
          <w:pPr>
            <w:pStyle w:val="PrrAPA"/>
            <w:ind w:firstLine="0"/>
          </w:pPr>
        </w:pPrChange>
      </w:pPr>
    </w:p>
    <w:p w14:paraId="29FE5940" w14:textId="6CF4CEA8" w:rsidR="00B048F9" w:rsidRPr="002B569F" w:rsidRDefault="005814B4" w:rsidP="002B569F">
      <w:pPr>
        <w:pStyle w:val="Ttulo4"/>
        <w:ind w:left="708"/>
        <w:rPr>
          <w:ins w:id="2944" w:author="Camilo Andrés Díaz Gómez" w:date="2023-03-17T00:42:00Z"/>
          <w:rFonts w:ascii="Times New Roman" w:hAnsi="Times New Roman" w:cs="Times New Roman"/>
          <w:b/>
          <w:bCs/>
          <w:i w:val="0"/>
          <w:iCs w:val="0"/>
          <w:color w:val="auto"/>
          <w:szCs w:val="24"/>
        </w:rPr>
        <w:pPrChange w:id="2945" w:author="Camilo Andrés Díaz Gómez" w:date="2023-03-28T17:43:00Z">
          <w:pPr>
            <w:pStyle w:val="Ttulo4"/>
          </w:pPr>
        </w:pPrChange>
      </w:pPr>
      <w:r w:rsidRPr="002B569F">
        <w:rPr>
          <w:rFonts w:ascii="Times New Roman" w:hAnsi="Times New Roman" w:cs="Times New Roman"/>
          <w:b/>
          <w:bCs/>
          <w:i w:val="0"/>
          <w:iCs w:val="0"/>
          <w:color w:val="auto"/>
          <w:szCs w:val="24"/>
          <w:rPrChange w:id="2946"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rsidP="002B569F">
      <w:pPr>
        <w:pStyle w:val="PrrAPA"/>
        <w:ind w:left="708"/>
        <w:rPr>
          <w:rPrChange w:id="2947" w:author="Camilo Andrés Díaz Gómez" w:date="2023-03-28T17:42:00Z">
            <w:rPr>
              <w:i/>
              <w:iCs/>
            </w:rPr>
          </w:rPrChange>
        </w:rPr>
        <w:pPrChange w:id="2948" w:author="Camilo Andrés Díaz Gómez" w:date="2023-03-28T17:43:00Z">
          <w:pPr/>
        </w:pPrChange>
      </w:pPr>
    </w:p>
    <w:p w14:paraId="7B8327F2" w14:textId="5243FA6A" w:rsidR="005814B4" w:rsidRPr="002B569F" w:rsidRDefault="005814B4" w:rsidP="002B569F">
      <w:pPr>
        <w:pStyle w:val="PrrAPA"/>
        <w:ind w:left="708"/>
        <w:pPrChange w:id="2949" w:author="Camilo Andrés Díaz Gómez" w:date="2023-03-28T17:43:00Z">
          <w:pPr>
            <w:pStyle w:val="PrrAPA"/>
          </w:pPr>
        </w:pPrChange>
      </w:pPr>
      <w:r w:rsidRPr="002B569F">
        <w:lastRenderedPageBreak/>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rsidP="002B569F">
      <w:pPr>
        <w:pStyle w:val="PrrAPA"/>
        <w:ind w:left="708"/>
        <w:rPr>
          <w:del w:id="2950" w:author="Camilo Andrés Díaz Gómez" w:date="2023-03-14T20:06:00Z"/>
        </w:rPr>
        <w:pPrChange w:id="2951" w:author="Camilo Andrés Díaz Gómez" w:date="2023-03-28T17:43:00Z">
          <w:pPr>
            <w:pStyle w:val="PrrAPA"/>
          </w:pPr>
        </w:pPrChange>
      </w:pPr>
    </w:p>
    <w:p w14:paraId="62A23D46" w14:textId="77777777" w:rsidR="00BB53D7" w:rsidRPr="002B569F" w:rsidRDefault="00BB53D7" w:rsidP="002B569F">
      <w:pPr>
        <w:ind w:left="708"/>
        <w:rPr>
          <w:rFonts w:cs="Times New Roman"/>
          <w:b/>
          <w:bCs/>
          <w:i/>
          <w:iCs/>
          <w:szCs w:val="24"/>
        </w:rPr>
        <w:pPrChange w:id="2952" w:author="Camilo Andrés Díaz Gómez" w:date="2023-03-28T17:43:00Z">
          <w:pPr>
            <w:ind w:firstLine="720"/>
          </w:pPr>
        </w:pPrChange>
      </w:pPr>
    </w:p>
    <w:p w14:paraId="4631DCA8" w14:textId="549FEE5C" w:rsidR="005814B4" w:rsidRPr="002B569F" w:rsidRDefault="005814B4" w:rsidP="002B569F">
      <w:pPr>
        <w:pStyle w:val="Ttulo5"/>
        <w:ind w:left="708" w:firstLine="708"/>
        <w:rPr>
          <w:ins w:id="2953" w:author="Camilo Andrés Díaz Gómez" w:date="2023-03-17T00:42:00Z"/>
          <w:rFonts w:ascii="Times New Roman" w:hAnsi="Times New Roman" w:cs="Times New Roman"/>
          <w:b/>
          <w:bCs/>
          <w:color w:val="auto"/>
          <w:szCs w:val="24"/>
        </w:rPr>
        <w:pPrChange w:id="2954" w:author="Camilo Andrés Díaz Gómez" w:date="2023-03-28T17:43:00Z">
          <w:pPr>
            <w:pStyle w:val="Ttulo5"/>
            <w:ind w:firstLine="708"/>
          </w:pPr>
        </w:pPrChange>
      </w:pPr>
      <w:r w:rsidRPr="002B569F">
        <w:rPr>
          <w:rFonts w:ascii="Times New Roman" w:hAnsi="Times New Roman" w:cs="Times New Roman"/>
          <w:b/>
          <w:bCs/>
          <w:color w:val="auto"/>
          <w:szCs w:val="24"/>
          <w:rPrChange w:id="2955" w:author="Camilo Andrés Díaz Gómez" w:date="2023-03-28T17:42:00Z">
            <w:rPr>
              <w:rFonts w:ascii="Times New Roman" w:eastAsiaTheme="minorHAnsi" w:hAnsi="Times New Roman" w:cstheme="minorBidi"/>
              <w:color w:val="auto"/>
            </w:rPr>
          </w:rPrChange>
        </w:rPr>
        <w:t>Tipos de Protocolos IoT</w:t>
      </w:r>
      <w:del w:id="2956" w:author="Camilo Andrés Díaz Gómez" w:date="2023-03-14T20:27:00Z">
        <w:r w:rsidRPr="002B569F" w:rsidDel="00287D6C">
          <w:rPr>
            <w:rFonts w:ascii="Times New Roman" w:hAnsi="Times New Roman" w:cs="Times New Roman"/>
            <w:b/>
            <w:bCs/>
            <w:i/>
            <w:iCs/>
            <w:color w:val="auto"/>
            <w:szCs w:val="24"/>
            <w:rPrChange w:id="2957"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rsidP="002B569F">
      <w:pPr>
        <w:pStyle w:val="PrrAPA"/>
        <w:ind w:left="1416"/>
        <w:rPr>
          <w:rPrChange w:id="2958" w:author="Camilo Andrés Díaz Gómez" w:date="2023-03-28T17:42:00Z">
            <w:rPr>
              <w:i/>
              <w:iCs/>
            </w:rPr>
          </w:rPrChange>
        </w:rPr>
        <w:pPrChange w:id="2959" w:author="Camilo Andrés Díaz Gómez" w:date="2023-03-28T17:43:00Z">
          <w:pPr>
            <w:ind w:firstLine="720"/>
          </w:pPr>
        </w:pPrChange>
      </w:pPr>
    </w:p>
    <w:p w14:paraId="7472AC80" w14:textId="77777777" w:rsidR="0052580A" w:rsidRPr="002B569F" w:rsidRDefault="0052580A" w:rsidP="002B569F">
      <w:pPr>
        <w:pStyle w:val="PrrAPA"/>
        <w:ind w:left="1416"/>
        <w:pPrChange w:id="2960"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rsidP="002B569F">
      <w:pPr>
        <w:pStyle w:val="PrrAPA"/>
        <w:pPrChange w:id="2961" w:author="Camilo Andrés Díaz Gómez" w:date="2023-03-28T17:43:00Z">
          <w:pPr/>
        </w:pPrChange>
      </w:pPr>
    </w:p>
    <w:p w14:paraId="08358F61" w14:textId="2EEA216E" w:rsidR="005814B4" w:rsidRPr="002B569F" w:rsidRDefault="005814B4" w:rsidP="002B569F">
      <w:pPr>
        <w:pStyle w:val="Ttulo6"/>
        <w:ind w:left="1428" w:firstLine="696"/>
        <w:rPr>
          <w:ins w:id="2962" w:author="Camilo Andrés Díaz Gómez" w:date="2023-03-17T00:42:00Z"/>
          <w:rFonts w:ascii="Times New Roman" w:hAnsi="Times New Roman" w:cs="Times New Roman"/>
          <w:b/>
          <w:bCs/>
          <w:i/>
          <w:iCs/>
          <w:color w:val="auto"/>
          <w:szCs w:val="24"/>
        </w:rPr>
        <w:pPrChange w:id="296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64" w:author="Camilo Andrés Díaz Gómez" w:date="2023-03-28T17:42:00Z">
            <w:rPr>
              <w:rFonts w:ascii="Times New Roman" w:eastAsiaTheme="minorHAnsi" w:hAnsi="Times New Roman" w:cstheme="minorBidi"/>
              <w:color w:val="auto"/>
            </w:rPr>
          </w:rPrChange>
        </w:rPr>
        <w:t>Protocolos de acceso de red</w:t>
      </w:r>
      <w:del w:id="2965" w:author="Camilo Andrés Díaz Gómez" w:date="2023-03-14T20:27:00Z">
        <w:r w:rsidRPr="002B569F" w:rsidDel="00287D6C">
          <w:rPr>
            <w:rFonts w:ascii="Times New Roman" w:hAnsi="Times New Roman" w:cs="Times New Roman"/>
            <w:b/>
            <w:bCs/>
            <w:i/>
            <w:iCs/>
            <w:color w:val="auto"/>
            <w:szCs w:val="24"/>
            <w:rPrChange w:id="2966"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rsidP="002B569F">
      <w:pPr>
        <w:pStyle w:val="PrrAPA"/>
        <w:ind w:left="2124"/>
        <w:pPrChange w:id="2967" w:author="Camilo Andrés Díaz Gómez" w:date="2023-03-28T17:43:00Z">
          <w:pPr>
            <w:spacing w:after="160"/>
            <w:ind w:firstLine="720"/>
          </w:pPr>
        </w:pPrChange>
      </w:pPr>
    </w:p>
    <w:p w14:paraId="141FB28A" w14:textId="350CD97E" w:rsidR="00A023DA" w:rsidRPr="002B569F" w:rsidRDefault="0052580A" w:rsidP="002B569F">
      <w:pPr>
        <w:pStyle w:val="PrrAPA"/>
        <w:ind w:left="2124"/>
        <w:rPr>
          <w:ins w:id="2968" w:author="Camilo Andrés Díaz Gómez" w:date="2023-03-14T20:06:00Z"/>
        </w:rPr>
        <w:pPrChange w:id="2969" w:author="Camilo Andrés Díaz Gómez" w:date="2023-03-28T17:43:00Z">
          <w:pPr>
            <w:pStyle w:val="PrrAPA"/>
            <w:ind w:firstLine="720"/>
          </w:pPr>
        </w:pPrChange>
      </w:pPr>
      <w:r w:rsidRPr="002B569F">
        <w:rPr>
          <w:rPrChange w:id="2970" w:author="Camilo Andrés Díaz Gómez" w:date="2023-03-28T17:42:00Z">
            <w:rPr>
              <w:color w:val="000000" w:themeColor="text1"/>
            </w:rPr>
          </w:rPrChange>
        </w:rPr>
        <w:t>Se utilizan en la capa inferior para permitir la conexión de dispositivos, que se puede realizar a través de Wi-Fi, Ethernet, 3G, 4G, 5G, etc</w:t>
      </w:r>
      <w:ins w:id="2971" w:author="Camilo Andrés Díaz Gómez" w:date="2023-03-27T22:34:00Z">
        <w:r w:rsidR="006E7BA5" w:rsidRPr="002B569F">
          <w:t>.</w:t>
        </w:r>
      </w:ins>
      <w:del w:id="2972" w:author="Camilo Andrés Díaz Gómez" w:date="2023-03-27T22:34:00Z">
        <w:r w:rsidRPr="002B569F" w:rsidDel="006E7BA5">
          <w:rPr>
            <w:rPrChange w:id="2973" w:author="Camilo Andrés Díaz Gómez" w:date="2023-03-28T17:42:00Z">
              <w:rPr>
                <w:b/>
                <w:bCs/>
                <w:i/>
                <w:iCs/>
              </w:rPr>
            </w:rPrChange>
          </w:rPr>
          <w:delText xml:space="preserve"> </w:delText>
        </w:r>
      </w:del>
    </w:p>
    <w:p w14:paraId="1F1104F1" w14:textId="77777777" w:rsidR="00A023DA" w:rsidRPr="002B569F" w:rsidRDefault="00A023DA" w:rsidP="002B569F">
      <w:pPr>
        <w:pStyle w:val="PrrAPA"/>
        <w:rPr>
          <w:ins w:id="2974" w:author="Camilo Andrés Díaz Gómez" w:date="2023-03-14T20:06:00Z"/>
        </w:rPr>
        <w:pPrChange w:id="2975" w:author="Camilo Andrés Díaz Gómez" w:date="2023-03-28T17:43:00Z">
          <w:pPr>
            <w:ind w:firstLine="720"/>
          </w:pPr>
        </w:pPrChange>
      </w:pPr>
    </w:p>
    <w:p w14:paraId="396B091D" w14:textId="622B6D12" w:rsidR="00A023DA" w:rsidRPr="002B569F" w:rsidDel="00A023DA" w:rsidRDefault="00287D6C" w:rsidP="002B569F">
      <w:pPr>
        <w:pStyle w:val="Ttulo6"/>
        <w:ind w:left="1428"/>
        <w:rPr>
          <w:del w:id="2976" w:author="Camilo Andrés Díaz Gómez" w:date="2023-03-14T20:06:00Z"/>
          <w:rFonts w:ascii="Times New Roman" w:hAnsi="Times New Roman" w:cs="Times New Roman"/>
          <w:b/>
          <w:bCs/>
          <w:i/>
          <w:iCs/>
          <w:color w:val="auto"/>
          <w:szCs w:val="24"/>
          <w:rPrChange w:id="2977" w:author="Camilo Andrés Díaz Gómez" w:date="2023-03-28T17:42:00Z">
            <w:rPr>
              <w:del w:id="2978" w:author="Camilo Andrés Díaz Gómez" w:date="2023-03-14T20:06:00Z"/>
            </w:rPr>
          </w:rPrChange>
        </w:rPr>
        <w:pPrChange w:id="2979" w:author="Camilo Andrés Díaz Gómez" w:date="2023-03-28T17:43:00Z">
          <w:pPr>
            <w:spacing w:after="160"/>
            <w:ind w:firstLine="720"/>
          </w:pPr>
        </w:pPrChange>
      </w:pPr>
      <w:ins w:id="2980" w:author="Camilo Andrés Díaz Gómez" w:date="2023-03-14T20:36:00Z">
        <w:r w:rsidRPr="002B569F">
          <w:rPr>
            <w:rFonts w:ascii="Times New Roman" w:hAnsi="Times New Roman" w:cs="Times New Roman"/>
            <w:b/>
            <w:bCs/>
            <w:i/>
            <w:iCs/>
            <w:color w:val="auto"/>
            <w:szCs w:val="24"/>
            <w:rPrChange w:id="2981" w:author="Camilo Andrés Díaz Gómez" w:date="2023-03-28T17:42:00Z">
              <w:rPr/>
            </w:rPrChange>
          </w:rPr>
          <w:tab/>
        </w:r>
      </w:ins>
    </w:p>
    <w:p w14:paraId="51B9CD01" w14:textId="49CC68BA" w:rsidR="005814B4" w:rsidRPr="002B569F" w:rsidRDefault="005814B4" w:rsidP="002B569F">
      <w:pPr>
        <w:pStyle w:val="Ttulo6"/>
        <w:ind w:left="1428"/>
        <w:rPr>
          <w:ins w:id="2982" w:author="Camilo Andrés Díaz Gómez" w:date="2023-03-17T00:42:00Z"/>
          <w:rFonts w:ascii="Times New Roman" w:hAnsi="Times New Roman" w:cs="Times New Roman"/>
          <w:b/>
          <w:bCs/>
          <w:i/>
          <w:iCs/>
          <w:color w:val="auto"/>
          <w:szCs w:val="24"/>
        </w:rPr>
        <w:pPrChange w:id="2983" w:author="Camilo Andrés Díaz Gómez" w:date="2023-03-28T17:43:00Z">
          <w:pPr>
            <w:pStyle w:val="Ttulo6"/>
            <w:ind w:left="720"/>
          </w:pPr>
        </w:pPrChange>
      </w:pPr>
      <w:r w:rsidRPr="002B569F">
        <w:rPr>
          <w:rFonts w:ascii="Times New Roman" w:hAnsi="Times New Roman" w:cs="Times New Roman"/>
          <w:b/>
          <w:bCs/>
          <w:i/>
          <w:iCs/>
          <w:color w:val="auto"/>
          <w:szCs w:val="24"/>
          <w:rPrChange w:id="2984" w:author="Camilo Andrés Díaz Gómez" w:date="2023-03-28T17:42:00Z">
            <w:rPr>
              <w:rFonts w:ascii="Times New Roman" w:eastAsiaTheme="minorHAnsi" w:hAnsi="Times New Roman" w:cstheme="minorBidi"/>
              <w:color w:val="auto"/>
            </w:rPr>
          </w:rPrChange>
        </w:rPr>
        <w:t>Protocolos de transmisión</w:t>
      </w:r>
      <w:del w:id="2985" w:author="Camilo Andrés Díaz Gómez" w:date="2023-03-14T20:27:00Z">
        <w:r w:rsidRPr="002B569F" w:rsidDel="00287D6C">
          <w:rPr>
            <w:rFonts w:ascii="Times New Roman" w:hAnsi="Times New Roman" w:cs="Times New Roman"/>
            <w:b/>
            <w:bCs/>
            <w:i/>
            <w:iCs/>
            <w:color w:val="auto"/>
            <w:szCs w:val="24"/>
            <w:rPrChange w:id="2986"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rsidP="002B569F">
      <w:pPr>
        <w:pStyle w:val="PrrAPA"/>
        <w:ind w:left="2124"/>
        <w:pPrChange w:id="2987" w:author="Camilo Andrés Díaz Gómez" w:date="2023-03-28T17:43:00Z">
          <w:pPr>
            <w:spacing w:after="160"/>
            <w:ind w:firstLine="720"/>
          </w:pPr>
        </w:pPrChange>
      </w:pPr>
    </w:p>
    <w:p w14:paraId="63768F2D" w14:textId="27FF6835" w:rsidR="0052580A" w:rsidRPr="002B569F" w:rsidRDefault="005814B4" w:rsidP="002B569F">
      <w:pPr>
        <w:pStyle w:val="PrrAPA"/>
        <w:ind w:left="2124"/>
        <w:rPr>
          <w:ins w:id="2988" w:author="Camilo Andrés Díaz Gómez" w:date="2023-03-17T00:42:00Z"/>
          <w:rPrChange w:id="2989" w:author="Camilo Andrés Díaz Gómez" w:date="2023-03-28T17:42:00Z">
            <w:rPr>
              <w:ins w:id="2990" w:author="Camilo Andrés Díaz Gómez" w:date="2023-03-17T00:42:00Z"/>
              <w:color w:val="000000" w:themeColor="text1"/>
            </w:rPr>
          </w:rPrChange>
        </w:rPr>
        <w:pPrChange w:id="2991" w:author="Camilo Andrés Díaz Gómez" w:date="2023-03-28T17:43:00Z">
          <w:pPr>
            <w:spacing w:after="160"/>
            <w:ind w:left="708" w:firstLine="720"/>
          </w:pPr>
        </w:pPrChange>
      </w:pPr>
      <w:r w:rsidRPr="002B569F">
        <w:t xml:space="preserve"> </w:t>
      </w:r>
      <w:r w:rsidR="0052580A" w:rsidRPr="002B569F">
        <w:rPr>
          <w:rPrChange w:id="2992"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rsidP="002B569F">
      <w:pPr>
        <w:pStyle w:val="PrrAPA"/>
        <w:ind w:left="2124"/>
        <w:rPr>
          <w:rPrChange w:id="2993" w:author="Camilo Andrés Díaz Gómez" w:date="2023-03-28T17:42:00Z">
            <w:rPr>
              <w:color w:val="000000" w:themeColor="text1"/>
            </w:rPr>
          </w:rPrChange>
        </w:rPr>
        <w:pPrChange w:id="2994" w:author="Camilo Andrés Díaz Gómez" w:date="2023-03-28T17:43:00Z">
          <w:pPr>
            <w:spacing w:after="160"/>
            <w:ind w:firstLine="720"/>
          </w:pPr>
        </w:pPrChange>
      </w:pPr>
    </w:p>
    <w:p w14:paraId="59D63B80" w14:textId="1D2B107F" w:rsidR="00A023DA" w:rsidRPr="002B569F" w:rsidRDefault="0052580A" w:rsidP="002B569F">
      <w:pPr>
        <w:pStyle w:val="PrrAPA"/>
        <w:ind w:left="2124"/>
        <w:rPr>
          <w:ins w:id="2995" w:author="Camilo Andrés Díaz Gómez" w:date="2023-03-14T20:06:00Z"/>
        </w:rPr>
        <w:pPrChange w:id="2996" w:author="Camilo Andrés Díaz Gómez" w:date="2023-03-28T17:43:00Z">
          <w:pPr>
            <w:pStyle w:val="PrrAPA"/>
            <w:ind w:firstLine="720"/>
          </w:pPr>
        </w:pPrChange>
      </w:pPr>
      <w:r w:rsidRPr="002B569F">
        <w:rPr>
          <w:rPrChange w:id="2997"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w:t>
      </w:r>
      <w:r w:rsidRPr="002B569F">
        <w:rPr>
          <w:rPrChange w:id="2998" w:author="Camilo Andrés Díaz Gómez" w:date="2023-03-28T17:42:00Z">
            <w:rPr>
              <w:color w:val="000000" w:themeColor="text1"/>
            </w:rPr>
          </w:rPrChange>
        </w:rPr>
        <w:lastRenderedPageBreak/>
        <w:t>en la que los dispositivos deben transmitir los datos. Algunos de los protocolos comúnmente utilizados en las redes IoT incluyen</w:t>
      </w:r>
      <w:ins w:id="2999" w:author="Camilo Andrés Díaz Gómez" w:date="2023-03-14T20:06:00Z">
        <w:r w:rsidR="00A023DA" w:rsidRPr="002B569F">
          <w:rPr>
            <w:rPrChange w:id="3000" w:author="Camilo Andrés Díaz Gómez" w:date="2023-03-28T17:42:00Z">
              <w:rPr>
                <w:color w:val="000000" w:themeColor="text1"/>
              </w:rPr>
            </w:rPrChange>
          </w:rPr>
          <w:t>.</w:t>
        </w:r>
      </w:ins>
    </w:p>
    <w:p w14:paraId="0AB57432" w14:textId="77777777" w:rsidR="00A023DA" w:rsidRPr="002B569F" w:rsidRDefault="00A023DA" w:rsidP="002B569F">
      <w:pPr>
        <w:ind w:left="708" w:firstLine="720"/>
        <w:rPr>
          <w:ins w:id="3001" w:author="Camilo Andrés Díaz Gómez" w:date="2023-03-14T20:06:00Z"/>
          <w:rFonts w:cs="Times New Roman"/>
          <w:szCs w:val="24"/>
        </w:rPr>
        <w:pPrChange w:id="3002" w:author="Camilo Andrés Díaz Gómez" w:date="2023-03-28T17:43:00Z">
          <w:pPr>
            <w:ind w:firstLine="720"/>
          </w:pPr>
        </w:pPrChange>
      </w:pPr>
    </w:p>
    <w:p w14:paraId="3FB83EEE" w14:textId="691F7307" w:rsidR="00A023DA" w:rsidRPr="002B569F" w:rsidDel="00A023DA" w:rsidRDefault="00287D6C" w:rsidP="002B569F">
      <w:pPr>
        <w:pStyle w:val="Ttulo6"/>
        <w:ind w:left="1428"/>
        <w:rPr>
          <w:del w:id="3003" w:author="Camilo Andrés Díaz Gómez" w:date="2023-03-14T20:06:00Z"/>
          <w:rFonts w:ascii="Times New Roman" w:hAnsi="Times New Roman" w:cs="Times New Roman"/>
          <w:b/>
          <w:bCs/>
          <w:i/>
          <w:iCs/>
          <w:color w:val="auto"/>
          <w:szCs w:val="24"/>
          <w:rPrChange w:id="3004" w:author="Camilo Andrés Díaz Gómez" w:date="2023-03-28T17:42:00Z">
            <w:rPr>
              <w:del w:id="3005" w:author="Camilo Andrés Díaz Gómez" w:date="2023-03-14T20:06:00Z"/>
            </w:rPr>
          </w:rPrChange>
        </w:rPr>
        <w:pPrChange w:id="3006" w:author="Camilo Andrés Díaz Gómez" w:date="2023-03-28T17:43:00Z">
          <w:pPr>
            <w:spacing w:after="160"/>
            <w:ind w:firstLine="720"/>
          </w:pPr>
        </w:pPrChange>
      </w:pPr>
      <w:ins w:id="3007" w:author="Camilo Andrés Díaz Gómez" w:date="2023-03-14T20:36:00Z">
        <w:r w:rsidRPr="002B569F">
          <w:rPr>
            <w:rFonts w:ascii="Times New Roman" w:hAnsi="Times New Roman" w:cs="Times New Roman"/>
            <w:b/>
            <w:bCs/>
            <w:i/>
            <w:iCs/>
            <w:color w:val="auto"/>
            <w:szCs w:val="24"/>
            <w:rPrChange w:id="3008" w:author="Camilo Andrés Díaz Gómez" w:date="2023-03-28T17:42:00Z">
              <w:rPr/>
            </w:rPrChange>
          </w:rPr>
          <w:tab/>
        </w:r>
      </w:ins>
    </w:p>
    <w:p w14:paraId="33DF0F1A" w14:textId="3ED336F0" w:rsidR="0052580A" w:rsidRPr="002B569F" w:rsidRDefault="0052580A" w:rsidP="002B569F">
      <w:pPr>
        <w:pStyle w:val="Ttulo6"/>
        <w:ind w:left="1428"/>
        <w:rPr>
          <w:ins w:id="3009" w:author="Camilo Andrés Díaz Gómez" w:date="2023-03-17T00:42:00Z"/>
          <w:rFonts w:ascii="Times New Roman" w:hAnsi="Times New Roman" w:cs="Times New Roman"/>
          <w:b/>
          <w:bCs/>
          <w:i/>
          <w:iCs/>
          <w:color w:val="auto"/>
          <w:szCs w:val="24"/>
        </w:rPr>
        <w:pPrChange w:id="3010" w:author="Camilo Andrés Díaz Gómez" w:date="2023-03-28T17:43:00Z">
          <w:pPr>
            <w:pStyle w:val="Ttulo6"/>
            <w:ind w:left="720"/>
          </w:pPr>
        </w:pPrChange>
      </w:pPr>
      <w:r w:rsidRPr="002B569F">
        <w:rPr>
          <w:rFonts w:ascii="Times New Roman" w:hAnsi="Times New Roman" w:cs="Times New Roman"/>
          <w:b/>
          <w:bCs/>
          <w:i/>
          <w:iCs/>
          <w:color w:val="auto"/>
          <w:szCs w:val="24"/>
          <w:rPrChange w:id="3011" w:author="Camilo Andrés Díaz Gómez" w:date="2023-03-28T17:42:00Z">
            <w:rPr>
              <w:rFonts w:ascii="Times New Roman" w:eastAsiaTheme="minorHAnsi" w:hAnsi="Times New Roman" w:cstheme="minorBidi"/>
              <w:b/>
              <w:bCs/>
              <w:i/>
              <w:iCs/>
              <w:color w:val="auto"/>
            </w:rPr>
          </w:rPrChange>
        </w:rPr>
        <w:t>MQTT (Transporte de telemetría de Message Queue Server)</w:t>
      </w:r>
      <w:del w:id="3012" w:author="Camilo Andrés Díaz Gómez" w:date="2023-03-14T20:27:00Z">
        <w:r w:rsidRPr="002B569F" w:rsidDel="00287D6C">
          <w:rPr>
            <w:rFonts w:ascii="Times New Roman" w:hAnsi="Times New Roman" w:cs="Times New Roman"/>
            <w:b/>
            <w:bCs/>
            <w:i/>
            <w:iCs/>
            <w:color w:val="auto"/>
            <w:szCs w:val="24"/>
            <w:rPrChange w:id="3013"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rsidP="002B569F">
      <w:pPr>
        <w:pStyle w:val="PrrAPA"/>
        <w:ind w:left="2124"/>
        <w:rPr>
          <w:rPrChange w:id="3014" w:author="Camilo Andrés Díaz Gómez" w:date="2023-03-28T17:42:00Z">
            <w:rPr>
              <w:rFonts w:cs="Times New Roman"/>
              <w:b/>
              <w:bCs/>
              <w:i/>
              <w:iCs/>
            </w:rPr>
          </w:rPrChange>
        </w:rPr>
        <w:pPrChange w:id="3015" w:author="Camilo Andrés Díaz Gómez" w:date="2023-03-28T17:43:00Z">
          <w:pPr>
            <w:spacing w:after="160"/>
            <w:ind w:firstLine="720"/>
          </w:pPr>
        </w:pPrChange>
      </w:pPr>
    </w:p>
    <w:p w14:paraId="0657DA06" w14:textId="1A74C292" w:rsidR="0052580A" w:rsidRPr="002B569F" w:rsidDel="00A023DA" w:rsidRDefault="00704945" w:rsidP="002B569F">
      <w:pPr>
        <w:pStyle w:val="PrrAPA"/>
        <w:ind w:left="2124"/>
        <w:rPr>
          <w:del w:id="3016" w:author="Camilo Andrés Díaz Gómez" w:date="2023-03-14T20:06:00Z"/>
          <w:rPrChange w:id="3017" w:author="Camilo Andrés Díaz Gómez" w:date="2023-03-28T17:42:00Z">
            <w:rPr>
              <w:del w:id="3018" w:author="Camilo Andrés Díaz Gómez" w:date="2023-03-14T20:06:00Z"/>
              <w:color w:val="000000" w:themeColor="text1"/>
            </w:rPr>
          </w:rPrChange>
        </w:rPr>
        <w:pPrChange w:id="3019" w:author="Camilo Andrés Díaz Gómez" w:date="2023-03-28T17:43:00Z">
          <w:pPr>
            <w:spacing w:after="160"/>
            <w:ind w:firstLine="720"/>
          </w:pPr>
        </w:pPrChange>
      </w:pPr>
      <w:r w:rsidRPr="002B569F">
        <w:rPr>
          <w:rPrChange w:id="3020" w:author="Camilo Andrés Díaz Gómez" w:date="2023-03-28T17:42:00Z">
            <w:rPr>
              <w:color w:val="000000" w:themeColor="text1"/>
            </w:rPr>
          </w:rPrChange>
        </w:rPr>
        <w:t>E</w:t>
      </w:r>
      <w:r w:rsidR="0052580A" w:rsidRPr="002B569F">
        <w:rPr>
          <w:rPrChange w:id="3021"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rsidP="002B569F">
      <w:pPr>
        <w:pStyle w:val="PrrAPA"/>
        <w:ind w:left="2124"/>
        <w:rPr>
          <w:rPrChange w:id="3022" w:author="Camilo Andrés Díaz Gómez" w:date="2023-03-28T17:42:00Z">
            <w:rPr>
              <w:color w:val="000000" w:themeColor="text1"/>
            </w:rPr>
          </w:rPrChange>
        </w:rPr>
        <w:pPrChange w:id="3023" w:author="Camilo Andrés Díaz Gómez" w:date="2023-03-28T17:43:00Z">
          <w:pPr>
            <w:spacing w:after="160"/>
            <w:ind w:firstLine="720"/>
          </w:pPr>
        </w:pPrChange>
      </w:pPr>
    </w:p>
    <w:p w14:paraId="6A7C4648" w14:textId="77777777" w:rsidR="00A023DA" w:rsidRPr="002B569F" w:rsidRDefault="00A023DA" w:rsidP="002B569F">
      <w:pPr>
        <w:ind w:left="708"/>
        <w:rPr>
          <w:ins w:id="3024" w:author="Camilo Andrés Díaz Gómez" w:date="2023-03-14T20:06:00Z"/>
          <w:rFonts w:cs="Times New Roman"/>
          <w:szCs w:val="24"/>
        </w:rPr>
        <w:pPrChange w:id="3025" w:author="Camilo Andrés Díaz Gómez" w:date="2023-03-28T17:43:00Z">
          <w:pPr>
            <w:ind w:firstLine="720"/>
          </w:pPr>
        </w:pPrChange>
      </w:pPr>
    </w:p>
    <w:p w14:paraId="2FCDDE71" w14:textId="6D6B0CFC" w:rsidR="0052580A" w:rsidRPr="002B569F" w:rsidRDefault="0052580A" w:rsidP="002B569F">
      <w:pPr>
        <w:pStyle w:val="Ttulo6"/>
        <w:ind w:left="1428" w:firstLine="696"/>
        <w:rPr>
          <w:ins w:id="3026" w:author="Camilo Andrés Díaz Gómez" w:date="2023-03-17T00:42:00Z"/>
          <w:rFonts w:ascii="Times New Roman" w:hAnsi="Times New Roman" w:cs="Times New Roman"/>
          <w:b/>
          <w:bCs/>
          <w:i/>
          <w:iCs/>
          <w:color w:val="auto"/>
          <w:szCs w:val="24"/>
        </w:rPr>
        <w:pPrChange w:id="3027"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28" w:author="Camilo Andrés Díaz Gómez" w:date="2023-03-28T17:42:00Z">
            <w:rPr>
              <w:rFonts w:ascii="Times New Roman" w:eastAsiaTheme="minorHAnsi" w:hAnsi="Times New Roman" w:cstheme="minorBidi"/>
              <w:color w:val="auto"/>
            </w:rPr>
          </w:rPrChange>
        </w:rPr>
        <w:t>CoAP (Protocolo de aplicación restringida)</w:t>
      </w:r>
      <w:del w:id="3029" w:author="Camilo Andrés Díaz Gómez" w:date="2023-03-14T20:27:00Z">
        <w:r w:rsidRPr="002B569F" w:rsidDel="00287D6C">
          <w:rPr>
            <w:rFonts w:ascii="Times New Roman" w:hAnsi="Times New Roman" w:cs="Times New Roman"/>
            <w:b/>
            <w:bCs/>
            <w:i/>
            <w:iCs/>
            <w:color w:val="auto"/>
            <w:szCs w:val="24"/>
            <w:rPrChange w:id="3030"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rsidP="002B569F">
      <w:pPr>
        <w:ind w:left="708"/>
        <w:rPr>
          <w:rFonts w:cs="Times New Roman"/>
          <w:szCs w:val="24"/>
        </w:rPr>
        <w:pPrChange w:id="3031" w:author="Camilo Andrés Díaz Gómez" w:date="2023-03-28T17:43:00Z">
          <w:pPr>
            <w:spacing w:after="160"/>
            <w:ind w:firstLine="720"/>
          </w:pPr>
        </w:pPrChange>
      </w:pPr>
    </w:p>
    <w:p w14:paraId="2EC62F65" w14:textId="77777777" w:rsidR="0052580A" w:rsidRPr="002B569F" w:rsidDel="00A023DA" w:rsidRDefault="0052580A" w:rsidP="002B569F">
      <w:pPr>
        <w:pStyle w:val="PrrAPA"/>
        <w:ind w:left="2124"/>
        <w:rPr>
          <w:del w:id="3032" w:author="Camilo Andrés Díaz Gómez" w:date="2023-03-14T20:06:00Z"/>
        </w:rPr>
        <w:pPrChange w:id="3033"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rsidP="002B569F">
      <w:pPr>
        <w:pStyle w:val="PrrAPA"/>
        <w:ind w:left="2124"/>
        <w:rPr>
          <w:ins w:id="3034" w:author="Camilo Andrés Díaz Gómez" w:date="2023-03-14T20:06:00Z"/>
        </w:rPr>
        <w:pPrChange w:id="3035" w:author="Camilo Andrés Díaz Gómez" w:date="2023-03-28T17:43:00Z">
          <w:pPr>
            <w:pStyle w:val="PrrAPA"/>
            <w:ind w:firstLine="720"/>
          </w:pPr>
        </w:pPrChange>
      </w:pPr>
    </w:p>
    <w:p w14:paraId="418165C9" w14:textId="77777777" w:rsidR="00A023DA" w:rsidRPr="002B569F" w:rsidRDefault="00A023DA" w:rsidP="002B569F">
      <w:pPr>
        <w:pStyle w:val="PrrAPA"/>
        <w:rPr>
          <w:ins w:id="3036" w:author="Camilo Andrés Díaz Gómez" w:date="2023-03-14T20:06:00Z"/>
        </w:rPr>
        <w:pPrChange w:id="3037" w:author="Camilo Andrés Díaz Gómez" w:date="2023-03-28T17:43:00Z">
          <w:pPr>
            <w:ind w:firstLine="720"/>
          </w:pPr>
        </w:pPrChange>
      </w:pPr>
    </w:p>
    <w:p w14:paraId="6DA4FD58" w14:textId="7AE8AE83" w:rsidR="0052580A" w:rsidRPr="002B569F" w:rsidRDefault="0052580A" w:rsidP="002B569F">
      <w:pPr>
        <w:pStyle w:val="Ttulo6"/>
        <w:ind w:left="1428" w:firstLine="696"/>
        <w:rPr>
          <w:ins w:id="3038" w:author="Camilo Andrés Díaz Gómez" w:date="2023-03-17T00:42:00Z"/>
          <w:rFonts w:ascii="Times New Roman" w:hAnsi="Times New Roman" w:cs="Times New Roman"/>
          <w:b/>
          <w:bCs/>
          <w:i/>
          <w:iCs/>
          <w:color w:val="auto"/>
          <w:szCs w:val="24"/>
        </w:rPr>
        <w:pPrChange w:id="3039"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40" w:author="Camilo Andrés Díaz Gómez" w:date="2023-03-28T17:42:00Z">
            <w:rPr>
              <w:rFonts w:ascii="Times New Roman" w:eastAsiaTheme="minorHAnsi" w:hAnsi="Times New Roman" w:cstheme="minorBidi"/>
              <w:color w:val="auto"/>
            </w:rPr>
          </w:rPrChange>
        </w:rPr>
        <w:t>HTTP (Protocolo de transferencia de hipertexto)</w:t>
      </w:r>
      <w:del w:id="3041" w:author="Camilo Andrés Díaz Gómez" w:date="2023-03-14T20:27:00Z">
        <w:r w:rsidRPr="002B569F" w:rsidDel="00287D6C">
          <w:rPr>
            <w:rFonts w:ascii="Times New Roman" w:hAnsi="Times New Roman" w:cs="Times New Roman"/>
            <w:b/>
            <w:bCs/>
            <w:i/>
            <w:iCs/>
            <w:color w:val="auto"/>
            <w:szCs w:val="24"/>
            <w:rPrChange w:id="3042"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rsidP="002B569F">
      <w:pPr>
        <w:ind w:left="708"/>
        <w:rPr>
          <w:rFonts w:cs="Times New Roman"/>
          <w:szCs w:val="24"/>
        </w:rPr>
        <w:pPrChange w:id="3043" w:author="Camilo Andrés Díaz Gómez" w:date="2023-03-28T17:43:00Z">
          <w:pPr>
            <w:spacing w:after="160"/>
            <w:ind w:firstLine="720"/>
          </w:pPr>
        </w:pPrChange>
      </w:pPr>
    </w:p>
    <w:p w14:paraId="3A3F5566" w14:textId="328D04FF" w:rsidR="0052580A" w:rsidRPr="002B569F" w:rsidRDefault="0052580A" w:rsidP="002B569F">
      <w:pPr>
        <w:pStyle w:val="PrrAPA"/>
        <w:ind w:left="2124"/>
        <w:pPrChange w:id="3044"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rsidP="002B569F">
      <w:pPr>
        <w:spacing w:after="160"/>
        <w:ind w:left="708" w:firstLine="720"/>
        <w:rPr>
          <w:rFonts w:cs="Times New Roman"/>
          <w:szCs w:val="24"/>
          <w:rPrChange w:id="3045" w:author="Camilo Andrés Díaz Gómez" w:date="2023-03-28T17:42:00Z">
            <w:rPr>
              <w:rFonts w:cs="Times New Roman"/>
              <w:color w:val="000000" w:themeColor="text1"/>
              <w:szCs w:val="24"/>
            </w:rPr>
          </w:rPrChange>
        </w:rPr>
        <w:pPrChange w:id="3046" w:author="Camilo Andrés Díaz Gómez" w:date="2023-03-28T17:43:00Z">
          <w:pPr>
            <w:spacing w:after="160"/>
            <w:ind w:firstLine="720"/>
          </w:pPr>
        </w:pPrChange>
      </w:pPr>
    </w:p>
    <w:p w14:paraId="796A5EC2" w14:textId="588F547A" w:rsidR="0052580A" w:rsidRPr="002B569F" w:rsidRDefault="0052580A" w:rsidP="002B569F">
      <w:pPr>
        <w:pStyle w:val="Ttulo6"/>
        <w:ind w:left="1428" w:firstLine="696"/>
        <w:rPr>
          <w:ins w:id="3047" w:author="Camilo Andrés Díaz Gómez" w:date="2023-03-17T00:42:00Z"/>
          <w:rFonts w:ascii="Times New Roman" w:hAnsi="Times New Roman" w:cs="Times New Roman"/>
          <w:b/>
          <w:bCs/>
          <w:i/>
          <w:iCs/>
          <w:color w:val="auto"/>
          <w:szCs w:val="24"/>
        </w:rPr>
        <w:pPrChange w:id="304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49" w:author="Camilo Andrés Díaz Gómez" w:date="2023-03-28T17:42:00Z">
            <w:rPr>
              <w:rFonts w:ascii="Times New Roman" w:eastAsiaTheme="minorHAnsi" w:hAnsi="Times New Roman" w:cstheme="minorBidi"/>
              <w:color w:val="auto"/>
            </w:rPr>
          </w:rPrChange>
        </w:rPr>
        <w:t>DDS (servicio de distribución de datos)</w:t>
      </w:r>
      <w:del w:id="3050" w:author="Camilo Andrés Díaz Gómez" w:date="2023-03-14T20:27:00Z">
        <w:r w:rsidRPr="002B569F" w:rsidDel="00287D6C">
          <w:rPr>
            <w:rFonts w:ascii="Times New Roman" w:hAnsi="Times New Roman" w:cs="Times New Roman"/>
            <w:b/>
            <w:bCs/>
            <w:i/>
            <w:iCs/>
            <w:color w:val="auto"/>
            <w:szCs w:val="24"/>
            <w:rPrChange w:id="3051"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rsidP="002B569F">
      <w:pPr>
        <w:pStyle w:val="PrrAPA"/>
        <w:ind w:left="2124"/>
        <w:pPrChange w:id="3052" w:author="Camilo Andrés Díaz Gómez" w:date="2023-03-28T17:43:00Z">
          <w:pPr>
            <w:spacing w:after="160"/>
            <w:ind w:firstLine="720"/>
          </w:pPr>
        </w:pPrChange>
      </w:pPr>
    </w:p>
    <w:p w14:paraId="7198AC9C" w14:textId="77777777" w:rsidR="0052580A" w:rsidRPr="002B569F" w:rsidDel="00A023DA" w:rsidRDefault="0052580A" w:rsidP="002B569F">
      <w:pPr>
        <w:pStyle w:val="PrrAPA"/>
        <w:ind w:left="2124"/>
        <w:rPr>
          <w:del w:id="3053" w:author="Camilo Andrés Díaz Gómez" w:date="2023-03-14T20:07:00Z"/>
          <w:rPrChange w:id="3054" w:author="Camilo Andrés Díaz Gómez" w:date="2023-03-28T17:42:00Z">
            <w:rPr>
              <w:del w:id="3055" w:author="Camilo Andrés Díaz Gómez" w:date="2023-03-14T20:07:00Z"/>
              <w:color w:val="000000" w:themeColor="text1"/>
            </w:rPr>
          </w:rPrChange>
        </w:rPr>
        <w:pPrChange w:id="3056" w:author="Camilo Andrés Díaz Gómez" w:date="2023-03-28T17:43:00Z">
          <w:pPr>
            <w:spacing w:after="160"/>
            <w:ind w:firstLine="720"/>
          </w:pPr>
        </w:pPrChange>
      </w:pPr>
      <w:r w:rsidRPr="002B569F">
        <w:rPr>
          <w:rPrChange w:id="3057"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rsidP="002B569F">
      <w:pPr>
        <w:pStyle w:val="PrrAPA"/>
        <w:ind w:left="2124"/>
        <w:rPr>
          <w:ins w:id="3058" w:author="Camilo Andrés Díaz Gómez" w:date="2023-03-14T20:07:00Z"/>
        </w:rPr>
        <w:pPrChange w:id="3059" w:author="Camilo Andrés Díaz Gómez" w:date="2023-03-28T17:43:00Z">
          <w:pPr>
            <w:pStyle w:val="PrrAPA"/>
            <w:ind w:firstLine="720"/>
          </w:pPr>
        </w:pPrChange>
      </w:pPr>
    </w:p>
    <w:p w14:paraId="2E039362" w14:textId="77777777" w:rsidR="00A023DA" w:rsidRPr="002B569F" w:rsidRDefault="00A023DA" w:rsidP="002B569F">
      <w:pPr>
        <w:ind w:left="708" w:firstLine="720"/>
        <w:rPr>
          <w:ins w:id="3060" w:author="Camilo Andrés Díaz Gómez" w:date="2023-03-14T20:07:00Z"/>
          <w:rFonts w:cs="Times New Roman"/>
          <w:szCs w:val="24"/>
        </w:rPr>
        <w:pPrChange w:id="3061" w:author="Camilo Andrés Díaz Gómez" w:date="2023-03-28T17:43:00Z">
          <w:pPr>
            <w:ind w:firstLine="720"/>
          </w:pPr>
        </w:pPrChange>
      </w:pPr>
    </w:p>
    <w:p w14:paraId="1E55D454" w14:textId="1A26F9DF" w:rsidR="0052580A" w:rsidRPr="002B569F" w:rsidRDefault="0052580A" w:rsidP="002B569F">
      <w:pPr>
        <w:pStyle w:val="Ttulo6"/>
        <w:ind w:left="1428" w:firstLine="696"/>
        <w:rPr>
          <w:ins w:id="3062" w:author="Camilo Andrés Díaz Gómez" w:date="2023-03-17T00:42:00Z"/>
          <w:rFonts w:ascii="Times New Roman" w:hAnsi="Times New Roman" w:cs="Times New Roman"/>
          <w:b/>
          <w:bCs/>
          <w:i/>
          <w:iCs/>
          <w:color w:val="auto"/>
          <w:szCs w:val="24"/>
        </w:rPr>
        <w:pPrChange w:id="306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64" w:author="Camilo Andrés Díaz Gómez" w:date="2023-03-28T17:42:00Z">
            <w:rPr>
              <w:rFonts w:ascii="Times New Roman" w:eastAsiaTheme="minorHAnsi" w:hAnsi="Times New Roman" w:cstheme="minorBidi"/>
              <w:color w:val="auto"/>
            </w:rPr>
          </w:rPrChange>
        </w:rPr>
        <w:t>AMQP (Protocolo de cola de mensajes avanzado)</w:t>
      </w:r>
      <w:del w:id="3065" w:author="Camilo Andrés Díaz Gómez" w:date="2023-03-14T20:27:00Z">
        <w:r w:rsidRPr="002B569F" w:rsidDel="00287D6C">
          <w:rPr>
            <w:rFonts w:ascii="Times New Roman" w:hAnsi="Times New Roman" w:cs="Times New Roman"/>
            <w:b/>
            <w:bCs/>
            <w:i/>
            <w:iCs/>
            <w:color w:val="auto"/>
            <w:szCs w:val="24"/>
            <w:rPrChange w:id="3066"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rsidP="002B569F">
      <w:pPr>
        <w:pStyle w:val="PrrAPA"/>
        <w:ind w:left="2124"/>
        <w:pPrChange w:id="3067" w:author="Camilo Andrés Díaz Gómez" w:date="2023-03-28T17:43:00Z">
          <w:pPr>
            <w:spacing w:after="160"/>
            <w:ind w:firstLine="720"/>
          </w:pPr>
        </w:pPrChange>
      </w:pPr>
    </w:p>
    <w:p w14:paraId="5BC9958D" w14:textId="77777777" w:rsidR="0052580A" w:rsidRPr="002B569F" w:rsidDel="00A023DA" w:rsidRDefault="0052580A" w:rsidP="002B569F">
      <w:pPr>
        <w:pStyle w:val="PrrAPA"/>
        <w:ind w:left="2124"/>
        <w:rPr>
          <w:del w:id="3068" w:author="Camilo Andrés Díaz Gómez" w:date="2023-03-14T20:07:00Z"/>
          <w:rPrChange w:id="3069" w:author="Camilo Andrés Díaz Gómez" w:date="2023-03-28T17:42:00Z">
            <w:rPr>
              <w:del w:id="3070" w:author="Camilo Andrés Díaz Gómez" w:date="2023-03-14T20:07:00Z"/>
              <w:color w:val="000000" w:themeColor="text1"/>
            </w:rPr>
          </w:rPrChange>
        </w:rPr>
        <w:pPrChange w:id="3071" w:author="Camilo Andrés Díaz Gómez" w:date="2023-03-28T17:43:00Z">
          <w:pPr>
            <w:spacing w:after="160"/>
            <w:ind w:firstLine="720"/>
          </w:pPr>
        </w:pPrChange>
      </w:pPr>
      <w:r w:rsidRPr="002B569F">
        <w:rPr>
          <w:rPrChange w:id="3072"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rsidP="002B569F">
      <w:pPr>
        <w:pStyle w:val="PrrAPA"/>
        <w:ind w:left="2124"/>
        <w:rPr>
          <w:ins w:id="3073" w:author="Camilo Andrés Díaz Gómez" w:date="2023-03-14T20:07:00Z"/>
        </w:rPr>
        <w:pPrChange w:id="3074" w:author="Camilo Andrés Díaz Gómez" w:date="2023-03-28T17:43:00Z">
          <w:pPr>
            <w:spacing w:after="160"/>
            <w:ind w:firstLine="720"/>
          </w:pPr>
        </w:pPrChange>
      </w:pPr>
    </w:p>
    <w:p w14:paraId="64D98B29" w14:textId="77777777" w:rsidR="00A023DA" w:rsidRPr="002B569F" w:rsidRDefault="00A023DA" w:rsidP="002B569F">
      <w:pPr>
        <w:ind w:left="708" w:firstLine="720"/>
        <w:rPr>
          <w:ins w:id="3075" w:author="Camilo Andrés Díaz Gómez" w:date="2023-03-14T20:07:00Z"/>
          <w:rFonts w:cs="Times New Roman"/>
          <w:szCs w:val="24"/>
        </w:rPr>
        <w:pPrChange w:id="3076" w:author="Camilo Andrés Díaz Gómez" w:date="2023-03-28T17:43:00Z">
          <w:pPr>
            <w:ind w:firstLine="720"/>
          </w:pPr>
        </w:pPrChange>
      </w:pPr>
    </w:p>
    <w:p w14:paraId="0DA5EFB9" w14:textId="15E30976" w:rsidR="00616790" w:rsidRPr="002B569F" w:rsidRDefault="0052580A" w:rsidP="002B569F">
      <w:pPr>
        <w:pStyle w:val="Ttulo6"/>
        <w:ind w:left="1428" w:firstLine="696"/>
        <w:rPr>
          <w:ins w:id="3077" w:author="Camilo Andrés Díaz Gómez" w:date="2023-03-17T00:42:00Z"/>
          <w:rFonts w:ascii="Times New Roman" w:hAnsi="Times New Roman" w:cs="Times New Roman"/>
          <w:b/>
          <w:bCs/>
          <w:i/>
          <w:iCs/>
          <w:color w:val="auto"/>
          <w:szCs w:val="24"/>
        </w:rPr>
        <w:pPrChange w:id="307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79" w:author="Camilo Andrés Díaz Gómez" w:date="2023-03-28T17:42:00Z">
            <w:rPr>
              <w:rFonts w:ascii="Times New Roman" w:eastAsiaTheme="minorHAnsi" w:hAnsi="Times New Roman" w:cstheme="minorBidi"/>
              <w:color w:val="auto"/>
            </w:rPr>
          </w:rPrChange>
        </w:rPr>
        <w:lastRenderedPageBreak/>
        <w:t>ZigBee</w:t>
      </w:r>
      <w:del w:id="3080" w:author="Camilo Andrés Díaz Gómez" w:date="2023-03-14T20:27:00Z">
        <w:r w:rsidR="00616790" w:rsidRPr="002B569F" w:rsidDel="00287D6C">
          <w:rPr>
            <w:rFonts w:ascii="Times New Roman" w:hAnsi="Times New Roman" w:cs="Times New Roman"/>
            <w:b/>
            <w:bCs/>
            <w:i/>
            <w:iCs/>
            <w:color w:val="auto"/>
            <w:szCs w:val="24"/>
            <w:rPrChange w:id="3081"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rsidP="002B569F">
      <w:pPr>
        <w:pStyle w:val="PrrAPA"/>
        <w:ind w:left="2124"/>
        <w:pPrChange w:id="3082" w:author="Camilo Andrés Díaz Gómez" w:date="2023-03-28T17:43:00Z">
          <w:pPr>
            <w:spacing w:after="160"/>
            <w:ind w:firstLine="720"/>
          </w:pPr>
        </w:pPrChange>
      </w:pPr>
    </w:p>
    <w:p w14:paraId="601E8F98" w14:textId="5B747DFD" w:rsidR="00616790" w:rsidRPr="002B569F" w:rsidRDefault="00616790" w:rsidP="002B569F">
      <w:pPr>
        <w:pStyle w:val="PrrAPA"/>
        <w:ind w:left="2124"/>
        <w:rPr>
          <w:ins w:id="3083" w:author="Camilo Andrés Díaz Gómez" w:date="2023-03-14T20:07:00Z"/>
          <w:rPrChange w:id="3084" w:author="Camilo Andrés Díaz Gómez" w:date="2023-03-28T17:42:00Z">
            <w:rPr>
              <w:ins w:id="3085" w:author="Camilo Andrés Díaz Gómez" w:date="2023-03-14T20:07:00Z"/>
              <w:color w:val="000000" w:themeColor="text1"/>
            </w:rPr>
          </w:rPrChange>
        </w:rPr>
        <w:pPrChange w:id="3086" w:author="Camilo Andrés Díaz Gómez" w:date="2023-03-28T17:43:00Z">
          <w:pPr>
            <w:spacing w:after="160"/>
            <w:ind w:firstLine="720"/>
          </w:pPr>
        </w:pPrChange>
      </w:pPr>
      <w:r w:rsidRPr="002B569F">
        <w:rPr>
          <w:rPrChange w:id="3087" w:author="Camilo Andrés Díaz Gómez" w:date="2023-03-28T17:42:00Z">
            <w:rPr>
              <w:color w:val="000000" w:themeColor="text1"/>
            </w:rPr>
          </w:rPrChange>
        </w:rPr>
        <w:t>E</w:t>
      </w:r>
      <w:r w:rsidR="0052580A" w:rsidRPr="002B569F">
        <w:rPr>
          <w:rPrChange w:id="3088"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rsidP="002B569F">
      <w:pPr>
        <w:spacing w:after="160"/>
        <w:ind w:left="708" w:firstLine="720"/>
        <w:rPr>
          <w:rFonts w:cs="Times New Roman"/>
          <w:szCs w:val="24"/>
          <w:rPrChange w:id="3089" w:author="Camilo Andrés Díaz Gómez" w:date="2023-03-28T17:42:00Z">
            <w:rPr>
              <w:rFonts w:cs="Times New Roman"/>
              <w:color w:val="000000" w:themeColor="text1"/>
              <w:szCs w:val="24"/>
            </w:rPr>
          </w:rPrChange>
        </w:rPr>
        <w:pPrChange w:id="3090" w:author="Camilo Andrés Díaz Gómez" w:date="2023-03-28T17:43:00Z">
          <w:pPr>
            <w:spacing w:after="160"/>
            <w:ind w:firstLine="720"/>
          </w:pPr>
        </w:pPrChange>
      </w:pPr>
    </w:p>
    <w:p w14:paraId="2091563F" w14:textId="3B749CF5" w:rsidR="00616790" w:rsidRPr="002B569F" w:rsidRDefault="0052580A" w:rsidP="002B569F">
      <w:pPr>
        <w:pStyle w:val="Ttulo6"/>
        <w:ind w:left="1428" w:firstLine="696"/>
        <w:rPr>
          <w:ins w:id="3091" w:author="Camilo Andrés Díaz Gómez" w:date="2023-03-17T00:42:00Z"/>
          <w:rFonts w:ascii="Times New Roman" w:hAnsi="Times New Roman" w:cs="Times New Roman"/>
          <w:b/>
          <w:bCs/>
          <w:i/>
          <w:iCs/>
          <w:color w:val="auto"/>
          <w:szCs w:val="24"/>
        </w:rPr>
        <w:pPrChange w:id="3092"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93" w:author="Camilo Andrés Díaz Gómez" w:date="2023-03-28T17:42:00Z">
            <w:rPr>
              <w:rFonts w:ascii="Times New Roman" w:eastAsiaTheme="minorHAnsi" w:hAnsi="Times New Roman" w:cstheme="minorBidi"/>
              <w:color w:val="auto"/>
            </w:rPr>
          </w:rPrChange>
        </w:rPr>
        <w:t>LoRaWAN (red de área amplia de largo alcance)</w:t>
      </w:r>
      <w:del w:id="3094" w:author="Camilo Andrés Díaz Gómez" w:date="2023-03-14T20:27:00Z">
        <w:r w:rsidR="00616790" w:rsidRPr="002B569F" w:rsidDel="00287D6C">
          <w:rPr>
            <w:rFonts w:ascii="Times New Roman" w:hAnsi="Times New Roman" w:cs="Times New Roman"/>
            <w:b/>
            <w:bCs/>
            <w:i/>
            <w:iCs/>
            <w:color w:val="auto"/>
            <w:szCs w:val="24"/>
            <w:rPrChange w:id="3095"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rsidP="002B569F">
      <w:pPr>
        <w:spacing w:after="160"/>
        <w:ind w:left="2124"/>
        <w:rPr>
          <w:del w:id="3096" w:author="Camilo Andrés Díaz Gómez" w:date="2023-03-17T00:43:00Z"/>
          <w:rFonts w:cs="Times New Roman"/>
          <w:szCs w:val="24"/>
          <w:rPrChange w:id="3097" w:author="Camilo Andrés Díaz Gómez" w:date="2023-03-28T17:42:00Z">
            <w:rPr>
              <w:del w:id="3098" w:author="Camilo Andrés Díaz Gómez" w:date="2023-03-17T00:43:00Z"/>
              <w:rFonts w:cs="Times New Roman"/>
              <w:color w:val="000000" w:themeColor="text1"/>
              <w:szCs w:val="24"/>
            </w:rPr>
          </w:rPrChange>
        </w:rPr>
        <w:pPrChange w:id="3099" w:author="Camilo Andrés Díaz Gómez" w:date="2023-03-28T17:43:00Z">
          <w:pPr>
            <w:spacing w:after="160"/>
            <w:ind w:left="1416"/>
          </w:pPr>
        </w:pPrChange>
      </w:pPr>
    </w:p>
    <w:p w14:paraId="3A8A455A" w14:textId="77777777" w:rsidR="00EE67FE" w:rsidRPr="002B569F" w:rsidRDefault="00EE67FE" w:rsidP="002B569F">
      <w:pPr>
        <w:pStyle w:val="PrrAPA"/>
        <w:rPr>
          <w:ins w:id="3100" w:author="Camilo Andrés Díaz Gómez" w:date="2023-03-17T00:43:00Z"/>
        </w:rPr>
        <w:pPrChange w:id="3101" w:author="Camilo Andrés Díaz Gómez" w:date="2023-03-28T17:43:00Z">
          <w:pPr>
            <w:spacing w:after="160"/>
          </w:pPr>
        </w:pPrChange>
      </w:pPr>
      <w:ins w:id="3102" w:author="Camilo Andrés Díaz Gómez" w:date="2023-03-17T00:43:00Z">
        <w:r w:rsidRPr="002B569F">
          <w:rPr>
            <w:rPrChange w:id="3103" w:author="Camilo Andrés Díaz Gómez" w:date="2023-03-28T17:42:00Z">
              <w:rPr>
                <w:color w:val="000000" w:themeColor="text1"/>
              </w:rPr>
            </w:rPrChange>
          </w:rPr>
          <w:tab/>
        </w:r>
      </w:ins>
    </w:p>
    <w:p w14:paraId="4B803FB6" w14:textId="4DA1280C" w:rsidR="0052580A" w:rsidRPr="002B569F" w:rsidDel="00EE67FE" w:rsidRDefault="00616790" w:rsidP="002B569F">
      <w:pPr>
        <w:pStyle w:val="PrrAPA"/>
        <w:ind w:left="2124"/>
        <w:rPr>
          <w:del w:id="3104" w:author="Camilo Andrés Díaz Gómez" w:date="2023-03-17T00:43:00Z"/>
          <w:rPrChange w:id="3105" w:author="Camilo Andrés Díaz Gómez" w:date="2023-03-28T17:42:00Z">
            <w:rPr>
              <w:del w:id="3106" w:author="Camilo Andrés Díaz Gómez" w:date="2023-03-17T00:43:00Z"/>
              <w:rFonts w:cs="Times New Roman"/>
              <w:b/>
              <w:bCs/>
              <w:i/>
              <w:iCs/>
              <w:szCs w:val="24"/>
            </w:rPr>
          </w:rPrChange>
        </w:rPr>
        <w:pPrChange w:id="3107" w:author="Camilo Andrés Díaz Gómez" w:date="2023-03-28T17:43:00Z">
          <w:pPr>
            <w:spacing w:after="160"/>
            <w:ind w:left="1416" w:firstLine="720"/>
          </w:pPr>
        </w:pPrChange>
      </w:pPr>
      <w:r w:rsidRPr="002B569F">
        <w:rPr>
          <w:rPrChange w:id="3108" w:author="Camilo Andrés Díaz Gómez" w:date="2023-03-28T17:42:00Z">
            <w:rPr>
              <w:color w:val="000000" w:themeColor="text1"/>
            </w:rPr>
          </w:rPrChange>
        </w:rPr>
        <w:t>E</w:t>
      </w:r>
      <w:r w:rsidR="0052580A" w:rsidRPr="002B569F">
        <w:rPr>
          <w:rPrChange w:id="3109"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rsidP="002B569F">
      <w:pPr>
        <w:pStyle w:val="PrrAPA"/>
        <w:ind w:left="2124"/>
        <w:rPr>
          <w:ins w:id="3110" w:author="Camilo Andrés Díaz Gómez" w:date="2023-03-17T00:43:00Z"/>
          <w:rPrChange w:id="3111" w:author="Camilo Andrés Díaz Gómez" w:date="2023-03-28T17:42:00Z">
            <w:rPr>
              <w:ins w:id="3112" w:author="Camilo Andrés Díaz Gómez" w:date="2023-03-17T00:43:00Z"/>
              <w:color w:val="000000" w:themeColor="text1"/>
            </w:rPr>
          </w:rPrChange>
        </w:rPr>
        <w:pPrChange w:id="3113" w:author="Camilo Andrés Díaz Gómez" w:date="2023-03-28T17:43:00Z">
          <w:pPr>
            <w:spacing w:after="160"/>
            <w:ind w:firstLine="720"/>
          </w:pPr>
        </w:pPrChange>
      </w:pPr>
    </w:p>
    <w:p w14:paraId="324C4CE1" w14:textId="77777777" w:rsidR="00616790" w:rsidRPr="002B569F" w:rsidRDefault="00616790" w:rsidP="002B569F">
      <w:pPr>
        <w:spacing w:after="160"/>
        <w:ind w:left="2124" w:firstLine="720"/>
        <w:rPr>
          <w:rFonts w:cs="Times New Roman"/>
          <w:b/>
          <w:bCs/>
          <w:i/>
          <w:iCs/>
          <w:szCs w:val="24"/>
        </w:rPr>
        <w:pPrChange w:id="3114" w:author="Camilo Andrés Díaz Gómez" w:date="2023-03-28T17:43:00Z">
          <w:pPr>
            <w:spacing w:after="160"/>
          </w:pPr>
        </w:pPrChange>
      </w:pPr>
    </w:p>
    <w:p w14:paraId="74020873" w14:textId="4B037D7D" w:rsidR="005814B4" w:rsidRPr="002B569F" w:rsidRDefault="005814B4" w:rsidP="002B569F">
      <w:pPr>
        <w:pStyle w:val="Ttulo4"/>
        <w:ind w:left="708"/>
        <w:rPr>
          <w:ins w:id="3115" w:author="Camilo Andrés Díaz Gómez" w:date="2023-03-17T00:43:00Z"/>
          <w:rFonts w:ascii="Times New Roman" w:hAnsi="Times New Roman" w:cs="Times New Roman"/>
          <w:b/>
          <w:bCs/>
          <w:i w:val="0"/>
          <w:iCs w:val="0"/>
          <w:color w:val="auto"/>
          <w:szCs w:val="24"/>
        </w:rPr>
        <w:pPrChange w:id="3116" w:author="Camilo Andrés Díaz Gómez" w:date="2023-03-28T17:43:00Z">
          <w:pPr>
            <w:pStyle w:val="Ttulo4"/>
          </w:pPr>
        </w:pPrChange>
      </w:pPr>
      <w:r w:rsidRPr="002B569F">
        <w:rPr>
          <w:rFonts w:ascii="Times New Roman" w:hAnsi="Times New Roman" w:cs="Times New Roman"/>
          <w:b/>
          <w:bCs/>
          <w:i w:val="0"/>
          <w:iCs w:val="0"/>
          <w:color w:val="auto"/>
          <w:szCs w:val="24"/>
          <w:rPrChange w:id="3117"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rsidP="002B569F">
      <w:pPr>
        <w:ind w:left="708"/>
        <w:rPr>
          <w:rFonts w:cs="Times New Roman"/>
          <w:szCs w:val="24"/>
          <w:rPrChange w:id="3118" w:author="Camilo Andrés Díaz Gómez" w:date="2023-03-28T17:42:00Z">
            <w:rPr>
              <w:i/>
              <w:iCs/>
            </w:rPr>
          </w:rPrChange>
        </w:rPr>
        <w:pPrChange w:id="3119" w:author="Camilo Andrés Díaz Gómez" w:date="2023-03-28T17:43:00Z">
          <w:pPr>
            <w:spacing w:after="160"/>
          </w:pPr>
        </w:pPrChange>
      </w:pPr>
    </w:p>
    <w:p w14:paraId="07E516C3" w14:textId="77777777" w:rsidR="005814B4" w:rsidRPr="002B569F" w:rsidRDefault="005814B4" w:rsidP="002B569F">
      <w:pPr>
        <w:pStyle w:val="PrrAPA"/>
        <w:ind w:left="708"/>
        <w:pPrChange w:id="3120"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rsidP="002B569F">
      <w:pPr>
        <w:spacing w:after="160"/>
        <w:ind w:left="708"/>
        <w:rPr>
          <w:rFonts w:cs="Times New Roman"/>
          <w:b/>
          <w:bCs/>
          <w:szCs w:val="24"/>
        </w:rPr>
        <w:pPrChange w:id="3121" w:author="Camilo Andrés Díaz Gómez" w:date="2023-03-28T17:43:00Z">
          <w:pPr>
            <w:spacing w:after="160"/>
          </w:pPr>
        </w:pPrChange>
      </w:pPr>
    </w:p>
    <w:p w14:paraId="6873222D" w14:textId="65789D4A" w:rsidR="005814B4" w:rsidRPr="002B569F" w:rsidRDefault="005814B4" w:rsidP="002B569F">
      <w:pPr>
        <w:pStyle w:val="Ttulo5"/>
        <w:ind w:left="1416"/>
        <w:rPr>
          <w:ins w:id="3122" w:author="Camilo Andrés Díaz Gómez" w:date="2023-03-17T00:43:00Z"/>
          <w:rFonts w:ascii="Times New Roman" w:hAnsi="Times New Roman" w:cs="Times New Roman"/>
          <w:b/>
          <w:bCs/>
          <w:i/>
          <w:iCs/>
          <w:color w:val="auto"/>
          <w:szCs w:val="24"/>
        </w:rPr>
        <w:pPrChange w:id="3123" w:author="Camilo Andrés Díaz Gómez" w:date="2023-03-28T17:43:00Z">
          <w:pPr>
            <w:pStyle w:val="Ttulo5"/>
            <w:ind w:left="708"/>
          </w:pPr>
        </w:pPrChange>
      </w:pPr>
      <w:r w:rsidRPr="002B569F">
        <w:rPr>
          <w:rFonts w:ascii="Times New Roman" w:hAnsi="Times New Roman" w:cs="Times New Roman"/>
          <w:b/>
          <w:bCs/>
          <w:i/>
          <w:iCs/>
          <w:color w:val="auto"/>
          <w:szCs w:val="24"/>
          <w:rPrChange w:id="3124"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rsidP="002B569F">
      <w:pPr>
        <w:pStyle w:val="PrrAPA"/>
        <w:ind w:left="1416"/>
        <w:pPrChange w:id="3125" w:author="Camilo Andrés Díaz Gómez" w:date="2023-03-28T17:43:00Z">
          <w:pPr>
            <w:spacing w:after="160"/>
          </w:pPr>
        </w:pPrChange>
      </w:pPr>
    </w:p>
    <w:p w14:paraId="664A0F65" w14:textId="5866428B" w:rsidR="005814B4" w:rsidRPr="002B569F" w:rsidRDefault="005814B4" w:rsidP="002B569F">
      <w:pPr>
        <w:pStyle w:val="PrrAPA"/>
        <w:ind w:left="1416"/>
        <w:pPrChange w:id="3126"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3127" w:author="DIANA CAROLINA CANDIA HERRERA" w:date="2023-03-07T10:05:00Z">
        <w:r w:rsidRPr="002B569F" w:rsidDel="003D4F76">
          <w:delText>gateways</w:delText>
        </w:r>
      </w:del>
      <w:ins w:id="3128"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rsidP="002B569F">
      <w:pPr>
        <w:spacing w:after="160"/>
        <w:ind w:left="1416"/>
        <w:rPr>
          <w:rFonts w:cs="Times New Roman"/>
          <w:b/>
          <w:bCs/>
          <w:i/>
          <w:iCs/>
          <w:szCs w:val="24"/>
        </w:rPr>
        <w:pPrChange w:id="3129" w:author="Camilo Andrés Díaz Gómez" w:date="2023-03-28T17:43:00Z">
          <w:pPr>
            <w:spacing w:after="160"/>
          </w:pPr>
        </w:pPrChange>
      </w:pPr>
    </w:p>
    <w:p w14:paraId="12E3F7CB" w14:textId="6A701A5C" w:rsidR="005814B4" w:rsidRPr="002B569F" w:rsidRDefault="005814B4" w:rsidP="002B569F">
      <w:pPr>
        <w:pStyle w:val="Ttulo5"/>
        <w:ind w:left="1416"/>
        <w:rPr>
          <w:ins w:id="3130" w:author="Camilo Andrés Díaz Gómez" w:date="2023-03-17T00:43:00Z"/>
          <w:rFonts w:ascii="Times New Roman" w:hAnsi="Times New Roman" w:cs="Times New Roman"/>
          <w:b/>
          <w:bCs/>
          <w:i/>
          <w:iCs/>
          <w:color w:val="auto"/>
          <w:szCs w:val="24"/>
        </w:rPr>
        <w:pPrChange w:id="3131" w:author="Camilo Andrés Díaz Gómez" w:date="2023-03-28T17:43:00Z">
          <w:pPr>
            <w:pStyle w:val="Ttulo5"/>
            <w:ind w:left="708"/>
          </w:pPr>
        </w:pPrChange>
      </w:pPr>
      <w:r w:rsidRPr="002B569F">
        <w:rPr>
          <w:rFonts w:ascii="Times New Roman" w:hAnsi="Times New Roman" w:cs="Times New Roman"/>
          <w:b/>
          <w:bCs/>
          <w:i/>
          <w:iCs/>
          <w:color w:val="auto"/>
          <w:szCs w:val="24"/>
          <w:rPrChange w:id="3132"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rsidP="002B569F">
      <w:pPr>
        <w:pStyle w:val="PrrAPA"/>
        <w:ind w:left="1416"/>
        <w:pPrChange w:id="3133" w:author="Camilo Andrés Díaz Gómez" w:date="2023-03-28T17:43:00Z">
          <w:pPr>
            <w:spacing w:after="160"/>
          </w:pPr>
        </w:pPrChange>
      </w:pPr>
    </w:p>
    <w:p w14:paraId="0CEAD1EC" w14:textId="77777777" w:rsidR="005814B4" w:rsidRPr="002B569F" w:rsidRDefault="005814B4" w:rsidP="002B569F">
      <w:pPr>
        <w:pStyle w:val="PrrAPA"/>
        <w:ind w:left="1416"/>
        <w:pPrChange w:id="3134"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w:t>
      </w:r>
      <w:r w:rsidRPr="002B569F">
        <w:lastRenderedPageBreak/>
        <w:t>medio de los gateways, para posteriormente por medio de la aplicación de control, funcionar dependiendo de la situación que en el que esté funcionando.</w:t>
      </w:r>
    </w:p>
    <w:p w14:paraId="2783F957" w14:textId="77777777" w:rsidR="005814B4" w:rsidRPr="002B569F" w:rsidRDefault="005814B4" w:rsidP="002B569F">
      <w:pPr>
        <w:pStyle w:val="PrrAPA"/>
        <w:ind w:left="1416"/>
        <w:pPrChange w:id="3135" w:author="Camilo Andrés Díaz Gómez" w:date="2023-03-28T17:43:00Z">
          <w:pPr>
            <w:pStyle w:val="PrrAPA"/>
          </w:pPr>
        </w:pPrChange>
      </w:pPr>
    </w:p>
    <w:p w14:paraId="0D0157B3" w14:textId="735AC478" w:rsidR="005814B4" w:rsidRPr="002B569F" w:rsidDel="002B569F" w:rsidRDefault="005814B4" w:rsidP="002B569F">
      <w:pPr>
        <w:pStyle w:val="PrrAPA"/>
        <w:ind w:left="1416"/>
        <w:rPr>
          <w:del w:id="3136" w:author="Camilo Andrés Díaz Gómez" w:date="2023-03-28T17:45:00Z"/>
        </w:rPr>
        <w:pPrChange w:id="3137" w:author="Camilo Andrés Díaz Gómez" w:date="2023-03-28T17:43:00Z">
          <w:pPr>
            <w:pStyle w:val="PrrAPA"/>
          </w:pPr>
        </w:pPrChange>
      </w:pPr>
      <w:r w:rsidRPr="002B569F">
        <w:t xml:space="preserve">Por ejemplo, como se podrá observar en la </w:t>
      </w:r>
      <w:r w:rsidRPr="002B569F">
        <w:fldChar w:fldCharType="begin"/>
      </w:r>
      <w:r w:rsidRPr="002B569F">
        <w:instrText xml:space="preserve"> REF _Ref101119213 \h  \* MERGEFORMAT </w:instrText>
      </w:r>
      <w:r w:rsidRPr="002B569F">
        <w:fldChar w:fldCharType="separate"/>
      </w:r>
      <w:r w:rsidR="00616790" w:rsidRPr="002B569F">
        <w:t>Figura</w:t>
      </w:r>
      <w:r w:rsidRPr="002B569F">
        <w:t xml:space="preserve"> </w:t>
      </w:r>
      <w:r w:rsidRPr="002B569F">
        <w:rPr>
          <w:noProof/>
        </w:rPr>
        <w:t>3</w:t>
      </w:r>
      <w:r w:rsidRPr="002B569F">
        <w:t xml:space="preserve"> Funcionamiento de actuadores IoT</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rsidP="002B569F">
      <w:pPr>
        <w:pStyle w:val="PrrAPA"/>
        <w:ind w:firstLine="0"/>
        <w:rPr>
          <w:del w:id="3138" w:author="Camilo Andrés Díaz Gómez" w:date="2023-03-14T20:29:00Z"/>
        </w:rPr>
        <w:pPrChange w:id="3139" w:author="Camilo Andrés Díaz Gómez" w:date="2023-03-28T17:45:00Z">
          <w:pPr>
            <w:pStyle w:val="PrrAPA"/>
          </w:pPr>
        </w:pPrChange>
      </w:pPr>
    </w:p>
    <w:p w14:paraId="36F53094" w14:textId="77777777" w:rsidR="00A83442" w:rsidRPr="002B569F" w:rsidRDefault="00A83442" w:rsidP="002B569F">
      <w:pPr>
        <w:pStyle w:val="PrrAPA"/>
        <w:ind w:left="1416"/>
        <w:rPr>
          <w:ins w:id="3140" w:author="Camilo Andrés Díaz Gómez" w:date="2023-03-14T20:39:00Z"/>
        </w:rPr>
        <w:pPrChange w:id="3141" w:author="Camilo Andrés Díaz Gómez" w:date="2023-03-28T17:45:00Z">
          <w:pPr>
            <w:pStyle w:val="PrrAPA"/>
          </w:pPr>
        </w:pPrChange>
      </w:pPr>
    </w:p>
    <w:p w14:paraId="649441F4" w14:textId="08DC0620" w:rsidR="00704945" w:rsidRPr="002B569F" w:rsidDel="00287D6C" w:rsidRDefault="00704945" w:rsidP="002B569F">
      <w:pPr>
        <w:pStyle w:val="PrrAPA"/>
        <w:ind w:left="708"/>
        <w:rPr>
          <w:del w:id="3142" w:author="Camilo Andrés Díaz Gómez" w:date="2023-03-14T20:29:00Z"/>
        </w:rPr>
        <w:pPrChange w:id="3143" w:author="Camilo Andrés Díaz Gómez" w:date="2023-03-28T17:43:00Z">
          <w:pPr>
            <w:pStyle w:val="PrrAPA"/>
          </w:pPr>
        </w:pPrChange>
      </w:pPr>
    </w:p>
    <w:p w14:paraId="3F327456" w14:textId="56923D7C" w:rsidR="00704945" w:rsidRPr="002B569F" w:rsidDel="00287D6C" w:rsidRDefault="00704945" w:rsidP="002B569F">
      <w:pPr>
        <w:pStyle w:val="PrrAPA"/>
        <w:ind w:left="708"/>
        <w:rPr>
          <w:del w:id="3144" w:author="Camilo Andrés Díaz Gómez" w:date="2023-03-14T20:29:00Z"/>
        </w:rPr>
        <w:pPrChange w:id="3145" w:author="Camilo Andrés Díaz Gómez" w:date="2023-03-28T17:43:00Z">
          <w:pPr>
            <w:pStyle w:val="PrrAPA"/>
          </w:pPr>
        </w:pPrChange>
      </w:pPr>
    </w:p>
    <w:p w14:paraId="2EF53D19" w14:textId="4DECCD9F" w:rsidR="00704945" w:rsidRPr="002B569F" w:rsidDel="00287D6C" w:rsidRDefault="00704945" w:rsidP="002B569F">
      <w:pPr>
        <w:pStyle w:val="PrrAPA"/>
        <w:ind w:left="708"/>
        <w:rPr>
          <w:del w:id="3146" w:author="Camilo Andrés Díaz Gómez" w:date="2023-03-14T20:29:00Z"/>
        </w:rPr>
        <w:pPrChange w:id="3147" w:author="Camilo Andrés Díaz Gómez" w:date="2023-03-28T17:43:00Z">
          <w:pPr>
            <w:pStyle w:val="PrrAPA"/>
          </w:pPr>
        </w:pPrChange>
      </w:pPr>
    </w:p>
    <w:p w14:paraId="524CBB39" w14:textId="07B9D65A" w:rsidR="00704945" w:rsidRPr="002B569F" w:rsidDel="00287D6C" w:rsidRDefault="00704945" w:rsidP="002B569F">
      <w:pPr>
        <w:pStyle w:val="PrrAPA"/>
        <w:ind w:left="708"/>
        <w:rPr>
          <w:del w:id="3148" w:author="Camilo Andrés Díaz Gómez" w:date="2023-03-14T20:29:00Z"/>
        </w:rPr>
        <w:pPrChange w:id="3149" w:author="Camilo Andrés Díaz Gómez" w:date="2023-03-28T17:43:00Z">
          <w:pPr>
            <w:pStyle w:val="PrrAPA"/>
          </w:pPr>
        </w:pPrChange>
      </w:pPr>
    </w:p>
    <w:p w14:paraId="6754FBCE" w14:textId="0F4217FA" w:rsidR="00704945" w:rsidRPr="002B569F" w:rsidDel="00287D6C" w:rsidRDefault="00704945" w:rsidP="002B569F">
      <w:pPr>
        <w:pStyle w:val="PrrAPA"/>
        <w:ind w:left="708"/>
        <w:rPr>
          <w:ins w:id="3150" w:author="Steff Guzmán" w:date="2023-03-13T18:58:00Z"/>
          <w:del w:id="3151" w:author="Camilo Andrés Díaz Gómez" w:date="2023-03-14T20:29:00Z"/>
        </w:rPr>
        <w:pPrChange w:id="3152" w:author="Camilo Andrés Díaz Gómez" w:date="2023-03-28T17:43:00Z">
          <w:pPr>
            <w:pStyle w:val="PrrAPA"/>
          </w:pPr>
        </w:pPrChange>
      </w:pPr>
    </w:p>
    <w:p w14:paraId="160BF238" w14:textId="6D9E1E91" w:rsidR="00104D00" w:rsidRPr="002B569F" w:rsidRDefault="00104D00" w:rsidP="002B569F">
      <w:pPr>
        <w:pStyle w:val="PrrAPA"/>
        <w:ind w:left="708"/>
        <w:rPr>
          <w:ins w:id="3153" w:author="Steff Guzmán" w:date="2023-03-13T18:58:00Z"/>
        </w:rPr>
        <w:pPrChange w:id="3154" w:author="Camilo Andrés Díaz Gómez" w:date="2023-03-28T17:43:00Z">
          <w:pPr>
            <w:pStyle w:val="PrrAPA"/>
          </w:pPr>
        </w:pPrChange>
      </w:pPr>
    </w:p>
    <w:p w14:paraId="660783F4" w14:textId="4F882F8B" w:rsidR="00104D00" w:rsidRPr="002B569F" w:rsidDel="00A023DA" w:rsidRDefault="00C038A4" w:rsidP="002B569F">
      <w:pPr>
        <w:pStyle w:val="PrrAPA"/>
        <w:rPr>
          <w:ins w:id="3155" w:author="Steff Guzmán" w:date="2023-03-13T18:58:00Z"/>
          <w:del w:id="3156" w:author="Camilo Andrés Díaz Gómez" w:date="2023-03-14T20:07:00Z"/>
        </w:rPr>
        <w:pPrChange w:id="3157" w:author="Camilo Andrés Díaz Gómez" w:date="2023-03-28T17:43:00Z">
          <w:pPr>
            <w:pStyle w:val="PrrAPA"/>
          </w:pPr>
        </w:pPrChange>
      </w:pPr>
      <w:ins w:id="3158" w:author="Camilo Andrés Díaz Gómez" w:date="2023-03-28T15:13:00Z">
        <w:r w:rsidRPr="002B569F">
          <w:tab/>
        </w:r>
      </w:ins>
    </w:p>
    <w:p w14:paraId="1658083D" w14:textId="0E9C4EFD" w:rsidR="00104D00" w:rsidRPr="002B569F" w:rsidDel="00A023DA" w:rsidRDefault="00104D00" w:rsidP="002B569F">
      <w:pPr>
        <w:pStyle w:val="PrrAPA"/>
        <w:rPr>
          <w:ins w:id="3159" w:author="Steff Guzmán" w:date="2023-03-13T18:58:00Z"/>
          <w:del w:id="3160" w:author="Camilo Andrés Díaz Gómez" w:date="2023-03-14T20:07:00Z"/>
        </w:rPr>
        <w:pPrChange w:id="3161" w:author="Camilo Andrés Díaz Gómez" w:date="2023-03-28T17:43:00Z">
          <w:pPr>
            <w:pStyle w:val="PrrAPA"/>
          </w:pPr>
        </w:pPrChange>
      </w:pPr>
    </w:p>
    <w:p w14:paraId="7E4B9C51" w14:textId="1D8EF4F6" w:rsidR="00104D00" w:rsidRPr="002B569F" w:rsidDel="00A023DA" w:rsidRDefault="00104D00" w:rsidP="002B569F">
      <w:pPr>
        <w:pStyle w:val="PrrAPA"/>
        <w:rPr>
          <w:del w:id="3162" w:author="Camilo Andrés Díaz Gómez" w:date="2023-03-14T20:07:00Z"/>
        </w:rPr>
        <w:pPrChange w:id="3163" w:author="Camilo Andrés Díaz Gómez" w:date="2023-03-28T17:43:00Z">
          <w:pPr>
            <w:pStyle w:val="PrrAPA"/>
          </w:pPr>
        </w:pPrChange>
      </w:pPr>
    </w:p>
    <w:p w14:paraId="2057305C" w14:textId="10584BED" w:rsidR="00704945" w:rsidRPr="002B569F" w:rsidDel="00A023DA" w:rsidRDefault="00704945" w:rsidP="002B569F">
      <w:pPr>
        <w:pStyle w:val="PrrAPA"/>
        <w:rPr>
          <w:ins w:id="3164" w:author="Steff Guzmán" w:date="2023-03-13T19:03:00Z"/>
          <w:del w:id="3165" w:author="Camilo Andrés Díaz Gómez" w:date="2023-03-14T20:07:00Z"/>
        </w:rPr>
        <w:pPrChange w:id="3166" w:author="Camilo Andrés Díaz Gómez" w:date="2023-03-28T17:43:00Z">
          <w:pPr>
            <w:pStyle w:val="PrrAPA"/>
          </w:pPr>
        </w:pPrChange>
      </w:pPr>
    </w:p>
    <w:p w14:paraId="6F328441" w14:textId="26656C4F" w:rsidR="00DB0B24" w:rsidRPr="002B569F" w:rsidDel="00A023DA" w:rsidRDefault="00DB0B24" w:rsidP="002B569F">
      <w:pPr>
        <w:pStyle w:val="PrrAPA"/>
        <w:rPr>
          <w:ins w:id="3167" w:author="Steff Guzmán" w:date="2023-03-13T19:42:00Z"/>
          <w:del w:id="3168" w:author="Camilo Andrés Díaz Gómez" w:date="2023-03-14T20:07:00Z"/>
        </w:rPr>
        <w:pPrChange w:id="3169" w:author="Camilo Andrés Díaz Gómez" w:date="2023-03-28T17:43:00Z">
          <w:pPr>
            <w:pStyle w:val="PrrAPA"/>
          </w:pPr>
        </w:pPrChange>
      </w:pPr>
    </w:p>
    <w:p w14:paraId="7F08E275" w14:textId="1BF8E8CB" w:rsidR="00D00CDF" w:rsidRPr="002B569F" w:rsidDel="00A023DA" w:rsidRDefault="00D00CDF" w:rsidP="002B569F">
      <w:pPr>
        <w:pStyle w:val="PrrAPA"/>
        <w:rPr>
          <w:ins w:id="3170" w:author="Steff Guzmán" w:date="2023-03-13T19:42:00Z"/>
          <w:del w:id="3171" w:author="Camilo Andrés Díaz Gómez" w:date="2023-03-14T20:07:00Z"/>
        </w:rPr>
        <w:pPrChange w:id="3172" w:author="Camilo Andrés Díaz Gómez" w:date="2023-03-28T17:43:00Z">
          <w:pPr>
            <w:pStyle w:val="PrrAPA"/>
          </w:pPr>
        </w:pPrChange>
      </w:pPr>
    </w:p>
    <w:p w14:paraId="4DCD2B74" w14:textId="37078246" w:rsidR="00D00CDF" w:rsidRPr="002B569F" w:rsidDel="00A023DA" w:rsidRDefault="00D00CDF" w:rsidP="002B569F">
      <w:pPr>
        <w:pStyle w:val="PrrAPA"/>
        <w:rPr>
          <w:ins w:id="3173" w:author="Steff Guzmán" w:date="2023-03-13T19:42:00Z"/>
          <w:del w:id="3174" w:author="Camilo Andrés Díaz Gómez" w:date="2023-03-14T20:07:00Z"/>
        </w:rPr>
        <w:pPrChange w:id="3175" w:author="Camilo Andrés Díaz Gómez" w:date="2023-03-28T17:43:00Z">
          <w:pPr>
            <w:pStyle w:val="PrrAPA"/>
          </w:pPr>
        </w:pPrChange>
      </w:pPr>
    </w:p>
    <w:p w14:paraId="7827CC28" w14:textId="361D78B1" w:rsidR="00D00CDF" w:rsidRPr="002B569F" w:rsidDel="00A023DA" w:rsidRDefault="00D00CDF" w:rsidP="002B569F">
      <w:pPr>
        <w:pStyle w:val="PrrAPA"/>
        <w:rPr>
          <w:ins w:id="3176" w:author="Steff Guzmán" w:date="2023-03-13T19:42:00Z"/>
          <w:del w:id="3177" w:author="Camilo Andrés Díaz Gómez" w:date="2023-03-14T20:07:00Z"/>
        </w:rPr>
        <w:pPrChange w:id="3178" w:author="Camilo Andrés Díaz Gómez" w:date="2023-03-28T17:43:00Z">
          <w:pPr>
            <w:pStyle w:val="PrrAPA"/>
          </w:pPr>
        </w:pPrChange>
      </w:pPr>
    </w:p>
    <w:p w14:paraId="70B9F73C" w14:textId="23B05AC0" w:rsidR="00D00CDF" w:rsidRPr="002B569F" w:rsidDel="00A023DA" w:rsidRDefault="00D00CDF" w:rsidP="002B569F">
      <w:pPr>
        <w:pStyle w:val="PrrAPA"/>
        <w:rPr>
          <w:ins w:id="3179" w:author="Steff Guzmán" w:date="2023-03-13T19:03:00Z"/>
          <w:del w:id="3180" w:author="Camilo Andrés Díaz Gómez" w:date="2023-03-14T20:07:00Z"/>
        </w:rPr>
        <w:pPrChange w:id="3181" w:author="Camilo Andrés Díaz Gómez" w:date="2023-03-28T17:43:00Z">
          <w:pPr>
            <w:pStyle w:val="PrrAPA"/>
          </w:pPr>
        </w:pPrChange>
      </w:pPr>
    </w:p>
    <w:p w14:paraId="080D84FC" w14:textId="16C83C0D" w:rsidR="00DB0B24" w:rsidRPr="002B569F" w:rsidDel="00A023DA" w:rsidRDefault="00DB0B24" w:rsidP="002B569F">
      <w:pPr>
        <w:pStyle w:val="PrrAPA"/>
        <w:rPr>
          <w:del w:id="3182" w:author="Camilo Andrés Díaz Gómez" w:date="2023-03-14T20:07:00Z"/>
        </w:rPr>
        <w:pPrChange w:id="3183" w:author="Camilo Andrés Díaz Gómez" w:date="2023-03-28T17:43:00Z">
          <w:pPr>
            <w:pStyle w:val="PrrAPA"/>
          </w:pPr>
        </w:pPrChange>
      </w:pPr>
    </w:p>
    <w:p w14:paraId="78066399" w14:textId="36B8F831" w:rsidR="00704945" w:rsidRPr="002B569F" w:rsidDel="00A023DA" w:rsidRDefault="00704945" w:rsidP="002B569F">
      <w:pPr>
        <w:pStyle w:val="PrrAPA"/>
        <w:rPr>
          <w:del w:id="3184" w:author="Camilo Andrés Díaz Gómez" w:date="2023-03-14T20:07:00Z"/>
        </w:rPr>
        <w:pPrChange w:id="3185" w:author="Camilo Andrés Díaz Gómez" w:date="2023-03-28T17:43:00Z">
          <w:pPr>
            <w:pStyle w:val="PrrAPA"/>
          </w:pPr>
        </w:pPrChange>
      </w:pPr>
    </w:p>
    <w:p w14:paraId="1DD700E4" w14:textId="1ECF0A7D" w:rsidR="00704945" w:rsidRPr="002B569F" w:rsidDel="00A023DA" w:rsidRDefault="00842F9D" w:rsidP="002B569F">
      <w:pPr>
        <w:pStyle w:val="Descripcin"/>
        <w:spacing w:line="360" w:lineRule="auto"/>
        <w:rPr>
          <w:del w:id="3186" w:author="Camilo Andrés Díaz Gómez" w:date="2023-03-14T20:09:00Z"/>
          <w:rFonts w:cs="Times New Roman"/>
          <w:bCs/>
          <w:i/>
          <w:rPrChange w:id="3187" w:author="Camilo Andrés Díaz Gómez" w:date="2023-03-28T17:42:00Z">
            <w:rPr>
              <w:del w:id="3188" w:author="Camilo Andrés Díaz Gómez" w:date="2023-03-14T20:09:00Z"/>
            </w:rPr>
          </w:rPrChange>
        </w:rPr>
        <w:pPrChange w:id="3189" w:author="Camilo Andrés Díaz Gómez" w:date="2023-03-28T17:43:00Z">
          <w:pPr>
            <w:pStyle w:val="PrrAPA"/>
          </w:pPr>
        </w:pPrChange>
      </w:pPr>
      <w:bookmarkStart w:id="3190" w:name="_Toc130919839"/>
      <w:ins w:id="3191"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192" w:author="Steff Guzmán" w:date="2023-03-24T15:14:00Z">
        <w:r w:rsidRPr="002B569F">
          <w:rPr>
            <w:rFonts w:cs="Times New Roman"/>
            <w:noProof/>
            <w:szCs w:val="24"/>
          </w:rPr>
          <w:t>3</w:t>
        </w:r>
      </w:ins>
      <w:ins w:id="3193" w:author="Steff Guzmán" w:date="2023-03-24T15:08:00Z">
        <w:r w:rsidRPr="002B569F">
          <w:rPr>
            <w:rFonts w:cs="Times New Roman"/>
            <w:szCs w:val="24"/>
          </w:rPr>
          <w:fldChar w:fldCharType="end"/>
        </w:r>
      </w:ins>
      <w:ins w:id="3194" w:author="Steff Guzmán" w:date="2023-03-13T18:46:00Z">
        <w:r w:rsidR="00C87243" w:rsidRPr="002B569F">
          <w:rPr>
            <w:rFonts w:cs="Times New Roman"/>
            <w:szCs w:val="24"/>
          </w:rPr>
          <w:t xml:space="preserve"> </w:t>
        </w:r>
      </w:ins>
      <w:ins w:id="3195" w:author="Camilo Andrés Díaz Gómez" w:date="2023-03-14T20:07:00Z">
        <w:r w:rsidR="00A023DA" w:rsidRPr="002B569F">
          <w:rPr>
            <w:rFonts w:cs="Times New Roman"/>
            <w:szCs w:val="24"/>
          </w:rPr>
          <w:t xml:space="preserve"> </w:t>
        </w:r>
        <w:r w:rsidR="00A023DA" w:rsidRPr="002B569F">
          <w:rPr>
            <w:rFonts w:cs="Times New Roman"/>
            <w:b w:val="0"/>
            <w:i/>
            <w:szCs w:val="24"/>
            <w:rPrChange w:id="3196" w:author="Camilo Andrés Díaz Gómez" w:date="2023-03-28T17:42:00Z">
              <w:rPr>
                <w:i/>
              </w:rPr>
            </w:rPrChange>
          </w:rPr>
          <w:t>Funcionamiento de actuadores IoT</w:t>
        </w:r>
      </w:ins>
      <w:bookmarkEnd w:id="3190"/>
    </w:p>
    <w:p w14:paraId="18948B81" w14:textId="1A2A11F5" w:rsidR="00704945" w:rsidRPr="002B569F" w:rsidDel="00A023DA" w:rsidRDefault="00704945" w:rsidP="002B569F">
      <w:pPr>
        <w:pStyle w:val="PrrAPA"/>
        <w:jc w:val="center"/>
        <w:rPr>
          <w:del w:id="3197" w:author="Steff Guzmán" w:date="2023-03-13T18:46:00Z"/>
          <w:b/>
          <w:bCs/>
          <w:i/>
          <w:rPrChange w:id="3198" w:author="Camilo Andrés Díaz Gómez" w:date="2023-03-28T17:42:00Z">
            <w:rPr>
              <w:del w:id="3199" w:author="Steff Guzmán" w:date="2023-03-13T18:46:00Z"/>
              <w:b/>
              <w:bCs/>
              <w:i/>
            </w:rPr>
          </w:rPrChange>
        </w:rPr>
        <w:pPrChange w:id="3200" w:author="Camilo Andrés Díaz Gómez" w:date="2023-03-28T17:43:00Z">
          <w:pPr>
            <w:pStyle w:val="PrrAPA"/>
            <w:jc w:val="center"/>
          </w:pPr>
        </w:pPrChange>
      </w:pPr>
    </w:p>
    <w:p w14:paraId="5AFFB60D" w14:textId="77777777" w:rsidR="00A023DA" w:rsidRPr="002B569F" w:rsidRDefault="00A023DA" w:rsidP="002B569F">
      <w:pPr>
        <w:pStyle w:val="Descripcin"/>
        <w:spacing w:line="360" w:lineRule="auto"/>
        <w:rPr>
          <w:ins w:id="3201" w:author="Camilo Andrés Díaz Gómez" w:date="2023-03-14T20:09:00Z"/>
          <w:rFonts w:cs="Times New Roman"/>
        </w:rPr>
        <w:pPrChange w:id="3202" w:author="Camilo Andrés Díaz Gómez" w:date="2023-03-28T17:43:00Z">
          <w:pPr>
            <w:pStyle w:val="PrrAPA"/>
          </w:pPr>
        </w:pPrChange>
      </w:pPr>
    </w:p>
    <w:p w14:paraId="62890DA6" w14:textId="5BE8CEE7" w:rsidR="00704945" w:rsidRPr="002B569F" w:rsidDel="00C038A4" w:rsidRDefault="00704945" w:rsidP="002B569F">
      <w:pPr>
        <w:pStyle w:val="PrrAPA"/>
        <w:ind w:left="708"/>
        <w:jc w:val="center"/>
        <w:rPr>
          <w:del w:id="3203" w:author="Steff Guzmán" w:date="2023-03-13T18:32:00Z"/>
          <w:b/>
          <w:bCs/>
          <w:i/>
          <w:iCs/>
          <w:szCs w:val="18"/>
          <w:rPrChange w:id="3204" w:author="Camilo Andrés Díaz Gómez" w:date="2023-03-28T17:42:00Z">
            <w:rPr>
              <w:del w:id="3205" w:author="Steff Guzmán" w:date="2023-03-13T18:32:00Z"/>
              <w:b/>
              <w:bCs/>
              <w:i/>
              <w:iCs/>
              <w:szCs w:val="18"/>
            </w:rPr>
          </w:rPrChange>
        </w:rPr>
        <w:pPrChange w:id="3206" w:author="Camilo Andrés Díaz Gómez" w:date="2023-03-28T17:43:00Z">
          <w:pPr>
            <w:pStyle w:val="PrrAPA"/>
            <w:ind w:left="708"/>
            <w:jc w:val="center"/>
          </w:pPr>
        </w:pPrChange>
      </w:pPr>
    </w:p>
    <w:p w14:paraId="0D564F8F" w14:textId="77777777" w:rsidR="00C038A4" w:rsidRPr="002B569F" w:rsidRDefault="00C038A4" w:rsidP="002B569F">
      <w:pPr>
        <w:pStyle w:val="Descripcin"/>
        <w:spacing w:line="360" w:lineRule="auto"/>
        <w:ind w:left="708"/>
        <w:rPr>
          <w:ins w:id="3207" w:author="Camilo Andrés Díaz Gómez" w:date="2023-03-28T15:18:00Z"/>
          <w:rFonts w:cs="Times New Roman"/>
          <w:bCs/>
          <w:i/>
          <w:rPrChange w:id="3208" w:author="Camilo Andrés Díaz Gómez" w:date="2023-03-28T17:42:00Z">
            <w:rPr>
              <w:ins w:id="3209" w:author="Camilo Andrés Díaz Gómez" w:date="2023-03-28T15:18:00Z"/>
            </w:rPr>
          </w:rPrChange>
        </w:rPr>
        <w:pPrChange w:id="3210" w:author="Camilo Andrés Díaz Gómez" w:date="2023-03-28T17:43:00Z">
          <w:pPr>
            <w:pStyle w:val="PrrAPA"/>
          </w:pPr>
        </w:pPrChange>
      </w:pPr>
    </w:p>
    <w:p w14:paraId="513AFCBE" w14:textId="6AD48D12" w:rsidR="00704945" w:rsidRPr="002B569F" w:rsidDel="00C87243" w:rsidRDefault="00704945" w:rsidP="002B569F">
      <w:pPr>
        <w:pStyle w:val="Descripcin"/>
        <w:spacing w:line="360" w:lineRule="auto"/>
        <w:ind w:left="708"/>
        <w:rPr>
          <w:del w:id="3211" w:author="Steff Guzmán" w:date="2023-03-13T18:46:00Z"/>
          <w:rFonts w:cs="Times New Roman"/>
          <w:bCs/>
          <w:i/>
          <w:rPrChange w:id="3212" w:author="Camilo Andrés Díaz Gómez" w:date="2023-03-28T17:42:00Z">
            <w:rPr>
              <w:del w:id="3213" w:author="Steff Guzmán" w:date="2023-03-13T18:46:00Z"/>
            </w:rPr>
          </w:rPrChange>
        </w:rPr>
        <w:pPrChange w:id="3214" w:author="Camilo Andrés Díaz Gómez" w:date="2023-03-28T17:43:00Z">
          <w:pPr>
            <w:pStyle w:val="PrrAPA"/>
          </w:pPr>
        </w:pPrChange>
      </w:pPr>
    </w:p>
    <w:p w14:paraId="123E8231" w14:textId="41060626" w:rsidR="005814B4" w:rsidRPr="002B569F" w:rsidDel="00C87243" w:rsidRDefault="005814B4" w:rsidP="002B569F">
      <w:pPr>
        <w:pStyle w:val="PrrAPA"/>
        <w:ind w:left="708" w:firstLine="0"/>
        <w:rPr>
          <w:del w:id="3215" w:author="Steff Guzmán" w:date="2023-03-13T18:46:00Z"/>
          <w:b/>
          <w:bCs/>
          <w:i/>
          <w:rPrChange w:id="3216" w:author="Camilo Andrés Díaz Gómez" w:date="2023-03-28T17:42:00Z">
            <w:rPr>
              <w:del w:id="3217" w:author="Steff Guzmán" w:date="2023-03-13T18:46:00Z"/>
              <w:b/>
              <w:bCs/>
            </w:rPr>
          </w:rPrChange>
        </w:rPr>
        <w:pPrChange w:id="3218" w:author="Camilo Andrés Díaz Gómez" w:date="2023-03-28T17:43:00Z">
          <w:pPr>
            <w:pStyle w:val="PrrAPA"/>
            <w:ind w:firstLine="0"/>
          </w:pPr>
        </w:pPrChange>
      </w:pPr>
      <w:del w:id="3219" w:author="Steff Guzmán" w:date="2023-03-13T18:46:00Z">
        <w:r w:rsidRPr="002B569F" w:rsidDel="00C87243">
          <w:rPr>
            <w:b/>
            <w:bCs/>
            <w:i/>
            <w:rPrChange w:id="3220" w:author="Camilo Andrés Díaz Gómez" w:date="2023-03-28T17:42:00Z">
              <w:rPr>
                <w:b/>
                <w:bCs/>
              </w:rPr>
            </w:rPrChange>
          </w:rPr>
          <w:delText>Figura 3.</w:delText>
        </w:r>
      </w:del>
    </w:p>
    <w:p w14:paraId="2385D031" w14:textId="42B0E992" w:rsidR="005814B4" w:rsidRPr="002B569F" w:rsidDel="00A023DA" w:rsidRDefault="005814B4" w:rsidP="002B569F">
      <w:pPr>
        <w:pStyle w:val="Descripcin"/>
        <w:spacing w:line="360" w:lineRule="auto"/>
        <w:ind w:left="708"/>
        <w:rPr>
          <w:del w:id="3221" w:author="Camilo Andrés Díaz Gómez" w:date="2023-03-14T20:07:00Z"/>
          <w:rFonts w:cs="Times New Roman"/>
          <w:b w:val="0"/>
          <w:bCs/>
          <w:i/>
          <w:iCs w:val="0"/>
          <w:szCs w:val="24"/>
          <w:rPrChange w:id="3222" w:author="Camilo Andrés Díaz Gómez" w:date="2023-03-28T17:42:00Z">
            <w:rPr>
              <w:del w:id="3223" w:author="Camilo Andrés Díaz Gómez" w:date="2023-03-14T20:07:00Z"/>
              <w:rFonts w:cs="Times New Roman"/>
            </w:rPr>
          </w:rPrChange>
        </w:rPr>
        <w:pPrChange w:id="3224" w:author="Camilo Andrés Díaz Gómez" w:date="2023-03-28T17:43:00Z">
          <w:pPr>
            <w:pStyle w:val="Descripcin"/>
          </w:pPr>
        </w:pPrChange>
      </w:pPr>
      <w:del w:id="3225" w:author="Camilo Andrés Díaz Gómez" w:date="2023-03-14T20:07:00Z">
        <w:r w:rsidRPr="002B569F" w:rsidDel="00A023DA">
          <w:rPr>
            <w:rFonts w:cs="Times New Roman"/>
            <w:b w:val="0"/>
            <w:bCs/>
            <w:i/>
            <w:iCs w:val="0"/>
            <w:szCs w:val="24"/>
            <w:rPrChange w:id="3226" w:author="Camilo Andrés Díaz Gómez" w:date="2023-03-28T17:42:00Z">
              <w:rPr>
                <w:rFonts w:cs="Times New Roman"/>
                <w:b w:val="0"/>
                <w:iCs w:val="0"/>
              </w:rPr>
            </w:rPrChange>
          </w:rPr>
          <w:delText>Funcionamiento de actuadores IoT</w:delText>
        </w:r>
      </w:del>
    </w:p>
    <w:p w14:paraId="6747E64D" w14:textId="172EF378" w:rsidR="00A023DA" w:rsidRPr="002B569F" w:rsidRDefault="00787DED" w:rsidP="002B569F">
      <w:pPr>
        <w:pStyle w:val="PrrAPA"/>
        <w:ind w:left="708"/>
        <w:jc w:val="center"/>
        <w:pPrChange w:id="3227"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228" w:author="Camilo Andrés Díaz Gómez" w:date="2023-03-28T15:18:00Z"/>
          <w:rFonts w:cs="Times New Roman"/>
          <w:i/>
          <w:iCs/>
          <w:szCs w:val="24"/>
        </w:rPr>
      </w:pPr>
    </w:p>
    <w:p w14:paraId="2C96DE65" w14:textId="1B347E58" w:rsidR="00EF7707" w:rsidRPr="002B569F" w:rsidRDefault="00DB0B24" w:rsidP="002B569F">
      <w:pPr>
        <w:ind w:firstLine="708"/>
        <w:rPr>
          <w:ins w:id="3229" w:author="Camilo Andrés Díaz Gómez" w:date="2023-03-12T18:23:00Z"/>
          <w:rFonts w:cs="Times New Roman"/>
          <w:i/>
          <w:iCs/>
          <w:szCs w:val="24"/>
        </w:rPr>
        <w:pPrChange w:id="3230" w:author="Camilo Andrés Díaz Gómez" w:date="2023-03-28T17:43:00Z">
          <w:pPr/>
        </w:pPrChange>
      </w:pPr>
      <w:ins w:id="3231" w:author="Steff Guzmán" w:date="2023-03-13T19:02:00Z">
        <w:r w:rsidRPr="002B569F">
          <w:rPr>
            <w:rFonts w:cs="Times New Roman"/>
            <w:i/>
            <w:iCs/>
            <w:szCs w:val="24"/>
          </w:rPr>
          <w:t xml:space="preserve">Fuente: </w:t>
        </w:r>
      </w:ins>
      <w:ins w:id="3232"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rsidP="002B569F">
      <w:pPr>
        <w:ind w:left="708"/>
        <w:rPr>
          <w:ins w:id="3233" w:author="Camilo Andrés Díaz Gómez" w:date="2023-03-12T18:23:00Z"/>
          <w:rFonts w:cs="Times New Roman"/>
          <w:i/>
          <w:iCs/>
          <w:szCs w:val="24"/>
        </w:rPr>
        <w:pPrChange w:id="3234" w:author="Camilo Andrés Díaz Gómez" w:date="2023-03-28T17:43:00Z">
          <w:pPr/>
        </w:pPrChange>
      </w:pPr>
    </w:p>
    <w:p w14:paraId="1A9E94AD" w14:textId="786B974C" w:rsidR="005814B4" w:rsidRPr="002B569F" w:rsidDel="00EE67FE" w:rsidRDefault="005814B4" w:rsidP="002B569F">
      <w:pPr>
        <w:pStyle w:val="Ttulo5"/>
        <w:ind w:left="708" w:firstLine="708"/>
        <w:rPr>
          <w:del w:id="3235" w:author="Camilo Andrés Díaz Gómez" w:date="2023-03-14T20:08:00Z"/>
          <w:rFonts w:ascii="Times New Roman" w:hAnsi="Times New Roman" w:cs="Times New Roman"/>
          <w:b/>
          <w:bCs/>
          <w:i/>
          <w:iCs/>
          <w:color w:val="auto"/>
          <w:szCs w:val="24"/>
        </w:rPr>
        <w:pPrChange w:id="3236" w:author="Camilo Andrés Díaz Gómez" w:date="2023-03-28T17:43:00Z">
          <w:pPr>
            <w:pStyle w:val="Ttulo5"/>
            <w:ind w:left="708"/>
          </w:pPr>
        </w:pPrChange>
      </w:pPr>
      <w:r w:rsidRPr="002B569F">
        <w:rPr>
          <w:rFonts w:ascii="Times New Roman" w:hAnsi="Times New Roman" w:cs="Times New Roman"/>
          <w:b/>
          <w:bCs/>
          <w:i/>
          <w:iCs/>
          <w:color w:val="auto"/>
          <w:szCs w:val="24"/>
          <w:rPrChange w:id="3237" w:author="Camilo Andrés Díaz Gómez" w:date="2023-03-28T17:42:00Z">
            <w:rPr/>
          </w:rPrChange>
        </w:rPr>
        <w:t>Gateway</w:t>
      </w:r>
    </w:p>
    <w:p w14:paraId="52983DB0" w14:textId="77777777" w:rsidR="00EE67FE" w:rsidRPr="002B569F" w:rsidRDefault="00EE67FE" w:rsidP="002B569F">
      <w:pPr>
        <w:ind w:left="708" w:firstLine="708"/>
        <w:rPr>
          <w:ins w:id="3238" w:author="Camilo Andrés Díaz Gómez" w:date="2023-03-17T00:44:00Z"/>
          <w:rFonts w:cs="Times New Roman"/>
          <w:szCs w:val="24"/>
        </w:rPr>
        <w:pPrChange w:id="3239" w:author="Camilo Andrés Díaz Gómez" w:date="2023-03-28T17:43:00Z">
          <w:pPr/>
        </w:pPrChange>
      </w:pPr>
    </w:p>
    <w:p w14:paraId="545EEEF5" w14:textId="77777777" w:rsidR="00616790" w:rsidRPr="002B569F" w:rsidRDefault="00616790" w:rsidP="002B569F">
      <w:pPr>
        <w:pStyle w:val="Ttulo5"/>
        <w:ind w:left="1416"/>
        <w:rPr>
          <w:rFonts w:ascii="Times New Roman" w:hAnsi="Times New Roman" w:cs="Times New Roman"/>
          <w:b/>
          <w:bCs/>
          <w:i/>
          <w:iCs/>
          <w:color w:val="auto"/>
          <w:szCs w:val="24"/>
          <w:rPrChange w:id="3240" w:author="Camilo Andrés Díaz Gómez" w:date="2023-03-28T17:42:00Z">
            <w:rPr/>
          </w:rPrChange>
        </w:rPr>
        <w:pPrChange w:id="3241" w:author="Camilo Andrés Díaz Gómez" w:date="2023-03-28T17:43:00Z">
          <w:pPr/>
        </w:pPrChange>
      </w:pPr>
    </w:p>
    <w:p w14:paraId="50BA7DA6" w14:textId="7D193EAE" w:rsidR="005814B4" w:rsidRPr="002B569F" w:rsidRDefault="005814B4" w:rsidP="002B569F">
      <w:pPr>
        <w:pStyle w:val="PrrAPA"/>
        <w:ind w:left="1416"/>
        <w:rPr>
          <w:ins w:id="3242" w:author="Camilo Andrés Díaz Gómez" w:date="2023-03-17T00:44:00Z"/>
        </w:rPr>
        <w:pPrChange w:id="3243" w:author="Camilo Andrés Díaz Gómez" w:date="2023-03-28T17:43:00Z">
          <w:pPr>
            <w:pStyle w:val="PrrAPA"/>
          </w:pPr>
        </w:pPrChange>
      </w:pPr>
      <w:r w:rsidRPr="002B569F">
        <w:t xml:space="preserve">Los gateways son dispositivos intermediarios entre los sensores, actuadores y la red. Generalmente son físicos o software los cuales son los que </w:t>
      </w:r>
      <w:r w:rsidRPr="002B569F">
        <w:lastRenderedPageBreak/>
        <w:t xml:space="preserve">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244"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rsidP="002B569F">
      <w:pPr>
        <w:pStyle w:val="PrrAPA"/>
        <w:ind w:left="708"/>
        <w:rPr>
          <w:del w:id="3245" w:author="Camilo Andrés Díaz Gómez" w:date="2023-03-28T17:45:00Z"/>
        </w:rPr>
        <w:pPrChange w:id="3246" w:author="Camilo Andrés Díaz Gómez" w:date="2023-03-28T17:43:00Z">
          <w:pPr>
            <w:pStyle w:val="PrrAPA"/>
          </w:pPr>
        </w:pPrChange>
      </w:pPr>
    </w:p>
    <w:p w14:paraId="6032A8E1" w14:textId="77777777" w:rsidR="00616790" w:rsidRPr="002B569F" w:rsidRDefault="00616790" w:rsidP="002B569F">
      <w:pPr>
        <w:pStyle w:val="PrrAPA"/>
        <w:ind w:firstLine="0"/>
        <w:pPrChange w:id="3247" w:author="Camilo Andrés Díaz Gómez" w:date="2023-03-28T17:45:00Z">
          <w:pPr>
            <w:pStyle w:val="PrrAPA"/>
          </w:pPr>
        </w:pPrChange>
      </w:pPr>
    </w:p>
    <w:p w14:paraId="7CA17C84" w14:textId="12CC4AAA" w:rsidR="00616790" w:rsidRPr="002B569F" w:rsidDel="00EE67FE" w:rsidRDefault="00616790" w:rsidP="002B569F">
      <w:pPr>
        <w:pStyle w:val="Ttulo5"/>
        <w:ind w:left="708" w:firstLine="708"/>
        <w:rPr>
          <w:del w:id="3248" w:author="Camilo Andrés Díaz Gómez" w:date="2023-03-14T20:08:00Z"/>
          <w:rFonts w:ascii="Times New Roman" w:hAnsi="Times New Roman" w:cs="Times New Roman"/>
          <w:b/>
          <w:bCs/>
          <w:i/>
          <w:iCs/>
          <w:color w:val="auto"/>
          <w:szCs w:val="24"/>
        </w:rPr>
        <w:pPrChange w:id="3249" w:author="Camilo Andrés Díaz Gómez" w:date="2023-03-28T17:43:00Z">
          <w:pPr>
            <w:pStyle w:val="Ttulo5"/>
            <w:ind w:left="708"/>
          </w:pPr>
        </w:pPrChange>
      </w:pPr>
      <w:r w:rsidRPr="002B569F">
        <w:rPr>
          <w:rFonts w:ascii="Times New Roman" w:hAnsi="Times New Roman" w:cs="Times New Roman"/>
          <w:b/>
          <w:bCs/>
          <w:i/>
          <w:iCs/>
          <w:color w:val="auto"/>
          <w:szCs w:val="24"/>
          <w:rPrChange w:id="3250" w:author="Camilo Andrés Díaz Gómez" w:date="2023-03-28T17:42:00Z">
            <w:rPr/>
          </w:rPrChange>
        </w:rPr>
        <w:t>Teléfonos inteligentes y tablets</w:t>
      </w:r>
    </w:p>
    <w:p w14:paraId="42592005" w14:textId="77777777" w:rsidR="00EE67FE" w:rsidRPr="002B569F" w:rsidRDefault="00EE67FE" w:rsidP="002B569F">
      <w:pPr>
        <w:ind w:left="708" w:firstLine="708"/>
        <w:rPr>
          <w:ins w:id="3251" w:author="Camilo Andrés Díaz Gómez" w:date="2023-03-17T00:44:00Z"/>
          <w:rFonts w:cs="Times New Roman"/>
          <w:szCs w:val="24"/>
        </w:rPr>
        <w:pPrChange w:id="3252" w:author="Camilo Andrés Díaz Gómez" w:date="2023-03-28T17:43:00Z">
          <w:pPr/>
        </w:pPrChange>
      </w:pPr>
    </w:p>
    <w:p w14:paraId="53974ACA" w14:textId="77777777" w:rsidR="00EE67FE" w:rsidRPr="002B569F" w:rsidRDefault="00EE67FE" w:rsidP="002B569F">
      <w:pPr>
        <w:pStyle w:val="PrrAPA"/>
        <w:ind w:left="1416"/>
        <w:rPr>
          <w:ins w:id="3253" w:author="Camilo Andrés Díaz Gómez" w:date="2023-03-17T00:45:00Z"/>
        </w:rPr>
        <w:pPrChange w:id="3254" w:author="Camilo Andrés Díaz Gómez" w:date="2023-03-28T17:43:00Z">
          <w:pPr/>
        </w:pPrChange>
      </w:pPr>
    </w:p>
    <w:p w14:paraId="2B758806" w14:textId="435CA0F2" w:rsidR="00616790" w:rsidRPr="002B569F" w:rsidDel="00EE67FE" w:rsidRDefault="00616790" w:rsidP="002B569F">
      <w:pPr>
        <w:pStyle w:val="PrrAPA"/>
        <w:ind w:left="1416"/>
        <w:rPr>
          <w:del w:id="3255" w:author="Camilo Andrés Díaz Gómez" w:date="2023-03-17T00:45:00Z"/>
          <w:rFonts w:eastAsiaTheme="majorEastAsia"/>
          <w:b/>
          <w:bCs/>
          <w:i/>
          <w:iCs/>
          <w:rPrChange w:id="3256" w:author="Camilo Andrés Díaz Gómez" w:date="2023-03-28T17:42:00Z">
            <w:rPr>
              <w:del w:id="3257" w:author="Camilo Andrés Díaz Gómez" w:date="2023-03-17T00:45:00Z"/>
            </w:rPr>
          </w:rPrChange>
        </w:rPr>
        <w:pPrChange w:id="3258" w:author="Camilo Andrés Díaz Gómez" w:date="2023-03-28T17:43:00Z">
          <w:pPr/>
        </w:pPrChange>
      </w:pPr>
    </w:p>
    <w:p w14:paraId="5A32BF53" w14:textId="77777777" w:rsidR="00616790" w:rsidRPr="002B569F" w:rsidRDefault="00616790" w:rsidP="002B569F">
      <w:pPr>
        <w:pStyle w:val="PrrAPA"/>
        <w:ind w:left="1416"/>
        <w:pPrChange w:id="3259"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rsidP="002B569F">
      <w:pPr>
        <w:pStyle w:val="PrrAPA"/>
        <w:rPr>
          <w:rPrChange w:id="3260" w:author="Camilo Andrés Díaz Gómez" w:date="2023-03-28T17:42:00Z">
            <w:rPr>
              <w:color w:val="5B9BD5" w:themeColor="accent5"/>
            </w:rPr>
          </w:rPrChange>
        </w:rPr>
        <w:pPrChange w:id="3261" w:author="Camilo Andrés Díaz Gómez" w:date="2023-03-28T17:43:00Z">
          <w:pPr>
            <w:pStyle w:val="PrrAPA"/>
            <w:ind w:left="708"/>
          </w:pPr>
        </w:pPrChange>
      </w:pPr>
    </w:p>
    <w:p w14:paraId="7FC28A8B" w14:textId="54621846" w:rsidR="00616790" w:rsidRPr="002B569F" w:rsidRDefault="00616790" w:rsidP="002B569F">
      <w:pPr>
        <w:pStyle w:val="Ttulo5"/>
        <w:ind w:left="1416"/>
        <w:rPr>
          <w:ins w:id="3262" w:author="Camilo Andrés Díaz Gómez" w:date="2023-03-17T00:45:00Z"/>
          <w:rFonts w:ascii="Times New Roman" w:hAnsi="Times New Roman" w:cs="Times New Roman"/>
          <w:b/>
          <w:bCs/>
          <w:i/>
          <w:iCs/>
          <w:color w:val="auto"/>
          <w:szCs w:val="24"/>
        </w:rPr>
        <w:pPrChange w:id="3263" w:author="Camilo Andrés Díaz Gómez" w:date="2023-03-28T17:43:00Z">
          <w:pPr>
            <w:pStyle w:val="Ttulo5"/>
            <w:ind w:left="708"/>
          </w:pPr>
        </w:pPrChange>
      </w:pPr>
      <w:r w:rsidRPr="002B569F">
        <w:rPr>
          <w:rFonts w:ascii="Times New Roman" w:hAnsi="Times New Roman" w:cs="Times New Roman"/>
          <w:b/>
          <w:bCs/>
          <w:i/>
          <w:iCs/>
          <w:color w:val="auto"/>
          <w:szCs w:val="24"/>
          <w:rPrChange w:id="3264"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rsidP="002B569F">
      <w:pPr>
        <w:pStyle w:val="PrrAPA"/>
        <w:ind w:left="1416"/>
        <w:pPrChange w:id="3265" w:author="Camilo Andrés Díaz Gómez" w:date="2023-03-28T17:43:00Z">
          <w:pPr/>
        </w:pPrChange>
      </w:pPr>
    </w:p>
    <w:p w14:paraId="6549F1E7" w14:textId="77777777" w:rsidR="00616790" w:rsidRPr="002B569F" w:rsidRDefault="00616790" w:rsidP="002B569F">
      <w:pPr>
        <w:pStyle w:val="PrrAPA"/>
        <w:ind w:left="1416"/>
        <w:pPrChange w:id="3266"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rsidP="002B569F">
      <w:pPr>
        <w:pStyle w:val="PrrAPA"/>
        <w:ind w:left="1416" w:firstLine="720"/>
        <w:rPr>
          <w:rPrChange w:id="3267" w:author="Camilo Andrés Díaz Gómez" w:date="2023-03-28T17:42:00Z">
            <w:rPr>
              <w:color w:val="5B9BD5" w:themeColor="accent5"/>
            </w:rPr>
          </w:rPrChange>
        </w:rPr>
        <w:pPrChange w:id="3268" w:author="Camilo Andrés Díaz Gómez" w:date="2023-03-28T17:43:00Z">
          <w:pPr>
            <w:pStyle w:val="PrrAPA"/>
            <w:ind w:left="708"/>
          </w:pPr>
        </w:pPrChange>
      </w:pPr>
    </w:p>
    <w:p w14:paraId="74FECD48" w14:textId="17205363" w:rsidR="00616790" w:rsidRPr="002B569F" w:rsidRDefault="00616790" w:rsidP="002B569F">
      <w:pPr>
        <w:pStyle w:val="Ttulo5"/>
        <w:ind w:left="1416"/>
        <w:rPr>
          <w:ins w:id="3269" w:author="Camilo Andrés Díaz Gómez" w:date="2023-03-17T00:45:00Z"/>
          <w:rFonts w:ascii="Times New Roman" w:hAnsi="Times New Roman" w:cs="Times New Roman"/>
          <w:b/>
          <w:bCs/>
          <w:i/>
          <w:iCs/>
          <w:color w:val="auto"/>
          <w:szCs w:val="24"/>
        </w:rPr>
        <w:pPrChange w:id="3270" w:author="Camilo Andrés Díaz Gómez" w:date="2023-03-28T17:43:00Z">
          <w:pPr>
            <w:pStyle w:val="Ttulo5"/>
            <w:ind w:left="708"/>
          </w:pPr>
        </w:pPrChange>
      </w:pPr>
      <w:r w:rsidRPr="002B569F">
        <w:rPr>
          <w:rFonts w:ascii="Times New Roman" w:hAnsi="Times New Roman" w:cs="Times New Roman"/>
          <w:b/>
          <w:bCs/>
          <w:i/>
          <w:iCs/>
          <w:color w:val="auto"/>
          <w:szCs w:val="24"/>
          <w:rPrChange w:id="3271"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rsidP="002B569F">
      <w:pPr>
        <w:pStyle w:val="PrrAPA"/>
        <w:ind w:left="1416"/>
        <w:pPrChange w:id="3272" w:author="Camilo Andrés Díaz Gómez" w:date="2023-03-28T17:43:00Z">
          <w:pPr/>
        </w:pPrChange>
      </w:pPr>
    </w:p>
    <w:p w14:paraId="6E164202" w14:textId="77777777" w:rsidR="00616790" w:rsidRPr="002B569F" w:rsidRDefault="00616790" w:rsidP="002B569F">
      <w:pPr>
        <w:pStyle w:val="PrrAPA"/>
        <w:ind w:left="1416"/>
        <w:pPrChange w:id="3273"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rsidP="002B569F">
      <w:pPr>
        <w:pStyle w:val="PrrAPA"/>
        <w:ind w:left="2124"/>
        <w:rPr>
          <w:rPrChange w:id="3274" w:author="Camilo Andrés Díaz Gómez" w:date="2023-03-28T17:42:00Z">
            <w:rPr>
              <w:color w:val="5B9BD5" w:themeColor="accent5"/>
            </w:rPr>
          </w:rPrChange>
        </w:rPr>
        <w:pPrChange w:id="3275" w:author="Camilo Andrés Díaz Gómez" w:date="2023-03-28T17:43:00Z">
          <w:pPr>
            <w:pStyle w:val="PrrAPA"/>
            <w:ind w:left="708"/>
          </w:pPr>
        </w:pPrChange>
      </w:pPr>
    </w:p>
    <w:p w14:paraId="01BDCA07" w14:textId="5CB34422" w:rsidR="00616790" w:rsidRPr="002B569F" w:rsidRDefault="00616790" w:rsidP="002B569F">
      <w:pPr>
        <w:pStyle w:val="Ttulo5"/>
        <w:ind w:left="1416"/>
        <w:rPr>
          <w:ins w:id="3276" w:author="Camilo Andrés Díaz Gómez" w:date="2023-03-17T00:45:00Z"/>
          <w:rFonts w:ascii="Times New Roman" w:hAnsi="Times New Roman" w:cs="Times New Roman"/>
          <w:b/>
          <w:bCs/>
          <w:i/>
          <w:iCs/>
          <w:color w:val="auto"/>
          <w:szCs w:val="24"/>
        </w:rPr>
        <w:pPrChange w:id="3277" w:author="Camilo Andrés Díaz Gómez" w:date="2023-03-28T17:43:00Z">
          <w:pPr>
            <w:pStyle w:val="Ttulo5"/>
            <w:ind w:left="708"/>
          </w:pPr>
        </w:pPrChange>
      </w:pPr>
      <w:r w:rsidRPr="002B569F">
        <w:rPr>
          <w:rFonts w:ascii="Times New Roman" w:hAnsi="Times New Roman" w:cs="Times New Roman"/>
          <w:b/>
          <w:bCs/>
          <w:i/>
          <w:iCs/>
          <w:color w:val="auto"/>
          <w:szCs w:val="24"/>
          <w:rPrChange w:id="3278"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rsidP="002B569F">
      <w:pPr>
        <w:pStyle w:val="PrrAPA"/>
        <w:ind w:left="1416"/>
        <w:pPrChange w:id="3279" w:author="Camilo Andrés Díaz Gómez" w:date="2023-03-28T17:43:00Z">
          <w:pPr/>
        </w:pPrChange>
      </w:pPr>
    </w:p>
    <w:p w14:paraId="68FC1282" w14:textId="77777777" w:rsidR="00616790" w:rsidRPr="002B569F" w:rsidDel="00A023DA" w:rsidRDefault="00616790" w:rsidP="002B569F">
      <w:pPr>
        <w:pStyle w:val="PrrAPA"/>
        <w:ind w:left="1416"/>
        <w:rPr>
          <w:del w:id="3280" w:author="Camilo Andrés Díaz Gómez" w:date="2023-03-14T20:08:00Z"/>
        </w:rPr>
        <w:pPrChange w:id="3281"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rsidP="002B569F">
      <w:pPr>
        <w:pStyle w:val="PrrAPA"/>
        <w:ind w:left="1416"/>
        <w:pPrChange w:id="3282" w:author="Camilo Andrés Díaz Gómez" w:date="2023-03-28T17:43:00Z">
          <w:pPr>
            <w:pStyle w:val="PrrAPA"/>
          </w:pPr>
        </w:pPrChange>
      </w:pPr>
    </w:p>
    <w:p w14:paraId="259B3B20" w14:textId="4F380C99" w:rsidR="005814B4" w:rsidRPr="002B569F" w:rsidRDefault="005814B4" w:rsidP="002B569F">
      <w:pPr>
        <w:pStyle w:val="PrrAPA"/>
        <w:ind w:left="708" w:firstLine="0"/>
        <w:rPr>
          <w:b/>
          <w:bCs/>
        </w:rPr>
        <w:pPrChange w:id="3283" w:author="Camilo Andrés Díaz Gómez" w:date="2023-03-28T17:43:00Z">
          <w:pPr>
            <w:pStyle w:val="PrrAPA"/>
            <w:ind w:firstLine="0"/>
          </w:pPr>
        </w:pPrChange>
      </w:pPr>
    </w:p>
    <w:p w14:paraId="3448187C" w14:textId="7ADF1EEB" w:rsidR="005814B4" w:rsidRPr="002B569F" w:rsidRDefault="00B40FCE" w:rsidP="002B569F">
      <w:pPr>
        <w:pStyle w:val="Ttulo4"/>
        <w:ind w:left="708"/>
        <w:rPr>
          <w:ins w:id="3284" w:author="Camilo Andrés Díaz Gómez" w:date="2023-03-17T00:45:00Z"/>
          <w:rFonts w:ascii="Times New Roman" w:hAnsi="Times New Roman" w:cs="Times New Roman"/>
          <w:b/>
          <w:bCs/>
          <w:i w:val="0"/>
          <w:iCs w:val="0"/>
          <w:color w:val="auto"/>
          <w:szCs w:val="24"/>
        </w:rPr>
        <w:pPrChange w:id="3285" w:author="Camilo Andrés Díaz Gómez" w:date="2023-03-28T17:43:00Z">
          <w:pPr>
            <w:pStyle w:val="Ttulo4"/>
          </w:pPr>
        </w:pPrChange>
      </w:pPr>
      <w:r w:rsidRPr="002B569F">
        <w:rPr>
          <w:rFonts w:ascii="Times New Roman" w:hAnsi="Times New Roman" w:cs="Times New Roman"/>
          <w:b/>
          <w:bCs/>
          <w:i w:val="0"/>
          <w:iCs w:val="0"/>
          <w:color w:val="auto"/>
          <w:szCs w:val="24"/>
          <w:rPrChange w:id="3286"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rsidP="002B569F">
      <w:pPr>
        <w:pStyle w:val="PrrAPA"/>
        <w:ind w:left="708"/>
        <w:pPrChange w:id="3287" w:author="Camilo Andrés Díaz Gómez" w:date="2023-03-28T17:43:00Z">
          <w:pPr>
            <w:pStyle w:val="PrrAPA"/>
            <w:ind w:firstLine="0"/>
          </w:pPr>
        </w:pPrChange>
      </w:pPr>
    </w:p>
    <w:p w14:paraId="39646E27" w14:textId="614976C8" w:rsidR="00B40FCE" w:rsidRPr="002B569F" w:rsidRDefault="00B40FCE" w:rsidP="002B569F">
      <w:pPr>
        <w:pStyle w:val="PrrAPA"/>
        <w:ind w:left="708"/>
        <w:pPrChange w:id="3288"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w:t>
      </w:r>
      <w:r w:rsidRPr="002B569F">
        <w:lastRenderedPageBreak/>
        <w:t>produce de la mejor manera. Teniendo en cuenta lo anterior, hoy en día en cuanto a plataformas para el monitoreo de estas conexiones existe una gran variedad. De cierto modo, IoT se está convirtiendo en un pilar para la sociedad y por esta razón han desarrollado plataformas nuevas y cada día mejores para el buen uso, desarrollo, gestión y mantenimiento de estas</w:t>
      </w:r>
      <w:del w:id="3289"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290"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291" w:author="Camilo Andrés Díaz Gómez" w:date="2023-03-17T00:45:00Z"/>
          <w:rFonts w:ascii="Times New Roman" w:hAnsi="Times New Roman" w:cs="Times New Roman"/>
          <w:b/>
          <w:bCs/>
          <w:color w:val="auto"/>
        </w:rPr>
      </w:pPr>
      <w:bookmarkStart w:id="3292" w:name="_Toc130919813"/>
      <w:r w:rsidRPr="002B569F">
        <w:rPr>
          <w:rFonts w:ascii="Times New Roman" w:hAnsi="Times New Roman" w:cs="Times New Roman"/>
          <w:b/>
          <w:bCs/>
          <w:color w:val="auto"/>
          <w:rPrChange w:id="3293" w:author="Camilo Andrés Díaz Gómez" w:date="2023-03-28T17:42:00Z">
            <w:rPr>
              <w:rFonts w:ascii="Times New Roman" w:eastAsiaTheme="minorHAnsi" w:hAnsi="Times New Roman" w:cs="Times New Roman"/>
              <w:color w:val="auto"/>
            </w:rPr>
          </w:rPrChange>
        </w:rPr>
        <w:t xml:space="preserve">Analítica </w:t>
      </w:r>
      <w:del w:id="3294" w:author="Camilo Andrés Díaz Gómez" w:date="2023-03-14T21:26:00Z">
        <w:r w:rsidRPr="002B569F" w:rsidDel="005C4C59">
          <w:rPr>
            <w:rFonts w:ascii="Times New Roman" w:hAnsi="Times New Roman" w:cs="Times New Roman"/>
            <w:b/>
            <w:bCs/>
            <w:color w:val="auto"/>
            <w:rPrChange w:id="3295" w:author="Camilo Andrés Díaz Gómez" w:date="2023-03-28T17:42:00Z">
              <w:rPr>
                <w:rFonts w:ascii="Times New Roman" w:eastAsiaTheme="minorHAnsi" w:hAnsi="Times New Roman" w:cs="Times New Roman"/>
                <w:color w:val="auto"/>
              </w:rPr>
            </w:rPrChange>
          </w:rPr>
          <w:delText>De</w:delText>
        </w:r>
      </w:del>
      <w:ins w:id="3296"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297" w:author="Camilo Andrés Díaz Gómez" w:date="2023-03-28T17:42:00Z">
            <w:rPr>
              <w:rFonts w:ascii="Times New Roman" w:eastAsiaTheme="minorHAnsi" w:hAnsi="Times New Roman" w:cs="Times New Roman"/>
              <w:color w:val="auto"/>
            </w:rPr>
          </w:rPrChange>
        </w:rPr>
        <w:t xml:space="preserve"> Datos</w:t>
      </w:r>
      <w:bookmarkEnd w:id="3292"/>
      <w:r w:rsidRPr="002B569F">
        <w:rPr>
          <w:rFonts w:ascii="Times New Roman" w:hAnsi="Times New Roman" w:cs="Times New Roman"/>
          <w:b/>
          <w:bCs/>
          <w:color w:val="auto"/>
          <w:rPrChange w:id="3298"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rsidP="002B569F">
      <w:pPr>
        <w:rPr>
          <w:rFonts w:cs="Times New Roman"/>
        </w:rPr>
        <w:pPrChange w:id="3299" w:author="Camilo Andrés Díaz Gómez" w:date="2023-03-28T17:43:00Z">
          <w:pPr>
            <w:pStyle w:val="PrrAPA"/>
            <w:ind w:firstLine="0"/>
          </w:pPr>
        </w:pPrChange>
      </w:pPr>
    </w:p>
    <w:p w14:paraId="4AE0F26B" w14:textId="77777777" w:rsidR="00B40FCE" w:rsidRPr="002B569F" w:rsidRDefault="00B40FCE" w:rsidP="002B569F">
      <w:pPr>
        <w:pStyle w:val="PrrAPA"/>
        <w:ind w:firstLine="720"/>
        <w:pPrChange w:id="3300"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rsidP="002B569F">
      <w:pPr>
        <w:pStyle w:val="PrrAPA"/>
        <w:ind w:firstLine="720"/>
        <w:rPr>
          <w:b/>
        </w:rPr>
        <w:pPrChange w:id="3301" w:author="Camilo Andrés Díaz Gómez" w:date="2023-03-28T17:43:00Z">
          <w:pPr>
            <w:pStyle w:val="PrrAPA"/>
          </w:pPr>
        </w:pPrChange>
      </w:pPr>
    </w:p>
    <w:p w14:paraId="1C044D76" w14:textId="71B6A2B3" w:rsidR="00B40FCE" w:rsidRPr="002B569F" w:rsidRDefault="00B40FCE" w:rsidP="002B569F">
      <w:pPr>
        <w:pStyle w:val="PrrAPA"/>
        <w:ind w:firstLine="720"/>
        <w:rPr>
          <w:lang w:eastAsia="es-CO"/>
        </w:rPr>
        <w:pPrChange w:id="3302" w:author="Camilo Andrés Díaz Gómez" w:date="2023-03-28T17:43:00Z">
          <w:pPr>
            <w:pStyle w:val="PrrAPA"/>
          </w:pPr>
        </w:pPrChange>
      </w:pPr>
      <w:r w:rsidRPr="002B569F">
        <w:rPr>
          <w:lang w:eastAsia="es-CO"/>
        </w:rPr>
        <w:t xml:space="preserve">La analítica de datos puede clasificarse en tres grandes categorías: analítica descriptiva, analítica predictiva y analítica prescriptiva </w:t>
      </w:r>
      <w:commentRangeStart w:id="3303"/>
      <w:r w:rsidRPr="002B569F">
        <w:rPr>
          <w:lang w:eastAsia="es-CO"/>
        </w:rPr>
        <w:t>(Pusala, Amini, Katukuri</w:t>
      </w:r>
      <w:ins w:id="3304" w:author="Camilo Andrés Díaz Gómez" w:date="2023-03-12T18:20:00Z">
        <w:r w:rsidR="00682C23" w:rsidRPr="002B569F">
          <w:rPr>
            <w:lang w:eastAsia="es-CO"/>
          </w:rPr>
          <w:t xml:space="preserve">, </w:t>
        </w:r>
      </w:ins>
      <w:del w:id="3305" w:author="Camilo Andrés Díaz Gómez" w:date="2023-03-12T18:20:00Z">
        <w:r w:rsidRPr="002B569F" w:rsidDel="00682C23">
          <w:rPr>
            <w:lang w:eastAsia="es-CO"/>
          </w:rPr>
          <w:delText>(</w:delText>
        </w:r>
      </w:del>
      <w:r w:rsidRPr="002B569F">
        <w:rPr>
          <w:lang w:eastAsia="es-CO"/>
        </w:rPr>
        <w:t>2016).</w:t>
      </w:r>
      <w:commentRangeEnd w:id="3303"/>
      <w:r w:rsidR="003D4F76" w:rsidRPr="002B569F">
        <w:rPr>
          <w:rStyle w:val="Refdecomentario"/>
          <w:sz w:val="24"/>
          <w:szCs w:val="24"/>
          <w:rPrChange w:id="3306" w:author="Camilo Andrés Díaz Gómez" w:date="2023-03-28T17:42:00Z">
            <w:rPr>
              <w:rStyle w:val="Refdecomentario"/>
            </w:rPr>
          </w:rPrChange>
        </w:rPr>
        <w:commentReference w:id="3303"/>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307" w:author="Camilo Andrés Díaz Gómez" w:date="2023-03-28T17:49:00Z"/>
          <w:b/>
          <w:bCs/>
          <w:i/>
          <w:iCs/>
          <w:lang w:eastAsia="es-CO"/>
        </w:rPr>
      </w:pPr>
      <w:r w:rsidRPr="002B569F">
        <w:rPr>
          <w:b/>
          <w:bCs/>
          <w:i/>
          <w:iCs/>
          <w:lang w:eastAsia="es-CO"/>
        </w:rPr>
        <w:t>La analítica de datos descriptiva</w:t>
      </w:r>
      <w:del w:id="3308" w:author="Camilo Andrés Díaz Gómez" w:date="2023-03-14T20:40:00Z">
        <w:r w:rsidRPr="002B569F" w:rsidDel="00A83442">
          <w:rPr>
            <w:b/>
            <w:bCs/>
            <w:i/>
            <w:iCs/>
            <w:lang w:eastAsia="es-CO"/>
          </w:rPr>
          <w:delText>.</w:delText>
        </w:r>
      </w:del>
    </w:p>
    <w:p w14:paraId="1529EB4D" w14:textId="77777777" w:rsidR="000D1684" w:rsidRPr="002B569F" w:rsidRDefault="000D1684" w:rsidP="002B569F">
      <w:pPr>
        <w:pStyle w:val="PrrAPA"/>
        <w:ind w:firstLine="720"/>
        <w:rPr>
          <w:b/>
          <w:bCs/>
          <w:i/>
          <w:iCs/>
          <w:lang w:eastAsia="es-CO"/>
        </w:rPr>
        <w:pPrChange w:id="3309" w:author="Camilo Andrés Díaz Gómez" w:date="2023-03-28T17:43:00Z">
          <w:pPr>
            <w:pStyle w:val="PrrAPA"/>
          </w:pPr>
        </w:pPrChange>
      </w:pPr>
    </w:p>
    <w:p w14:paraId="0C9EC197" w14:textId="7F035485" w:rsidR="00B40FCE" w:rsidRPr="002B569F" w:rsidRDefault="00B40FCE" w:rsidP="000D1684">
      <w:pPr>
        <w:pStyle w:val="PrrAPA"/>
        <w:ind w:left="708" w:firstLine="720"/>
        <w:rPr>
          <w:lang w:eastAsia="es-CO"/>
        </w:rPr>
        <w:pPrChange w:id="3310"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311"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rsidP="002B569F">
      <w:pPr>
        <w:pStyle w:val="PrrAPA"/>
        <w:ind w:firstLine="720"/>
        <w:rPr>
          <w:b/>
          <w:bCs/>
          <w:i/>
          <w:iCs/>
        </w:rPr>
        <w:pPrChange w:id="3312" w:author="Camilo Andrés Díaz Gómez" w:date="2023-03-28T17:43:00Z">
          <w:pPr>
            <w:pStyle w:val="PrrAPA"/>
          </w:pPr>
        </w:pPrChange>
      </w:pPr>
    </w:p>
    <w:p w14:paraId="23346461" w14:textId="4CC65786" w:rsidR="00B40FCE" w:rsidRDefault="00B40FCE" w:rsidP="002B569F">
      <w:pPr>
        <w:pStyle w:val="PrrAPA"/>
        <w:ind w:firstLine="720"/>
        <w:rPr>
          <w:ins w:id="3313" w:author="Camilo Andrés Díaz Gómez" w:date="2023-03-28T17:49:00Z"/>
          <w:b/>
          <w:bCs/>
          <w:i/>
          <w:iCs/>
        </w:rPr>
      </w:pPr>
      <w:r w:rsidRPr="002B569F">
        <w:rPr>
          <w:b/>
          <w:bCs/>
          <w:i/>
          <w:iCs/>
        </w:rPr>
        <w:t>La analítica de datos predictiva</w:t>
      </w:r>
      <w:del w:id="3314" w:author="Camilo Andrés Díaz Gómez" w:date="2023-03-14T20:40:00Z">
        <w:r w:rsidRPr="002B569F" w:rsidDel="00A83442">
          <w:rPr>
            <w:i/>
            <w:iCs/>
          </w:rPr>
          <w:delText>.</w:delText>
        </w:r>
      </w:del>
    </w:p>
    <w:p w14:paraId="7018810D" w14:textId="77777777" w:rsidR="000D1684" w:rsidRPr="002B569F" w:rsidRDefault="000D1684" w:rsidP="002B569F">
      <w:pPr>
        <w:pStyle w:val="PrrAPA"/>
        <w:ind w:firstLine="720"/>
        <w:rPr>
          <w:i/>
          <w:iCs/>
        </w:rPr>
        <w:pPrChange w:id="3315" w:author="Camilo Andrés Díaz Gómez" w:date="2023-03-28T17:43:00Z">
          <w:pPr>
            <w:pStyle w:val="PrrAPA"/>
          </w:pPr>
        </w:pPrChange>
      </w:pPr>
    </w:p>
    <w:p w14:paraId="404AB2C3" w14:textId="340919F9" w:rsidR="00B40FCE" w:rsidRPr="002B569F" w:rsidRDefault="00B40FCE" w:rsidP="000D1684">
      <w:pPr>
        <w:pStyle w:val="PrrAPA"/>
        <w:ind w:left="708" w:firstLine="720"/>
        <w:rPr>
          <w:ins w:id="3316" w:author="Camilo Andrés Díaz Gómez" w:date="2023-03-14T20:08:00Z"/>
          <w:lang w:eastAsia="es-CO"/>
        </w:rPr>
        <w:pPrChange w:id="3317" w:author="Camilo Andrés Díaz Gómez" w:date="2023-03-28T17:50:00Z">
          <w:pPr>
            <w:pStyle w:val="PrrAPA"/>
            <w:ind w:firstLine="720"/>
          </w:pPr>
        </w:pPrChange>
      </w:pPr>
      <w:r w:rsidRPr="002B569F">
        <w:t xml:space="preserve">Donde las empresas con datos registrados </w:t>
      </w:r>
      <w:del w:id="3318" w:author="DIANA CAROLINA CANDIA HERRERA" w:date="2023-03-07T10:06:00Z">
        <w:r w:rsidRPr="002B569F" w:rsidDel="003D4F76">
          <w:delText>anteriormente  generan</w:delText>
        </w:r>
      </w:del>
      <w:ins w:id="3319"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rsidP="002B569F">
      <w:pPr>
        <w:pStyle w:val="PrrAPA"/>
        <w:ind w:firstLine="720"/>
        <w:rPr>
          <w:lang w:eastAsia="es-CO"/>
        </w:rPr>
        <w:pPrChange w:id="3320" w:author="Camilo Andrés Díaz Gómez" w:date="2023-03-28T17:43:00Z">
          <w:pPr>
            <w:pStyle w:val="PrrAPA"/>
          </w:pPr>
        </w:pPrChange>
      </w:pPr>
    </w:p>
    <w:p w14:paraId="2467E530" w14:textId="7F10455A" w:rsidR="00B40FCE" w:rsidRDefault="00B40FCE" w:rsidP="002B569F">
      <w:pPr>
        <w:pStyle w:val="PrrAPA"/>
        <w:ind w:firstLine="720"/>
        <w:rPr>
          <w:ins w:id="3321" w:author="Camilo Andrés Díaz Gómez" w:date="2023-03-28T17:49:00Z"/>
          <w:b/>
          <w:bCs/>
          <w:i/>
          <w:iCs/>
        </w:rPr>
      </w:pPr>
      <w:r w:rsidRPr="002B569F">
        <w:rPr>
          <w:b/>
          <w:bCs/>
          <w:i/>
          <w:iCs/>
        </w:rPr>
        <w:t>La analítica de datos prescriptiva</w:t>
      </w:r>
      <w:del w:id="3322" w:author="Camilo Andrés Díaz Gómez" w:date="2023-03-14T20:40:00Z">
        <w:r w:rsidRPr="002B569F" w:rsidDel="00A83442">
          <w:rPr>
            <w:b/>
            <w:bCs/>
            <w:i/>
            <w:iCs/>
          </w:rPr>
          <w:delText>.</w:delText>
        </w:r>
      </w:del>
    </w:p>
    <w:p w14:paraId="2E418DD3" w14:textId="77777777" w:rsidR="000D1684" w:rsidRPr="002B569F" w:rsidRDefault="000D1684" w:rsidP="002B569F">
      <w:pPr>
        <w:pStyle w:val="PrrAPA"/>
        <w:ind w:firstLine="720"/>
        <w:rPr>
          <w:b/>
          <w:bCs/>
          <w:i/>
          <w:iCs/>
        </w:rPr>
        <w:pPrChange w:id="3323" w:author="Camilo Andrés Díaz Gómez" w:date="2023-03-28T17:43:00Z">
          <w:pPr>
            <w:pStyle w:val="PrrAPA"/>
          </w:pPr>
        </w:pPrChange>
      </w:pPr>
    </w:p>
    <w:p w14:paraId="1B899745" w14:textId="4146E26E" w:rsidR="00B40FCE" w:rsidRPr="002B569F" w:rsidRDefault="00B40FCE" w:rsidP="002B569F">
      <w:pPr>
        <w:pStyle w:val="PrrAPA"/>
        <w:ind w:firstLine="720"/>
        <w:rPr>
          <w:lang w:eastAsia="es-CO"/>
        </w:rPr>
        <w:pPrChange w:id="3324" w:author="Camilo Andrés Díaz Gómez" w:date="2023-03-28T17:43:00Z">
          <w:pPr>
            <w:pStyle w:val="PrrAPA"/>
          </w:pPr>
        </w:pPrChange>
      </w:pPr>
      <w:r w:rsidRPr="002B569F">
        <w:t xml:space="preserve"> </w:t>
      </w:r>
      <w:ins w:id="3325" w:author="Camilo Andrés Díaz Gómez" w:date="2023-03-28T17:50:00Z">
        <w:r w:rsidR="000D1684">
          <w:tab/>
        </w:r>
      </w:ins>
      <w:r w:rsidRPr="002B569F">
        <w:t>Donde las compañías utilizan modelos de simulación de escenarios, para la optimización de diferentes fuentes de interés</w:t>
      </w:r>
      <w:del w:id="3326"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327"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328"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329" w:author="Camilo Andrés Díaz Gómez" w:date="2023-03-28T17:42:00Z">
            <w:rPr>
              <w:rFonts w:ascii="Times New Roman" w:eastAsiaTheme="minorHAnsi" w:hAnsi="Times New Roman" w:cs="Times New Roman"/>
              <w:i w:val="0"/>
              <w:iCs w:val="0"/>
              <w:color w:val="auto"/>
              <w:szCs w:val="24"/>
              <w:lang w:eastAsia="es-CO"/>
            </w:rPr>
          </w:rPrChange>
        </w:rPr>
        <w:t xml:space="preserve">Áreas </w:t>
      </w:r>
      <w:del w:id="3330" w:author="Camilo Andrés Díaz Gómez" w:date="2023-03-14T21:26:00Z">
        <w:r w:rsidRPr="002B569F" w:rsidDel="005C4C59">
          <w:rPr>
            <w:rFonts w:ascii="Times New Roman" w:hAnsi="Times New Roman" w:cs="Times New Roman"/>
            <w:b/>
            <w:bCs/>
            <w:color w:val="auto"/>
            <w:szCs w:val="24"/>
            <w:lang w:eastAsia="es-CO"/>
            <w:rPrChange w:id="3331"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332" w:author="Camilo Andrés Díaz Gómez" w:date="2023-03-14T21:26:00Z">
        <w:r w:rsidR="005C4C59" w:rsidRPr="002B569F">
          <w:rPr>
            <w:rFonts w:ascii="Times New Roman" w:hAnsi="Times New Roman" w:cs="Times New Roman"/>
            <w:b/>
            <w:bCs/>
            <w:color w:val="auto"/>
            <w:szCs w:val="24"/>
            <w:lang w:eastAsia="es-CO"/>
            <w:rPrChange w:id="3333"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334"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335" w:author="Camilo Andrés Díaz Gómez" w:date="2023-03-14T21:26:00Z">
        <w:r w:rsidRPr="002B569F" w:rsidDel="005C4C59">
          <w:rPr>
            <w:rFonts w:ascii="Times New Roman" w:hAnsi="Times New Roman" w:cs="Times New Roman"/>
            <w:b/>
            <w:bCs/>
            <w:color w:val="auto"/>
            <w:szCs w:val="24"/>
            <w:lang w:eastAsia="es-CO"/>
            <w:rPrChange w:id="3336"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337" w:author="Camilo Andrés Díaz Gómez" w:date="2023-03-14T21:26:00Z">
        <w:r w:rsidR="005C4C59" w:rsidRPr="002B569F">
          <w:rPr>
            <w:rFonts w:ascii="Times New Roman" w:hAnsi="Times New Roman" w:cs="Times New Roman"/>
            <w:b/>
            <w:bCs/>
            <w:color w:val="auto"/>
            <w:szCs w:val="24"/>
            <w:lang w:eastAsia="es-CO"/>
            <w:rPrChange w:id="3338"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339"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340" w:author="Camilo Andrés Díaz Gómez" w:date="2023-03-28T17:49:00Z">
        <w:r w:rsidRPr="002B569F" w:rsidDel="000D1684">
          <w:rPr>
            <w:rFonts w:ascii="Times New Roman" w:hAnsi="Times New Roman" w:cs="Times New Roman"/>
            <w:b/>
            <w:bCs/>
            <w:color w:val="auto"/>
            <w:szCs w:val="24"/>
            <w:lang w:eastAsia="es-CO"/>
            <w:rPrChange w:id="3341"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rsidP="000D1684">
      <w:pPr>
        <w:rPr>
          <w:lang w:eastAsia="es-CO"/>
        </w:rPr>
        <w:pPrChange w:id="3342" w:author="Camilo Andrés Díaz Gómez" w:date="2023-03-28T17:49:00Z">
          <w:pPr>
            <w:pStyle w:val="PrrAPA"/>
            <w:ind w:firstLine="720"/>
          </w:pPr>
        </w:pPrChange>
      </w:pPr>
    </w:p>
    <w:p w14:paraId="4282F885" w14:textId="609D0CC1" w:rsidR="00B40FCE" w:rsidRPr="002B569F" w:rsidRDefault="00B40FCE" w:rsidP="002B569F">
      <w:pPr>
        <w:pStyle w:val="PrrAPA"/>
        <w:ind w:firstLine="720"/>
        <w:pPrChange w:id="3343"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344"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muchas de las áreas pueden ser de economía, probabilidad, administración, web, inteligencia artificial etc</w:t>
      </w:r>
      <w:del w:id="3345"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34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47" w:author="Camilo Andrés Díaz Gómez" w:date="2023-03-28T17:42:00Z">
            <w:rPr>
              <w:rFonts w:ascii="Times New Roman" w:eastAsiaTheme="minorHAnsi" w:hAnsi="Times New Roman" w:cs="Times New Roman"/>
              <w:color w:val="auto"/>
              <w:szCs w:val="24"/>
            </w:rPr>
          </w:rPrChange>
        </w:rPr>
        <w:t xml:space="preserve">Cadena </w:t>
      </w:r>
      <w:del w:id="3348" w:author="Camilo Andrés Díaz Gómez" w:date="2023-03-14T21:26:00Z">
        <w:r w:rsidRPr="002B569F" w:rsidDel="005C4C59">
          <w:rPr>
            <w:rFonts w:ascii="Times New Roman" w:hAnsi="Times New Roman" w:cs="Times New Roman"/>
            <w:b/>
            <w:bCs/>
            <w:color w:val="auto"/>
            <w:szCs w:val="24"/>
            <w:rPrChange w:id="3349" w:author="Camilo Andrés Díaz Gómez" w:date="2023-03-28T17:42:00Z">
              <w:rPr>
                <w:rFonts w:ascii="Times New Roman" w:eastAsiaTheme="minorHAnsi" w:hAnsi="Times New Roman" w:cs="Times New Roman"/>
                <w:color w:val="auto"/>
                <w:szCs w:val="24"/>
              </w:rPr>
            </w:rPrChange>
          </w:rPr>
          <w:delText>De</w:delText>
        </w:r>
      </w:del>
      <w:ins w:id="3350" w:author="Camilo Andrés Díaz Gómez" w:date="2023-03-14T21:26:00Z">
        <w:r w:rsidR="005C4C59" w:rsidRPr="002B569F">
          <w:rPr>
            <w:rFonts w:ascii="Times New Roman" w:hAnsi="Times New Roman" w:cs="Times New Roman"/>
            <w:b/>
            <w:bCs/>
            <w:color w:val="auto"/>
            <w:szCs w:val="24"/>
            <w:rPrChange w:id="3351"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352" w:author="Camilo Andrés Díaz Gómez" w:date="2023-03-28T17:42:00Z">
            <w:rPr>
              <w:rFonts w:ascii="Times New Roman" w:eastAsiaTheme="minorHAnsi" w:hAnsi="Times New Roman" w:cs="Times New Roman"/>
              <w:color w:val="auto"/>
              <w:szCs w:val="24"/>
            </w:rPr>
          </w:rPrChange>
        </w:rPr>
        <w:t xml:space="preserve"> Valor </w:t>
      </w:r>
      <w:del w:id="3353" w:author="Camilo Andrés Díaz Gómez" w:date="2023-03-14T21:26:00Z">
        <w:r w:rsidRPr="002B569F" w:rsidDel="005C4C59">
          <w:rPr>
            <w:rFonts w:ascii="Times New Roman" w:hAnsi="Times New Roman" w:cs="Times New Roman"/>
            <w:b/>
            <w:bCs/>
            <w:color w:val="auto"/>
            <w:szCs w:val="24"/>
            <w:rPrChange w:id="3354" w:author="Camilo Andrés Díaz Gómez" w:date="2023-03-28T17:42:00Z">
              <w:rPr>
                <w:rFonts w:ascii="Times New Roman" w:eastAsiaTheme="minorHAnsi" w:hAnsi="Times New Roman" w:cs="Times New Roman"/>
                <w:color w:val="auto"/>
                <w:szCs w:val="24"/>
              </w:rPr>
            </w:rPrChange>
          </w:rPr>
          <w:delText>De</w:delText>
        </w:r>
      </w:del>
      <w:ins w:id="3355" w:author="Camilo Andrés Díaz Gómez" w:date="2023-03-14T21:26:00Z">
        <w:r w:rsidR="005C4C59" w:rsidRPr="002B569F">
          <w:rPr>
            <w:rFonts w:ascii="Times New Roman" w:hAnsi="Times New Roman" w:cs="Times New Roman"/>
            <w:b/>
            <w:bCs/>
            <w:color w:val="auto"/>
            <w:szCs w:val="24"/>
            <w:rPrChange w:id="3356"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357"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rsidP="002B569F">
      <w:pPr>
        <w:pStyle w:val="Ttulo4"/>
        <w:rPr>
          <w:rFonts w:ascii="Times New Roman" w:hAnsi="Times New Roman" w:cs="Times New Roman"/>
          <w:b/>
          <w:bCs/>
          <w:i w:val="0"/>
          <w:iCs w:val="0"/>
          <w:color w:val="auto"/>
          <w:rPrChange w:id="3358" w:author="Camilo Andrés Díaz Gómez" w:date="2023-03-28T17:42:00Z">
            <w:rPr>
              <w:i/>
              <w:iCs/>
            </w:rPr>
          </w:rPrChange>
        </w:rPr>
        <w:pPrChange w:id="3359" w:author="Camilo Andrés Díaz Gómez" w:date="2023-03-28T17:43:00Z">
          <w:pPr>
            <w:pStyle w:val="PrrAPA"/>
            <w:ind w:firstLine="0"/>
          </w:pPr>
        </w:pPrChange>
      </w:pPr>
      <w:r w:rsidRPr="002B569F">
        <w:rPr>
          <w:rFonts w:ascii="Times New Roman" w:hAnsi="Times New Roman" w:cs="Times New Roman"/>
          <w:b/>
          <w:bCs/>
          <w:color w:val="auto"/>
          <w:szCs w:val="24"/>
          <w:rPrChange w:id="3360" w:author="Camilo Andrés Díaz Gómez" w:date="2023-03-28T17:42:00Z">
            <w:rPr/>
          </w:rPrChange>
        </w:rPr>
        <w:t xml:space="preserve"> </w:t>
      </w:r>
    </w:p>
    <w:p w14:paraId="2C00E9A6" w14:textId="77777777" w:rsidR="00D843F5" w:rsidRPr="002B569F" w:rsidRDefault="00D843F5" w:rsidP="002B569F">
      <w:pPr>
        <w:pStyle w:val="PrrAPA"/>
        <w:ind w:firstLine="720"/>
        <w:pPrChange w:id="3361"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362"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rsidP="002B569F">
      <w:pPr>
        <w:pStyle w:val="Prrafodelista"/>
        <w:spacing w:after="160"/>
        <w:ind w:left="720"/>
        <w:rPr>
          <w:rFonts w:cs="Times New Roman"/>
          <w:szCs w:val="24"/>
        </w:rPr>
        <w:pPrChange w:id="3363"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364"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rsidP="002B569F">
      <w:pPr>
        <w:pStyle w:val="Prrafodelista"/>
        <w:spacing w:after="160"/>
        <w:ind w:left="720"/>
        <w:rPr>
          <w:rFonts w:cs="Times New Roman"/>
          <w:szCs w:val="24"/>
        </w:rPr>
        <w:pPrChange w:id="3365"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366"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rsidP="002B569F">
      <w:pPr>
        <w:pStyle w:val="Prrafodelista"/>
        <w:spacing w:after="160"/>
        <w:ind w:left="720"/>
        <w:rPr>
          <w:rFonts w:cs="Times New Roman"/>
          <w:szCs w:val="24"/>
        </w:rPr>
        <w:pPrChange w:id="3367"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368" w:author="Camilo Andrés Díaz Gómez" w:date="2023-03-14T20:42:00Z"/>
          <w:rFonts w:cs="Times New Roman"/>
          <w:szCs w:val="24"/>
        </w:rPr>
      </w:pPr>
      <w:r w:rsidRPr="002B569F">
        <w:rPr>
          <w:rFonts w:cs="Times New Roman"/>
          <w:szCs w:val="24"/>
        </w:rPr>
        <w:lastRenderedPageBreak/>
        <w:t>Procesar y analizar: Manipulación de elementos de datos para producir información significativa.</w:t>
      </w:r>
    </w:p>
    <w:p w14:paraId="13706C57" w14:textId="77777777" w:rsidR="00A83442" w:rsidRPr="002B569F" w:rsidRDefault="00A83442" w:rsidP="002B569F">
      <w:pPr>
        <w:pStyle w:val="Prrafodelista"/>
        <w:spacing w:after="160"/>
        <w:ind w:left="720"/>
        <w:rPr>
          <w:rFonts w:cs="Times New Roman"/>
          <w:szCs w:val="24"/>
        </w:rPr>
        <w:pPrChange w:id="3369"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370" w:author="Camilo Andrés Díaz Gómez" w:date="2023-03-14T20:42:00Z"/>
          <w:rFonts w:cs="Times New Roman"/>
          <w:szCs w:val="24"/>
        </w:rPr>
      </w:pPr>
      <w:r w:rsidRPr="002B569F">
        <w:rPr>
          <w:rFonts w:cs="Times New Roman"/>
          <w:szCs w:val="24"/>
        </w:rPr>
        <w:t>Visualizar: Presentación de datos en formato ilustrado o gráfico, el cual permite a los tomadores de decisiones poder optar la mejor opción.</w:t>
      </w:r>
    </w:p>
    <w:p w14:paraId="077B894E" w14:textId="77777777" w:rsidR="00A83442" w:rsidRPr="002B569F" w:rsidRDefault="00A83442" w:rsidP="002B569F">
      <w:pPr>
        <w:pStyle w:val="Prrafodelista"/>
        <w:spacing w:after="160"/>
        <w:ind w:left="720"/>
        <w:rPr>
          <w:rFonts w:cs="Times New Roman"/>
          <w:szCs w:val="24"/>
        </w:rPr>
        <w:pPrChange w:id="3371"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372"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373" w:author="Camilo Andrés Díaz Gómez" w:date="2023-03-14T20:43:00Z">
        <w:r w:rsidR="00A83442" w:rsidRPr="002B569F">
          <w:rPr>
            <w:rFonts w:cs="Times New Roman"/>
            <w:szCs w:val="24"/>
          </w:rPr>
          <w:t>.</w:t>
        </w:r>
      </w:ins>
    </w:p>
    <w:p w14:paraId="03009358" w14:textId="77777777" w:rsidR="00A83442" w:rsidRPr="002B569F" w:rsidRDefault="00A83442" w:rsidP="002B569F">
      <w:pPr>
        <w:pStyle w:val="Prrafodelista"/>
        <w:spacing w:after="160"/>
        <w:ind w:left="720"/>
        <w:rPr>
          <w:rFonts w:cs="Times New Roman"/>
          <w:szCs w:val="24"/>
        </w:rPr>
        <w:pPrChange w:id="3374"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375" w:author="Camilo Andrés Díaz Gómez" w:date="2023-03-14T20:43:00Z">
        <w:r w:rsidRPr="002B569F" w:rsidDel="00A83442">
          <w:delText>planteamiento  de</w:delText>
        </w:r>
      </w:del>
      <w:ins w:id="3376"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rsidP="002B569F">
      <w:pPr>
        <w:rPr>
          <w:ins w:id="3377" w:author="Steff Guzmán" w:date="2023-03-13T19:03:00Z"/>
          <w:del w:id="3378" w:author="Camilo Andrés Díaz Gómez" w:date="2023-03-28T14:24:00Z"/>
          <w:rFonts w:cs="Times New Roman"/>
          <w:b/>
          <w:bCs/>
          <w:szCs w:val="24"/>
        </w:rPr>
        <w:pPrChange w:id="3379" w:author="Camilo Andrés Díaz Gómez" w:date="2023-03-28T17:43:00Z">
          <w:pPr/>
        </w:pPrChange>
      </w:pPr>
    </w:p>
    <w:p w14:paraId="71ECC655" w14:textId="7AC26A66" w:rsidR="00DB0B24" w:rsidRPr="002B569F" w:rsidDel="00DA6908" w:rsidRDefault="00DB0B24" w:rsidP="002B569F">
      <w:pPr>
        <w:rPr>
          <w:ins w:id="3380" w:author="Steff Guzmán" w:date="2023-03-13T19:03:00Z"/>
          <w:del w:id="3381" w:author="Camilo Andrés Díaz Gómez" w:date="2023-03-28T14:24:00Z"/>
          <w:rFonts w:cs="Times New Roman"/>
          <w:b/>
          <w:bCs/>
          <w:szCs w:val="24"/>
        </w:rPr>
        <w:pPrChange w:id="3382" w:author="Camilo Andrés Díaz Gómez" w:date="2023-03-28T17:43:00Z">
          <w:pPr/>
        </w:pPrChange>
      </w:pPr>
    </w:p>
    <w:p w14:paraId="00C2471C" w14:textId="0F78BFA5" w:rsidR="00DB0B24" w:rsidRPr="002B569F" w:rsidDel="00DA6908" w:rsidRDefault="00DB0B24" w:rsidP="002B569F">
      <w:pPr>
        <w:rPr>
          <w:ins w:id="3383" w:author="Steff Guzmán" w:date="2023-03-13T19:03:00Z"/>
          <w:del w:id="3384" w:author="Camilo Andrés Díaz Gómez" w:date="2023-03-28T14:24:00Z"/>
          <w:rFonts w:cs="Times New Roman"/>
          <w:b/>
          <w:bCs/>
          <w:szCs w:val="24"/>
        </w:rPr>
        <w:pPrChange w:id="3385" w:author="Camilo Andrés Díaz Gómez" w:date="2023-03-28T17:43:00Z">
          <w:pPr/>
        </w:pPrChange>
      </w:pPr>
    </w:p>
    <w:p w14:paraId="1A580143" w14:textId="13082625" w:rsidR="00DB0B24" w:rsidRPr="002B569F" w:rsidDel="00DA6908" w:rsidRDefault="00DB0B24" w:rsidP="002B569F">
      <w:pPr>
        <w:rPr>
          <w:ins w:id="3386" w:author="Steff Guzmán" w:date="2023-03-13T19:03:00Z"/>
          <w:del w:id="3387" w:author="Camilo Andrés Díaz Gómez" w:date="2023-03-28T14:24:00Z"/>
          <w:rFonts w:cs="Times New Roman"/>
          <w:b/>
          <w:bCs/>
          <w:szCs w:val="24"/>
        </w:rPr>
        <w:pPrChange w:id="3388" w:author="Camilo Andrés Díaz Gómez" w:date="2023-03-28T17:43:00Z">
          <w:pPr/>
        </w:pPrChange>
      </w:pPr>
    </w:p>
    <w:p w14:paraId="3AAC21AC" w14:textId="340D0E1E" w:rsidR="00DB0B24" w:rsidRPr="002B569F" w:rsidRDefault="00DB0B24" w:rsidP="002B569F">
      <w:pPr>
        <w:rPr>
          <w:ins w:id="3389" w:author="Steff Guzmán" w:date="2023-03-13T19:03:00Z"/>
          <w:rFonts w:cs="Times New Roman"/>
          <w:b/>
          <w:bCs/>
          <w:szCs w:val="24"/>
        </w:rPr>
      </w:pPr>
    </w:p>
    <w:p w14:paraId="73E36C56" w14:textId="058B5275" w:rsidR="00DB0B24" w:rsidRPr="002B569F" w:rsidDel="00A83442" w:rsidRDefault="00DB0B24" w:rsidP="002B569F">
      <w:pPr>
        <w:rPr>
          <w:ins w:id="3390" w:author="Steff Guzmán" w:date="2023-03-13T19:03:00Z"/>
          <w:del w:id="3391" w:author="Camilo Andrés Díaz Gómez" w:date="2023-03-14T20:43:00Z"/>
          <w:rFonts w:cs="Times New Roman"/>
          <w:b/>
          <w:bCs/>
          <w:szCs w:val="24"/>
          <w:rPrChange w:id="3392" w:author="Camilo Andrés Díaz Gómez" w:date="2023-03-28T17:42:00Z">
            <w:rPr>
              <w:ins w:id="3393" w:author="Steff Guzmán" w:date="2023-03-13T19:03:00Z"/>
              <w:del w:id="3394" w:author="Camilo Andrés Díaz Gómez" w:date="2023-03-14T20:43:00Z"/>
              <w:rFonts w:cs="Times New Roman"/>
              <w:b/>
              <w:bCs/>
              <w:szCs w:val="24"/>
            </w:rPr>
          </w:rPrChange>
        </w:rPr>
        <w:pPrChange w:id="3395" w:author="Camilo Andrés Díaz Gómez" w:date="2023-03-28T17:43:00Z">
          <w:pPr/>
        </w:pPrChange>
      </w:pPr>
    </w:p>
    <w:p w14:paraId="671EF19C" w14:textId="4CE7096D" w:rsidR="00DB0B24" w:rsidRPr="002B569F" w:rsidDel="00A83442" w:rsidRDefault="00DB0B24" w:rsidP="002B569F">
      <w:pPr>
        <w:rPr>
          <w:ins w:id="3396" w:author="Steff Guzmán" w:date="2023-03-13T19:03:00Z"/>
          <w:del w:id="3397" w:author="Camilo Andrés Díaz Gómez" w:date="2023-03-14T20:43:00Z"/>
          <w:rFonts w:cs="Times New Roman"/>
          <w:b/>
          <w:bCs/>
          <w:szCs w:val="24"/>
          <w:rPrChange w:id="3398" w:author="Camilo Andrés Díaz Gómez" w:date="2023-03-28T17:42:00Z">
            <w:rPr>
              <w:ins w:id="3399" w:author="Steff Guzmán" w:date="2023-03-13T19:03:00Z"/>
              <w:del w:id="3400" w:author="Camilo Andrés Díaz Gómez" w:date="2023-03-14T20:43:00Z"/>
              <w:rFonts w:cs="Times New Roman"/>
              <w:b/>
              <w:bCs/>
              <w:szCs w:val="24"/>
            </w:rPr>
          </w:rPrChange>
        </w:rPr>
        <w:pPrChange w:id="3401" w:author="Camilo Andrés Díaz Gómez" w:date="2023-03-28T17:43:00Z">
          <w:pPr/>
        </w:pPrChange>
      </w:pPr>
    </w:p>
    <w:p w14:paraId="7D698ABC" w14:textId="566179E8" w:rsidR="00DB0B24" w:rsidRPr="002B569F" w:rsidDel="00A83442" w:rsidRDefault="00DB0B24" w:rsidP="002B569F">
      <w:pPr>
        <w:rPr>
          <w:ins w:id="3402" w:author="Steff Guzmán" w:date="2023-03-13T19:03:00Z"/>
          <w:del w:id="3403" w:author="Camilo Andrés Díaz Gómez" w:date="2023-03-14T20:43:00Z"/>
          <w:rFonts w:cs="Times New Roman"/>
          <w:b/>
          <w:bCs/>
          <w:szCs w:val="24"/>
          <w:rPrChange w:id="3404" w:author="Camilo Andrés Díaz Gómez" w:date="2023-03-28T17:42:00Z">
            <w:rPr>
              <w:ins w:id="3405" w:author="Steff Guzmán" w:date="2023-03-13T19:03:00Z"/>
              <w:del w:id="3406" w:author="Camilo Andrés Díaz Gómez" w:date="2023-03-14T20:43:00Z"/>
              <w:rFonts w:cs="Times New Roman"/>
              <w:b/>
              <w:bCs/>
              <w:szCs w:val="24"/>
            </w:rPr>
          </w:rPrChange>
        </w:rPr>
        <w:pPrChange w:id="3407" w:author="Camilo Andrés Díaz Gómez" w:date="2023-03-28T17:43:00Z">
          <w:pPr/>
        </w:pPrChange>
      </w:pPr>
    </w:p>
    <w:p w14:paraId="5588A301" w14:textId="748E94EA" w:rsidR="00DB0B24" w:rsidRPr="002B569F" w:rsidDel="00A83442" w:rsidRDefault="00DB0B24" w:rsidP="002B569F">
      <w:pPr>
        <w:rPr>
          <w:ins w:id="3408" w:author="Steff Guzmán" w:date="2023-03-13T19:03:00Z"/>
          <w:del w:id="3409" w:author="Camilo Andrés Díaz Gómez" w:date="2023-03-14T20:43:00Z"/>
          <w:rFonts w:cs="Times New Roman"/>
          <w:b/>
          <w:bCs/>
          <w:szCs w:val="24"/>
          <w:rPrChange w:id="3410" w:author="Camilo Andrés Díaz Gómez" w:date="2023-03-28T17:42:00Z">
            <w:rPr>
              <w:ins w:id="3411" w:author="Steff Guzmán" w:date="2023-03-13T19:03:00Z"/>
              <w:del w:id="3412" w:author="Camilo Andrés Díaz Gómez" w:date="2023-03-14T20:43:00Z"/>
              <w:rFonts w:cs="Times New Roman"/>
              <w:b/>
              <w:bCs/>
              <w:szCs w:val="24"/>
            </w:rPr>
          </w:rPrChange>
        </w:rPr>
        <w:pPrChange w:id="3413" w:author="Camilo Andrés Díaz Gómez" w:date="2023-03-28T17:43:00Z">
          <w:pPr/>
        </w:pPrChange>
      </w:pPr>
    </w:p>
    <w:p w14:paraId="705CE5AD" w14:textId="1CF3DAD5" w:rsidR="00DB0B24" w:rsidRPr="002B569F" w:rsidDel="00A83442" w:rsidRDefault="00DB0B24" w:rsidP="002B569F">
      <w:pPr>
        <w:rPr>
          <w:ins w:id="3414" w:author="Steff Guzmán" w:date="2023-03-13T19:03:00Z"/>
          <w:del w:id="3415" w:author="Camilo Andrés Díaz Gómez" w:date="2023-03-14T20:43:00Z"/>
          <w:rFonts w:cs="Times New Roman"/>
          <w:b/>
          <w:bCs/>
          <w:szCs w:val="24"/>
          <w:rPrChange w:id="3416" w:author="Camilo Andrés Díaz Gómez" w:date="2023-03-28T17:42:00Z">
            <w:rPr>
              <w:ins w:id="3417" w:author="Steff Guzmán" w:date="2023-03-13T19:03:00Z"/>
              <w:del w:id="3418" w:author="Camilo Andrés Díaz Gómez" w:date="2023-03-14T20:43:00Z"/>
              <w:rFonts w:cs="Times New Roman"/>
              <w:b/>
              <w:bCs/>
              <w:szCs w:val="24"/>
            </w:rPr>
          </w:rPrChange>
        </w:rPr>
        <w:pPrChange w:id="3419" w:author="Camilo Andrés Díaz Gómez" w:date="2023-03-28T17:43:00Z">
          <w:pPr/>
        </w:pPrChange>
      </w:pPr>
    </w:p>
    <w:p w14:paraId="7BE98845" w14:textId="085A2CED" w:rsidR="00DB0B24" w:rsidRPr="002B569F" w:rsidDel="00A83442" w:rsidRDefault="00DB0B24" w:rsidP="002B569F">
      <w:pPr>
        <w:rPr>
          <w:del w:id="3420" w:author="Camilo Andrés Díaz Gómez" w:date="2023-03-14T20:43:00Z"/>
          <w:rFonts w:cs="Times New Roman"/>
          <w:b/>
          <w:bCs/>
          <w:szCs w:val="24"/>
          <w:rPrChange w:id="3421" w:author="Camilo Andrés Díaz Gómez" w:date="2023-03-28T17:42:00Z">
            <w:rPr>
              <w:del w:id="3422" w:author="Camilo Andrés Díaz Gómez" w:date="2023-03-14T20:43:00Z"/>
              <w:rFonts w:cs="Times New Roman"/>
              <w:b/>
              <w:bCs/>
              <w:szCs w:val="24"/>
            </w:rPr>
          </w:rPrChange>
        </w:rPr>
        <w:pPrChange w:id="3423" w:author="Camilo Andrés Díaz Gómez" w:date="2023-03-28T17:43:00Z">
          <w:pPr/>
        </w:pPrChange>
      </w:pPr>
    </w:p>
    <w:p w14:paraId="290455D1" w14:textId="4A272000" w:rsidR="00D843F5" w:rsidRPr="002B569F" w:rsidDel="00C87243" w:rsidRDefault="00D843F5" w:rsidP="002B569F">
      <w:pPr>
        <w:rPr>
          <w:del w:id="3424" w:author="Steff Guzmán" w:date="2023-03-13T18:46:00Z"/>
          <w:rFonts w:cs="Times New Roman"/>
          <w:b/>
          <w:bCs/>
          <w:szCs w:val="24"/>
          <w:rPrChange w:id="3425" w:author="Camilo Andrés Díaz Gómez" w:date="2023-03-28T17:42:00Z">
            <w:rPr>
              <w:del w:id="3426" w:author="Steff Guzmán" w:date="2023-03-13T18:46:00Z"/>
              <w:rFonts w:cs="Times New Roman"/>
              <w:b/>
              <w:bCs/>
              <w:szCs w:val="24"/>
            </w:rPr>
          </w:rPrChange>
        </w:rPr>
        <w:pPrChange w:id="3427" w:author="Camilo Andrés Díaz Gómez" w:date="2023-03-28T17:43:00Z">
          <w:pPr/>
        </w:pPrChange>
      </w:pPr>
      <w:del w:id="3428" w:author="Steff Guzmán" w:date="2023-03-13T18:46:00Z">
        <w:r w:rsidRPr="002B569F" w:rsidDel="00C87243">
          <w:rPr>
            <w:rFonts w:cs="Times New Roman"/>
            <w:b/>
            <w:bCs/>
            <w:szCs w:val="24"/>
          </w:rPr>
          <w:delText>Figura 4.</w:delText>
        </w:r>
      </w:del>
    </w:p>
    <w:p w14:paraId="5A038886" w14:textId="40E6C66D" w:rsidR="00C87243" w:rsidRPr="002B569F" w:rsidDel="00C038A4" w:rsidRDefault="00842F9D" w:rsidP="002B569F">
      <w:pPr>
        <w:pStyle w:val="Descripcin"/>
        <w:spacing w:line="360" w:lineRule="auto"/>
        <w:rPr>
          <w:ins w:id="3429" w:author="Steff Guzmán" w:date="2023-03-13T18:46:00Z"/>
          <w:del w:id="3430" w:author="Camilo Andrés Díaz Gómez" w:date="2023-03-28T15:13:00Z"/>
          <w:rFonts w:cs="Times New Roman"/>
          <w:szCs w:val="24"/>
        </w:rPr>
        <w:pPrChange w:id="3431" w:author="Camilo Andrés Díaz Gómez" w:date="2023-03-28T17:43:00Z">
          <w:pPr/>
        </w:pPrChange>
      </w:pPr>
      <w:bookmarkStart w:id="3432" w:name="_Toc130919840"/>
      <w:ins w:id="3433"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434" w:author="Steff Guzmán" w:date="2023-03-24T15:14:00Z">
        <w:r w:rsidRPr="002B569F">
          <w:rPr>
            <w:rFonts w:cs="Times New Roman"/>
            <w:noProof/>
            <w:szCs w:val="24"/>
          </w:rPr>
          <w:t>4</w:t>
        </w:r>
      </w:ins>
      <w:ins w:id="3435" w:author="Steff Guzmán" w:date="2023-03-24T15:08:00Z">
        <w:r w:rsidRPr="002B569F">
          <w:rPr>
            <w:rFonts w:cs="Times New Roman"/>
            <w:szCs w:val="24"/>
          </w:rPr>
          <w:fldChar w:fldCharType="end"/>
        </w:r>
      </w:ins>
      <w:ins w:id="3436" w:author="Steff Guzmán" w:date="2023-03-13T18:46:00Z">
        <w:r w:rsidR="00C87243" w:rsidRPr="002B569F">
          <w:rPr>
            <w:rFonts w:cs="Times New Roman"/>
            <w:szCs w:val="24"/>
          </w:rPr>
          <w:t xml:space="preserve"> </w:t>
        </w:r>
      </w:ins>
      <w:ins w:id="3437"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438" w:author="Camilo Andrés Díaz Gómez" w:date="2023-03-28T17:42:00Z">
              <w:rPr>
                <w:rFonts w:cs="Times New Roman"/>
                <w:b/>
                <w:bCs/>
                <w:i/>
                <w:szCs w:val="24"/>
              </w:rPr>
            </w:rPrChange>
          </w:rPr>
          <w:t>Cadena de valor</w:t>
        </w:r>
      </w:ins>
      <w:bookmarkEnd w:id="3432"/>
    </w:p>
    <w:p w14:paraId="655832DB" w14:textId="11F28E4B" w:rsidR="00D843F5" w:rsidRPr="002B569F" w:rsidRDefault="00D843F5" w:rsidP="002B569F">
      <w:pPr>
        <w:pStyle w:val="Descripcin"/>
        <w:spacing w:line="360" w:lineRule="auto"/>
        <w:rPr>
          <w:rFonts w:cs="Times New Roman"/>
        </w:rPr>
        <w:pPrChange w:id="3439" w:author="Camilo Andrés Díaz Gómez" w:date="2023-03-28T17:43:00Z">
          <w:pPr/>
        </w:pPrChange>
      </w:pPr>
      <w:del w:id="3440"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441"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442" w:author="JHONATAN MAURICIO VILLARREAL CORREDOR" w:date="2023-03-13T20:47:00Z">
        <w:del w:id="3443"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444" w:author="Camilo Andrés Díaz Gómez" w:date="2023-03-28T15:14:00Z"/>
          <w:rFonts w:cs="Times New Roman"/>
          <w:i/>
          <w:iCs/>
          <w:szCs w:val="24"/>
        </w:rPr>
      </w:pPr>
    </w:p>
    <w:p w14:paraId="47738C6C" w14:textId="740C73EB" w:rsidR="00C038A4" w:rsidRPr="002B569F" w:rsidRDefault="00C038A4" w:rsidP="002B569F">
      <w:pPr>
        <w:jc w:val="left"/>
        <w:rPr>
          <w:ins w:id="3445" w:author="Camilo Andrés Díaz Gómez" w:date="2023-03-28T15:14:00Z"/>
          <w:rFonts w:cs="Times New Roman"/>
          <w:i/>
          <w:iCs/>
          <w:szCs w:val="24"/>
        </w:rPr>
      </w:pPr>
    </w:p>
    <w:p w14:paraId="1CC7E2A1" w14:textId="09EEB1A1" w:rsidR="00C038A4" w:rsidRPr="002B569F" w:rsidRDefault="00C038A4" w:rsidP="002B569F">
      <w:pPr>
        <w:jc w:val="left"/>
        <w:rPr>
          <w:ins w:id="3446" w:author="Camilo Andrés Díaz Gómez" w:date="2023-03-28T15:14:00Z"/>
          <w:rFonts w:cs="Times New Roman"/>
          <w:i/>
          <w:iCs/>
          <w:szCs w:val="24"/>
        </w:rPr>
      </w:pPr>
    </w:p>
    <w:p w14:paraId="25211CFF" w14:textId="508FCED7" w:rsidR="00C038A4" w:rsidRPr="002B569F" w:rsidRDefault="00C038A4" w:rsidP="002B569F">
      <w:pPr>
        <w:jc w:val="left"/>
        <w:rPr>
          <w:ins w:id="3447" w:author="Camilo Andrés Díaz Gómez" w:date="2023-03-28T15:18:00Z"/>
          <w:rFonts w:cs="Times New Roman"/>
          <w:i/>
          <w:iCs/>
          <w:szCs w:val="24"/>
        </w:rPr>
      </w:pPr>
    </w:p>
    <w:p w14:paraId="37FEE6F9" w14:textId="77777777" w:rsidR="00C038A4" w:rsidRPr="002B569F" w:rsidRDefault="00C038A4" w:rsidP="002B569F">
      <w:pPr>
        <w:jc w:val="left"/>
        <w:rPr>
          <w:ins w:id="3448" w:author="Camilo Andrés Díaz Gómez" w:date="2023-03-28T15:14:00Z"/>
          <w:rFonts w:cs="Times New Roman"/>
          <w:i/>
          <w:iCs/>
          <w:szCs w:val="24"/>
        </w:rPr>
      </w:pPr>
    </w:p>
    <w:p w14:paraId="301BB303" w14:textId="4D5C49A2" w:rsidR="00C038A4" w:rsidRPr="002B569F" w:rsidRDefault="00C038A4" w:rsidP="002B569F">
      <w:pPr>
        <w:jc w:val="left"/>
        <w:rPr>
          <w:ins w:id="3449" w:author="Camilo Andrés Díaz Gómez" w:date="2023-03-28T15:14:00Z"/>
          <w:rFonts w:cs="Times New Roman"/>
          <w:i/>
          <w:iCs/>
          <w:szCs w:val="24"/>
        </w:rPr>
      </w:pPr>
    </w:p>
    <w:p w14:paraId="6881A8FC" w14:textId="4D9F5A0A" w:rsidR="00C038A4" w:rsidRPr="002B569F" w:rsidRDefault="00C038A4" w:rsidP="002B569F">
      <w:pPr>
        <w:jc w:val="left"/>
        <w:rPr>
          <w:ins w:id="3450" w:author="Camilo Andrés Díaz Gómez" w:date="2023-03-28T15:14:00Z"/>
          <w:rFonts w:cs="Times New Roman"/>
          <w:i/>
          <w:iCs/>
          <w:szCs w:val="24"/>
        </w:rPr>
      </w:pPr>
    </w:p>
    <w:p w14:paraId="754E1343" w14:textId="534FD490" w:rsidR="00C038A4" w:rsidRPr="002B569F" w:rsidRDefault="00C038A4" w:rsidP="002B569F">
      <w:pPr>
        <w:jc w:val="left"/>
        <w:rPr>
          <w:ins w:id="3451" w:author="Camilo Andrés Díaz Gómez" w:date="2023-03-28T15:14:00Z"/>
          <w:rFonts w:cs="Times New Roman"/>
          <w:i/>
          <w:iCs/>
          <w:szCs w:val="24"/>
        </w:rPr>
      </w:pPr>
    </w:p>
    <w:p w14:paraId="59640ADE" w14:textId="77777777" w:rsidR="00C038A4" w:rsidRPr="002B569F" w:rsidRDefault="00C038A4" w:rsidP="002B569F">
      <w:pPr>
        <w:jc w:val="left"/>
        <w:rPr>
          <w:rFonts w:cs="Times New Roman"/>
          <w:i/>
          <w:iCs/>
          <w:szCs w:val="24"/>
        </w:rPr>
        <w:pPrChange w:id="3452" w:author="Camilo Andrés Díaz Gómez" w:date="2023-03-28T17:43:00Z">
          <w:pPr/>
        </w:pPrChange>
      </w:pPr>
    </w:p>
    <w:p w14:paraId="39375DE8" w14:textId="71F75E8A" w:rsidR="00D843F5" w:rsidRPr="002B569F" w:rsidRDefault="00DB0B24" w:rsidP="002B569F">
      <w:pPr>
        <w:rPr>
          <w:rFonts w:cs="Times New Roman"/>
          <w:b/>
          <w:bCs/>
          <w:i/>
          <w:iCs/>
          <w:szCs w:val="24"/>
          <w:rPrChange w:id="3453" w:author="Camilo Andrés Díaz Gómez" w:date="2023-03-28T17:42:00Z">
            <w:rPr>
              <w:rFonts w:cs="Times New Roman"/>
              <w:b/>
              <w:bCs/>
            </w:rPr>
          </w:rPrChange>
        </w:rPr>
      </w:pPr>
      <w:commentRangeStart w:id="3454"/>
      <w:ins w:id="3455" w:author="Steff Guzmán" w:date="2023-03-13T19:03:00Z">
        <w:r w:rsidRPr="002B569F">
          <w:rPr>
            <w:rFonts w:cs="Times New Roman"/>
            <w:b/>
            <w:bCs/>
            <w:i/>
            <w:iCs/>
            <w:szCs w:val="24"/>
            <w:rPrChange w:id="3456" w:author="Camilo Andrés Díaz Gómez" w:date="2023-03-28T17:42:00Z">
              <w:rPr>
                <w:rFonts w:cs="Times New Roman"/>
                <w:b/>
                <w:bCs/>
              </w:rPr>
            </w:rPrChange>
          </w:rPr>
          <w:t>Fuente</w:t>
        </w:r>
      </w:ins>
      <w:commentRangeEnd w:id="3454"/>
      <w:ins w:id="3457" w:author="Steff Guzmán" w:date="2023-03-13T19:04:00Z">
        <w:r w:rsidRPr="002B569F">
          <w:rPr>
            <w:rStyle w:val="Refdecomentario"/>
            <w:rFonts w:cs="Times New Roman"/>
            <w:sz w:val="24"/>
            <w:szCs w:val="24"/>
            <w:rPrChange w:id="3458" w:author="Camilo Andrés Díaz Gómez" w:date="2023-03-28T17:42:00Z">
              <w:rPr>
                <w:rStyle w:val="Refdecomentario"/>
                <w:rFonts w:cs="Times New Roman"/>
              </w:rPr>
            </w:rPrChange>
          </w:rPr>
          <w:commentReference w:id="3454"/>
        </w:r>
      </w:ins>
      <w:customXmlInsRangeStart w:id="3459" w:author="JHONATAN MAURICIO VILLARREAL CORREDOR" w:date="2023-03-13T20:55:00Z"/>
      <w:sdt>
        <w:sdtPr>
          <w:rPr>
            <w:rFonts w:cs="Times New Roman"/>
            <w:b/>
            <w:bCs/>
            <w:i/>
            <w:iCs/>
            <w:szCs w:val="24"/>
          </w:rPr>
          <w:id w:val="-1589373561"/>
          <w:citation/>
        </w:sdtPr>
        <w:sdtContent>
          <w:customXmlInsRangeEnd w:id="3459"/>
          <w:ins w:id="3460"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461"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462" w:author="Camilo Andrés Díaz Gómez" w:date="2023-03-28T17:42:00Z">
                  <w:rPr/>
                </w:rPrChange>
              </w:rPr>
              <w:t>(Muñoz, 2019)</w:t>
            </w:r>
            <w:r w:rsidR="00472E02" w:rsidRPr="002B569F">
              <w:rPr>
                <w:rFonts w:cs="Times New Roman"/>
                <w:b/>
                <w:bCs/>
                <w:i/>
                <w:iCs/>
                <w:szCs w:val="24"/>
              </w:rPr>
              <w:fldChar w:fldCharType="end"/>
            </w:r>
          </w:ins>
          <w:customXmlInsRangeStart w:id="3463" w:author="JHONATAN MAURICIO VILLARREAL CORREDOR" w:date="2023-03-13T20:55:00Z"/>
        </w:sdtContent>
      </w:sdt>
      <w:customXmlInsRangeEnd w:id="3463"/>
      <w:ins w:id="3464" w:author="Camilo Andrés Díaz Gómez" w:date="2023-03-14T20:09:00Z">
        <w:r w:rsidR="00A023DA" w:rsidRPr="002B569F">
          <w:rPr>
            <w:rFonts w:cs="Times New Roman"/>
            <w:b/>
            <w:bCs/>
            <w:i/>
            <w:iCs/>
            <w:szCs w:val="24"/>
          </w:rPr>
          <w:t>.</w:t>
        </w:r>
      </w:ins>
      <w:ins w:id="3465" w:author="JHONATAN MAURICIO VILLARREAL CORREDOR" w:date="2023-03-13T20:45:00Z">
        <w:del w:id="3466" w:author="Camilo Andrés Díaz Gómez" w:date="2023-03-14T20:09:00Z">
          <w:r w:rsidR="00D22914" w:rsidRPr="002B569F" w:rsidDel="00A023DA">
            <w:rPr>
              <w:rFonts w:cs="Times New Roman"/>
              <w:b/>
              <w:bCs/>
              <w:i/>
              <w:iCs/>
              <w:szCs w:val="24"/>
            </w:rPr>
            <w:delText xml:space="preserve"> </w:delText>
          </w:r>
        </w:del>
      </w:ins>
      <w:customXmlInsRangeStart w:id="3467" w:author="JHONATAN MAURICIO VILLARREAL CORREDOR" w:date="2023-03-13T20:47:00Z"/>
      <w:customXmlDelRangeStart w:id="3468" w:author="Camilo Andrés Díaz Gómez" w:date="2023-03-14T20:09:00Z"/>
      <w:sdt>
        <w:sdtPr>
          <w:rPr>
            <w:rFonts w:cs="Times New Roman"/>
            <w:b/>
            <w:bCs/>
            <w:i/>
            <w:iCs/>
            <w:szCs w:val="24"/>
          </w:rPr>
          <w:id w:val="-399671665"/>
          <w:citation/>
        </w:sdtPr>
        <w:sdtContent>
          <w:customXmlInsRangeEnd w:id="3467"/>
          <w:customXmlDelRangeEnd w:id="3468"/>
          <w:ins w:id="3469" w:author="JHONATAN MAURICIO VILLARREAL CORREDOR" w:date="2023-03-13T20:47:00Z">
            <w:del w:id="3470"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471" w:author="Camilo Andrés Díaz Gómez" w:date="2023-03-14T20:09:00Z">
            <w:r w:rsidR="00D22914" w:rsidRPr="002B569F" w:rsidDel="00A023DA">
              <w:rPr>
                <w:rFonts w:cs="Times New Roman"/>
                <w:b/>
                <w:bCs/>
                <w:i/>
                <w:iCs/>
                <w:szCs w:val="24"/>
              </w:rPr>
              <w:fldChar w:fldCharType="separate"/>
            </w:r>
          </w:del>
          <w:ins w:id="3472" w:author="JHONATAN MAURICIO VILLARREAL CORREDOR" w:date="2023-03-13T20:47:00Z">
            <w:del w:id="3473" w:author="Camilo Andrés Díaz Gómez" w:date="2023-03-14T20:09:00Z">
              <w:r w:rsidR="00D22914" w:rsidRPr="002B569F" w:rsidDel="00A023DA">
                <w:rPr>
                  <w:rFonts w:cs="Times New Roman"/>
                  <w:i/>
                  <w:iCs/>
                  <w:noProof/>
                  <w:szCs w:val="24"/>
                  <w:rPrChange w:id="3474"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475" w:author="JHONATAN MAURICIO VILLARREAL CORREDOR" w:date="2023-03-13T20:47:00Z"/>
          <w:customXmlDelRangeStart w:id="3476" w:author="Camilo Andrés Díaz Gómez" w:date="2023-03-14T20:09:00Z"/>
        </w:sdtContent>
      </w:sdt>
      <w:customXmlInsRangeEnd w:id="3475"/>
      <w:customXmlDelRangeEnd w:id="3476"/>
    </w:p>
    <w:p w14:paraId="70D8EB73" w14:textId="77777777" w:rsidR="00311749" w:rsidRPr="002B569F" w:rsidRDefault="00311749" w:rsidP="002B569F">
      <w:pPr>
        <w:rPr>
          <w:rFonts w:cs="Times New Roman"/>
          <w:b/>
          <w:bCs/>
          <w:szCs w:val="24"/>
        </w:rPr>
      </w:pPr>
    </w:p>
    <w:p w14:paraId="1C3B738F" w14:textId="573E27D4" w:rsidR="00244CE1" w:rsidRPr="002B569F" w:rsidDel="00C038A4" w:rsidRDefault="00244CE1" w:rsidP="002B569F">
      <w:pPr>
        <w:pStyle w:val="Descripcin"/>
        <w:spacing w:line="360" w:lineRule="auto"/>
        <w:rPr>
          <w:ins w:id="3477" w:author="Steff Guzmán" w:date="2023-03-13T18:35:00Z"/>
          <w:del w:id="3478" w:author="Camilo Andrés Díaz Gómez" w:date="2023-03-28T15:12:00Z"/>
          <w:rFonts w:cs="Times New Roman"/>
          <w:bCs/>
          <w:szCs w:val="24"/>
        </w:rPr>
        <w:pPrChange w:id="3479" w:author="Camilo Andrés Díaz Gómez" w:date="2023-03-28T17:43:00Z">
          <w:pPr/>
        </w:pPrChange>
      </w:pPr>
      <w:bookmarkStart w:id="3480" w:name="_Toc129625217"/>
      <w:bookmarkStart w:id="3481" w:name="_Toc130919830"/>
      <w:ins w:id="3482" w:author="Steff Guzmán" w:date="2023-03-13T18:36:00Z">
        <w:r w:rsidRPr="002B569F">
          <w:rPr>
            <w:rFonts w:cs="Times New Roman"/>
            <w:szCs w:val="24"/>
          </w:rPr>
          <w:lastRenderedPageBreak/>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3483" w:author="Camilo Andrés Díaz Gómez" w:date="2023-03-22T16:14:00Z">
        <w:r w:rsidR="00FE36FA" w:rsidRPr="002B569F">
          <w:rPr>
            <w:rFonts w:cs="Times New Roman"/>
            <w:noProof/>
            <w:szCs w:val="24"/>
          </w:rPr>
          <w:t>1</w:t>
        </w:r>
      </w:ins>
      <w:bookmarkEnd w:id="3480"/>
      <w:ins w:id="3484" w:author="Steff Guzmán" w:date="2023-03-13T18:36:00Z">
        <w:r w:rsidRPr="002B569F">
          <w:rPr>
            <w:rFonts w:cs="Times New Roman"/>
            <w:szCs w:val="24"/>
          </w:rPr>
          <w:fldChar w:fldCharType="end"/>
        </w:r>
      </w:ins>
      <w:ins w:id="3485"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486" w:author="Camilo Andrés Díaz Gómez" w:date="2023-03-28T17:42:00Z">
              <w:rPr>
                <w:rFonts w:cs="Times New Roman"/>
                <w:b/>
                <w:bCs/>
                <w:i/>
                <w:szCs w:val="24"/>
              </w:rPr>
            </w:rPrChange>
          </w:rPr>
          <w:t>Etapas para realizar cadena de valor</w:t>
        </w:r>
      </w:ins>
      <w:bookmarkEnd w:id="3481"/>
    </w:p>
    <w:p w14:paraId="6CBEF70A" w14:textId="50D01BD5" w:rsidR="00D843F5" w:rsidRPr="002B569F" w:rsidDel="00244CE1" w:rsidRDefault="00D5049C" w:rsidP="002B569F">
      <w:pPr>
        <w:rPr>
          <w:del w:id="3487" w:author="Steff Guzmán" w:date="2023-03-13T18:36:00Z"/>
          <w:rFonts w:cs="Times New Roman"/>
          <w:b/>
          <w:bCs/>
          <w:szCs w:val="24"/>
          <w:rPrChange w:id="3488" w:author="Camilo Andrés Díaz Gómez" w:date="2023-03-28T17:42:00Z">
            <w:rPr>
              <w:del w:id="3489" w:author="Steff Guzmán" w:date="2023-03-13T18:36:00Z"/>
              <w:rFonts w:cs="Times New Roman"/>
              <w:b/>
              <w:bCs/>
              <w:szCs w:val="24"/>
            </w:rPr>
          </w:rPrChange>
        </w:rPr>
        <w:pPrChange w:id="3490" w:author="Camilo Andrés Díaz Gómez" w:date="2023-03-28T17:43:00Z">
          <w:pPr/>
        </w:pPrChange>
      </w:pPr>
      <w:del w:id="3491"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rsidP="002B569F">
      <w:pPr>
        <w:pStyle w:val="Descripcin"/>
        <w:spacing w:line="360" w:lineRule="auto"/>
        <w:rPr>
          <w:rFonts w:cs="Times New Roman"/>
        </w:rPr>
        <w:pPrChange w:id="3492" w:author="Camilo Andrés Díaz Gómez" w:date="2023-03-28T17:43:00Z">
          <w:pPr/>
        </w:pPrChange>
      </w:pPr>
      <w:del w:id="3493"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494"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495" w:author="Camilo Andrés Díaz Gómez" w:date="2023-03-28T17:42:00Z">
            <w:rPr>
              <w:rFonts w:cs="Times New Roman"/>
              <w:b/>
              <w:bCs/>
              <w:i/>
              <w:iCs/>
            </w:rPr>
          </w:rPrChange>
        </w:rPr>
      </w:pPr>
      <w:ins w:id="3496" w:author="Steff Guzmán" w:date="2023-03-13T19:04:00Z">
        <w:r w:rsidRPr="002B569F">
          <w:rPr>
            <w:rFonts w:cs="Times New Roman"/>
            <w:i/>
            <w:iCs/>
            <w:szCs w:val="24"/>
            <w:rPrChange w:id="3497" w:author="Camilo Andrés Díaz Gómez" w:date="2023-03-28T17:42:00Z">
              <w:rPr>
                <w:rFonts w:cs="Times New Roman"/>
                <w:b/>
                <w:bCs/>
                <w:i/>
                <w:iCs/>
              </w:rPr>
            </w:rPrChange>
          </w:rPr>
          <w:t xml:space="preserve">Fuente: </w:t>
        </w:r>
      </w:ins>
      <w:ins w:id="3498" w:author="Steff Guzmán" w:date="2023-03-13T19:05:00Z">
        <w:r w:rsidRPr="002B569F">
          <w:rPr>
            <w:rFonts w:cs="Times New Roman"/>
            <w:i/>
            <w:iCs/>
            <w:szCs w:val="24"/>
            <w:rPrChange w:id="3499" w:author="Camilo Andrés Díaz Gómez" w:date="2023-03-28T17:42:00Z">
              <w:rPr>
                <w:rFonts w:cs="Times New Roman"/>
                <w:b/>
                <w:bCs/>
                <w:i/>
                <w:iCs/>
              </w:rPr>
            </w:rPrChange>
          </w:rPr>
          <w:t>Elaboración propia</w:t>
        </w:r>
      </w:ins>
      <w:ins w:id="3500"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501" w:author="Steff Guzmán" w:date="2023-03-13T19:05:00Z"/>
          <w:rFonts w:cs="Times New Roman"/>
          <w:b/>
          <w:bCs/>
          <w:szCs w:val="24"/>
        </w:rPr>
      </w:pPr>
    </w:p>
    <w:p w14:paraId="6E23B492" w14:textId="1E282AE7" w:rsidR="00D5049C" w:rsidRDefault="007A700C" w:rsidP="002B569F">
      <w:pPr>
        <w:pStyle w:val="Ttulo4"/>
        <w:rPr>
          <w:ins w:id="3502"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503"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rsidP="002B569F">
      <w:pPr>
        <w:pStyle w:val="PrrAPA"/>
        <w:ind w:firstLine="720"/>
        <w:rPr>
          <w:del w:id="3504" w:author="JHONATAN MAURICIO VILLARREAL CORREDOR" w:date="2023-03-24T12:59:00Z"/>
        </w:rPr>
        <w:pPrChange w:id="3505" w:author="Camilo Andrés Díaz Gómez" w:date="2023-03-28T17:43:00Z">
          <w:pPr>
            <w:pStyle w:val="PrrAPA"/>
          </w:pPr>
        </w:pPrChange>
      </w:pPr>
      <w:r w:rsidRPr="002B569F">
        <w:t xml:space="preserve">Representación simbólica de alguna información o </w:t>
      </w:r>
      <w:del w:id="3506" w:author="Camilo Andrés Díaz Gómez" w:date="2023-03-14T20:51:00Z">
        <w:r w:rsidRPr="002B569F" w:rsidDel="00076F39">
          <w:delText xml:space="preserve">procedimiento </w:delText>
        </w:r>
      </w:del>
      <w:ins w:id="3507" w:author="Camilo Andrés Díaz Gómez" w:date="2023-03-14T20:51:00Z">
        <w:r w:rsidR="00076F39" w:rsidRPr="002B569F">
          <w:t xml:space="preserve">procedimiento, </w:t>
        </w:r>
      </w:ins>
      <w:r w:rsidRPr="002B569F">
        <w:t>en la cual</w:t>
      </w:r>
      <w:ins w:id="3508"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509" w:author="Camilo Andrés Díaz Gómez" w:date="2023-03-14T20:52:00Z">
        <w:r w:rsidR="00076F39" w:rsidRPr="002B569F">
          <w:t xml:space="preserve">a toma de decisiones </w:t>
        </w:r>
      </w:ins>
      <w:del w:id="3510" w:author="Camilo Andrés Díaz Gómez" w:date="2023-03-14T20:52:00Z">
        <w:r w:rsidRPr="002B569F" w:rsidDel="00076F39">
          <w:delText xml:space="preserve">a implementación en campañas de publicidad para tomar decisiones </w:delText>
        </w:r>
      </w:del>
      <w:r w:rsidRPr="002B569F">
        <w:t>frente a</w:t>
      </w:r>
      <w:del w:id="3511" w:author="Camilo Andrés Díaz Gómez" w:date="2023-03-14T20:52:00Z">
        <w:r w:rsidRPr="002B569F" w:rsidDel="00076F39">
          <w:delText xml:space="preserve"> e</w:delText>
        </w:r>
      </w:del>
      <w:r w:rsidRPr="002B569F">
        <w:t xml:space="preserve">l mejoramiento de procesos en los diferentes campos </w:t>
      </w:r>
      <w:del w:id="3512" w:author="Camilo Andrés Díaz Gómez" w:date="2023-03-14T20:52:00Z">
        <w:r w:rsidRPr="002B569F" w:rsidDel="00076F39">
          <w:delText xml:space="preserve">o predicciones al futuro </w:delText>
        </w:r>
      </w:del>
      <w:r w:rsidRPr="002B569F">
        <w:t xml:space="preserve">para el </w:t>
      </w:r>
      <w:ins w:id="3513" w:author="Camilo Andrés Díaz Gómez" w:date="2023-03-14T20:52:00Z">
        <w:r w:rsidR="00076F39" w:rsidRPr="002B569F">
          <w:t>obte</w:t>
        </w:r>
      </w:ins>
      <w:ins w:id="3514" w:author="Camilo Andrés Díaz Gómez" w:date="2023-03-14T20:53:00Z">
        <w:r w:rsidR="00076F39" w:rsidRPr="002B569F">
          <w:t>ner mejor desempeño</w:t>
        </w:r>
      </w:ins>
      <w:del w:id="3515"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rsidP="002B569F">
      <w:pPr>
        <w:pStyle w:val="PrrAPA"/>
        <w:ind w:firstLine="0"/>
        <w:rPr>
          <w:del w:id="3516" w:author="JHONATAN MAURICIO VILLARREAL CORREDOR" w:date="2023-03-24T12:59:00Z"/>
        </w:rPr>
        <w:pPrChange w:id="3517" w:author="Camilo Andrés Díaz Gómez" w:date="2023-03-28T17:43:00Z">
          <w:pPr>
            <w:pStyle w:val="PrrAPA"/>
          </w:pPr>
        </w:pPrChange>
      </w:pPr>
      <w:ins w:id="3518" w:author="Camilo Andrés Díaz Gómez" w:date="2023-03-14T20:55:00Z">
        <w:del w:id="3519" w:author="JHONATAN MAURICIO VILLARREAL CORREDOR" w:date="2023-03-24T12:59:00Z">
          <w:r w:rsidRPr="002B569F" w:rsidDel="00482888">
            <w:rPr>
              <w:b/>
              <w:bCs/>
              <w:rPrChange w:id="3520" w:author="Camilo Andrés Díaz Gómez" w:date="2023-03-28T17:42:00Z">
                <w:rPr/>
              </w:rPrChange>
            </w:rPr>
            <w:delText>CAMBIAR SENTIDO DE ORACIÖN</w:delText>
          </w:r>
          <w:r w:rsidRPr="002B569F" w:rsidDel="00482888">
            <w:delText xml:space="preserve"> </w:delText>
          </w:r>
        </w:del>
      </w:ins>
      <w:del w:id="3521" w:author="JHONATAN MAURICIO VILLARREAL CORREDOR" w:date="2023-03-24T12:59:00Z">
        <w:r w:rsidR="007A700C" w:rsidRPr="002B569F" w:rsidDel="00482888">
          <w:delText>Toda Información debe estar disponible en todo momento y estos tiene un valor justo</w:delText>
        </w:r>
      </w:del>
      <w:ins w:id="3522" w:author="Camilo Andrés Díaz Gómez" w:date="2023-03-14T20:50:00Z">
        <w:del w:id="3523" w:author="JHONATAN MAURICIO VILLARREAL CORREDOR" w:date="2023-03-24T12:59:00Z">
          <w:r w:rsidRPr="002B569F" w:rsidDel="00482888">
            <w:delText>,</w:delText>
          </w:r>
        </w:del>
      </w:ins>
      <w:del w:id="3524" w:author="JHONATAN MAURICIO VILLARREAL CORREDOR" w:date="2023-03-24T12:59:00Z">
        <w:r w:rsidR="007A700C" w:rsidRPr="002B569F" w:rsidDel="00482888">
          <w:delText xml:space="preserve"> en el cual</w:delText>
        </w:r>
      </w:del>
      <w:ins w:id="3525" w:author="Camilo Andrés Díaz Gómez" w:date="2023-03-14T20:50:00Z">
        <w:del w:id="3526" w:author="JHONATAN MAURICIO VILLARREAL CORREDOR" w:date="2023-03-24T12:59:00Z">
          <w:r w:rsidRPr="002B569F" w:rsidDel="00482888">
            <w:delText>,</w:delText>
          </w:r>
        </w:del>
      </w:ins>
      <w:del w:id="3527" w:author="JHONATAN MAURICIO VILLARREAL CORREDOR" w:date="2023-03-24T12:59:00Z">
        <w:r w:rsidR="007A700C" w:rsidRPr="002B569F" w:rsidDel="00482888">
          <w:delText xml:space="preserve"> los datos deben tener privilegios para poder distribuirlos y reutilizarlos.</w:delText>
        </w:r>
      </w:del>
      <w:customXmlDelRangeStart w:id="3528" w:author="JHONATAN MAURICIO VILLARREAL CORREDOR" w:date="2023-03-24T12:59:00Z"/>
      <w:sdt>
        <w:sdtPr>
          <w:id w:val="1112558567"/>
          <w:citation/>
        </w:sdtPr>
        <w:sdtContent>
          <w:customXmlDelRangeEnd w:id="3528"/>
          <w:del w:id="3529"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530" w:author="JHONATAN MAURICIO VILLARREAL CORREDOR" w:date="2023-03-24T12:59:00Z"/>
        </w:sdtContent>
      </w:sdt>
      <w:customXmlDelRangeEnd w:id="3530"/>
      <w:ins w:id="3531" w:author="Camilo Andrés Díaz Gómez" w:date="2023-03-14T20:19:00Z">
        <w:del w:id="3532" w:author="JHONATAN MAURICIO VILLARREAL CORREDOR" w:date="2023-03-24T12:59:00Z">
          <w:r w:rsidR="00952EC4" w:rsidRPr="002B569F" w:rsidDel="00482888">
            <w:delText>.</w:delText>
          </w:r>
        </w:del>
      </w:ins>
    </w:p>
    <w:p w14:paraId="18F44239" w14:textId="77777777" w:rsidR="007A700C" w:rsidRPr="002B569F" w:rsidRDefault="007A700C" w:rsidP="002B569F">
      <w:pPr>
        <w:pStyle w:val="PrrAPA"/>
        <w:ind w:firstLine="720"/>
        <w:pPrChange w:id="3533" w:author="Camilo Andrés Díaz Gómez" w:date="2023-03-28T17:43:00Z">
          <w:pPr>
            <w:pStyle w:val="PrrAPA"/>
            <w:ind w:firstLine="0"/>
          </w:pPr>
        </w:pPrChange>
      </w:pPr>
    </w:p>
    <w:p w14:paraId="4A0DAB0C" w14:textId="330E091C" w:rsidR="007A700C" w:rsidRPr="002B569F" w:rsidDel="00076F39" w:rsidRDefault="007A700C" w:rsidP="002B569F">
      <w:pPr>
        <w:rPr>
          <w:del w:id="3534" w:author="Camilo Andrés Díaz Gómez" w:date="2023-03-14T20:49:00Z"/>
          <w:rFonts w:cs="Times New Roman"/>
          <w:b/>
          <w:bCs/>
          <w:i/>
          <w:iCs/>
          <w:szCs w:val="24"/>
          <w:rPrChange w:id="3535" w:author="Camilo Andrés Díaz Gómez" w:date="2023-03-28T17:42:00Z">
            <w:rPr>
              <w:del w:id="3536" w:author="Camilo Andrés Díaz Gómez" w:date="2023-03-14T20:49:00Z"/>
              <w:rFonts w:cs="Times New Roman"/>
              <w:b/>
              <w:bCs/>
              <w:i/>
              <w:iCs/>
              <w:color w:val="FF0000"/>
              <w:szCs w:val="24"/>
            </w:rPr>
          </w:rPrChange>
        </w:rPr>
        <w:pPrChange w:id="3537" w:author="Camilo Andrés Díaz Gómez" w:date="2023-03-28T17:43:00Z">
          <w:pPr/>
        </w:pPrChange>
      </w:pPr>
      <w:del w:id="3538"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539" w:author="Camilo Andrés Díaz Gómez" w:date="2023-03-14T20:55:00Z"/>
          <w:rFonts w:cs="Times New Roman"/>
          <w:b/>
          <w:bCs/>
          <w:i/>
          <w:iCs/>
          <w:szCs w:val="24"/>
          <w:rPrChange w:id="3540" w:author="Camilo Andrés Díaz Gómez" w:date="2023-03-28T17:42:00Z">
            <w:rPr>
              <w:ins w:id="3541" w:author="Camilo Andrés Díaz Gómez" w:date="2023-03-14T20:55:00Z"/>
              <w:rFonts w:cs="Times New Roman"/>
              <w:b/>
              <w:bCs/>
              <w:i/>
              <w:iCs/>
              <w:color w:val="FF0000"/>
              <w:szCs w:val="24"/>
            </w:rPr>
          </w:rPrChange>
        </w:rPr>
      </w:pPr>
      <w:ins w:id="3542" w:author="Camilo Andrés Díaz Gómez" w:date="2023-03-14T20:55:00Z">
        <w:r w:rsidRPr="002B569F">
          <w:rPr>
            <w:rFonts w:cs="Times New Roman"/>
            <w:b/>
            <w:bCs/>
            <w:i/>
            <w:iCs/>
            <w:szCs w:val="24"/>
            <w:rPrChange w:id="3543"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544" w:author="JHONATAN MAURICIO VILLARREAL CORREDOR" w:date="2023-03-24T12:59:00Z"/>
          <w:rFonts w:ascii="Times New Roman" w:hAnsi="Times New Roman" w:cs="Times New Roman"/>
          <w:b/>
          <w:bCs/>
          <w:i/>
          <w:iCs/>
          <w:color w:val="auto"/>
          <w:szCs w:val="24"/>
          <w:rPrChange w:id="3545" w:author="Camilo Andrés Díaz Gómez" w:date="2023-03-28T17:42:00Z">
            <w:rPr>
              <w:ins w:id="3546" w:author="JHONATAN MAURICIO VILLARREAL CORREDOR" w:date="2023-03-24T12:59:00Z"/>
              <w:b/>
              <w:bCs/>
              <w:i/>
              <w:iCs/>
              <w:color w:val="auto"/>
            </w:rPr>
          </w:rPrChange>
        </w:rPr>
      </w:pPr>
      <w:ins w:id="3547" w:author="Camilo Andrés Díaz Gómez" w:date="2023-03-14T20:56:00Z">
        <w:r w:rsidRPr="002B569F">
          <w:rPr>
            <w:rFonts w:ascii="Times New Roman" w:hAnsi="Times New Roman" w:cs="Times New Roman"/>
            <w:b/>
            <w:bCs/>
            <w:i/>
            <w:iCs/>
            <w:color w:val="auto"/>
            <w:szCs w:val="24"/>
            <w:rPrChange w:id="3548" w:author="Camilo Andrés Díaz Gómez" w:date="2023-03-28T17:42:00Z">
              <w:rPr>
                <w:b/>
                <w:bCs/>
                <w:i/>
                <w:iCs/>
                <w:color w:val="auto"/>
              </w:rPr>
            </w:rPrChange>
          </w:rPr>
          <w:t>Tipos</w:t>
        </w:r>
      </w:ins>
      <w:ins w:id="3549" w:author="Camilo Andrés Díaz Gómez" w:date="2023-03-14T20:55:00Z">
        <w:r w:rsidRPr="002B569F">
          <w:rPr>
            <w:rFonts w:ascii="Times New Roman" w:hAnsi="Times New Roman" w:cs="Times New Roman"/>
            <w:b/>
            <w:bCs/>
            <w:i/>
            <w:iCs/>
            <w:color w:val="auto"/>
            <w:szCs w:val="24"/>
            <w:rPrChange w:id="3550" w:author="Camilo Andrés Díaz Gómez" w:date="2023-03-28T17:42:00Z">
              <w:rPr/>
            </w:rPrChange>
          </w:rPr>
          <w:t xml:space="preserve"> de datos</w:t>
        </w:r>
      </w:ins>
    </w:p>
    <w:p w14:paraId="1C3F05AF" w14:textId="77777777" w:rsidR="00482888" w:rsidRPr="002B569F" w:rsidRDefault="00482888" w:rsidP="002B569F">
      <w:pPr>
        <w:rPr>
          <w:ins w:id="3551" w:author="Camilo Andrés Díaz Gómez" w:date="2023-03-14T20:55:00Z"/>
          <w:rFonts w:cs="Times New Roman"/>
          <w:szCs w:val="24"/>
        </w:rPr>
        <w:pPrChange w:id="3552" w:author="Camilo Andrés Díaz Gómez" w:date="2023-03-28T17:43:00Z">
          <w:pPr>
            <w:pStyle w:val="Ttulo4"/>
          </w:pPr>
        </w:pPrChange>
      </w:pPr>
    </w:p>
    <w:p w14:paraId="73899681" w14:textId="540B7794" w:rsidR="007A700C" w:rsidRPr="002B569F" w:rsidDel="00482888" w:rsidRDefault="00076F39" w:rsidP="002B569F">
      <w:pPr>
        <w:rPr>
          <w:del w:id="3553" w:author="Camilo Andrés Díaz Gómez" w:date="2023-03-14T20:49:00Z"/>
          <w:rFonts w:cs="Times New Roman"/>
          <w:szCs w:val="24"/>
        </w:rPr>
        <w:pPrChange w:id="3554" w:author="Camilo Andrés Díaz Gómez" w:date="2023-03-28T17:43:00Z">
          <w:pPr/>
        </w:pPrChange>
      </w:pPr>
      <w:ins w:id="3555" w:author="Camilo Andrés Díaz Gómez" w:date="2023-03-14T20:56:00Z">
        <w:del w:id="3556" w:author="JHONATAN MAURICIO VILLARREAL CORREDOR" w:date="2023-03-24T12:59:00Z">
          <w:r w:rsidRPr="002B569F" w:rsidDel="00482888">
            <w:rPr>
              <w:rFonts w:cs="Times New Roman"/>
              <w:b/>
              <w:bCs/>
              <w:szCs w:val="24"/>
              <w:rPrChange w:id="3557" w:author="Camilo Andrés Díaz Gómez" w:date="2023-03-28T17:42:00Z">
                <w:rPr>
                  <w:rFonts w:cs="Times New Roman"/>
                  <w:color w:val="FF0000"/>
                  <w:szCs w:val="24"/>
                </w:rPr>
              </w:rPrChange>
            </w:rPr>
            <w:tab/>
          </w:r>
        </w:del>
      </w:ins>
      <w:ins w:id="3558"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559" w:author="Camilo Andrés Díaz Gómez" w:date="2023-03-14T20:56:00Z">
        <w:del w:id="3560" w:author="JHONATAN MAURICIO VILLARREAL CORREDOR" w:date="2023-03-24T12:59:00Z">
          <w:r w:rsidRPr="002B569F" w:rsidDel="00482888">
            <w:rPr>
              <w:rFonts w:cs="Times New Roman"/>
              <w:b/>
              <w:bCs/>
              <w:szCs w:val="24"/>
              <w:rPrChange w:id="3561" w:author="Camilo Andrés Díaz Gómez" w:date="2023-03-28T17:42:00Z">
                <w:rPr>
                  <w:rFonts w:cs="Times New Roman"/>
                  <w:color w:val="FF0000"/>
                  <w:szCs w:val="24"/>
                </w:rPr>
              </w:rPrChange>
            </w:rPr>
            <w:delText>HACER INTRODUICCION A TIPOS DE DATOS</w:delText>
          </w:r>
        </w:del>
      </w:ins>
      <w:del w:id="3562" w:author="Camilo Andrés Díaz Gómez" w:date="2023-03-14T20:49:00Z">
        <w:r w:rsidR="007A700C" w:rsidRPr="002B569F" w:rsidDel="00076F39">
          <w:rPr>
            <w:rFonts w:cs="Times New Roman"/>
            <w:b/>
            <w:bCs/>
            <w:szCs w:val="24"/>
            <w:rPrChange w:id="3563"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564" w:author="Camilo Andrés Díaz Gómez" w:date="2023-03-14T20:49:00Z"/>
      <w:sdt>
        <w:sdtPr>
          <w:rPr>
            <w:rFonts w:cs="Times New Roman"/>
            <w:b/>
            <w:bCs/>
            <w:szCs w:val="24"/>
            <w:rPrChange w:id="3565" w:author="Camilo Andrés Díaz Gómez" w:date="2023-03-28T17:42:00Z">
              <w:rPr>
                <w:rFonts w:cs="Times New Roman"/>
                <w:b/>
                <w:bCs/>
                <w:color w:val="ED7D31" w:themeColor="accent2"/>
                <w:szCs w:val="24"/>
              </w:rPr>
            </w:rPrChange>
          </w:rPr>
          <w:id w:val="548422296"/>
          <w:citation/>
        </w:sdtPr>
        <w:sdtContent>
          <w:customXmlDelRangeEnd w:id="3564"/>
          <w:del w:id="3566" w:author="Camilo Andrés Díaz Gómez" w:date="2023-03-14T20:49:00Z">
            <w:r w:rsidR="007A700C" w:rsidRPr="002B569F" w:rsidDel="00076F39">
              <w:rPr>
                <w:rFonts w:cs="Times New Roman"/>
                <w:b/>
                <w:bCs/>
                <w:szCs w:val="24"/>
                <w:rPrChange w:id="3567" w:author="Camilo Andrés Díaz Gómez" w:date="2023-03-28T17:42:00Z">
                  <w:rPr>
                    <w:rFonts w:cs="Times New Roman"/>
                    <w:szCs w:val="24"/>
                  </w:rPr>
                </w:rPrChange>
              </w:rPr>
              <w:fldChar w:fldCharType="begin"/>
            </w:r>
            <w:r w:rsidR="007A700C" w:rsidRPr="002B569F" w:rsidDel="00076F39">
              <w:rPr>
                <w:rFonts w:cs="Times New Roman"/>
                <w:b/>
                <w:bCs/>
                <w:szCs w:val="24"/>
                <w:rPrChange w:id="3568"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569"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570"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571" w:author="Camilo Andrés Díaz Gómez" w:date="2023-03-28T17:42:00Z">
                  <w:rPr>
                    <w:rFonts w:cs="Times New Roman"/>
                    <w:szCs w:val="24"/>
                  </w:rPr>
                </w:rPrChange>
              </w:rPr>
              <w:fldChar w:fldCharType="end"/>
            </w:r>
          </w:del>
          <w:customXmlDelRangeStart w:id="3572" w:author="Camilo Andrés Díaz Gómez" w:date="2023-03-14T20:49:00Z"/>
        </w:sdtContent>
      </w:sdt>
      <w:customXmlDelRangeEnd w:id="3572"/>
      <w:del w:id="3573" w:author="Camilo Andrés Díaz Gómez" w:date="2023-03-14T20:49:00Z">
        <w:r w:rsidR="007A700C" w:rsidRPr="002B569F" w:rsidDel="00076F39">
          <w:rPr>
            <w:rFonts w:cs="Times New Roman"/>
            <w:b/>
            <w:bCs/>
            <w:szCs w:val="24"/>
            <w:rPrChange w:id="3574" w:author="Camilo Andrés Díaz Gómez" w:date="2023-03-28T17:42:00Z">
              <w:rPr>
                <w:rFonts w:cs="Times New Roman"/>
                <w:szCs w:val="24"/>
              </w:rPr>
            </w:rPrChange>
          </w:rPr>
          <w:delText>.</w:delText>
        </w:r>
      </w:del>
    </w:p>
    <w:p w14:paraId="73D143AE" w14:textId="77777777" w:rsidR="00482888" w:rsidRPr="002B569F" w:rsidRDefault="00482888" w:rsidP="002B569F">
      <w:pPr>
        <w:pStyle w:val="PrrAPA"/>
        <w:ind w:firstLine="720"/>
        <w:rPr>
          <w:ins w:id="3575" w:author="JHONATAN MAURICIO VILLARREAL CORREDOR" w:date="2023-03-24T12:59:00Z"/>
          <w:b/>
          <w:bCs/>
          <w:rPrChange w:id="3576" w:author="Camilo Andrés Díaz Gómez" w:date="2023-03-28T17:42:00Z">
            <w:rPr>
              <w:ins w:id="3577" w:author="JHONATAN MAURICIO VILLARREAL CORREDOR" w:date="2023-03-24T12:59:00Z"/>
            </w:rPr>
          </w:rPrChange>
        </w:rPr>
        <w:pPrChange w:id="3578" w:author="Camilo Andrés Díaz Gómez" w:date="2023-03-28T17:43:00Z">
          <w:pPr>
            <w:pStyle w:val="PrrAPA"/>
          </w:pPr>
        </w:pPrChange>
      </w:pPr>
    </w:p>
    <w:p w14:paraId="437E54E0" w14:textId="4DFF9631" w:rsidR="007A700C" w:rsidRPr="002B569F" w:rsidDel="00076F39" w:rsidRDefault="007A700C" w:rsidP="002B569F">
      <w:pPr>
        <w:rPr>
          <w:del w:id="3579" w:author="Camilo Andrés Díaz Gómez" w:date="2023-03-14T20:49:00Z"/>
          <w:rFonts w:cs="Times New Roman"/>
          <w:b/>
          <w:bCs/>
          <w:i/>
          <w:iCs/>
          <w:szCs w:val="24"/>
        </w:rPr>
        <w:pPrChange w:id="3580" w:author="Camilo Andrés Díaz Gómez" w:date="2023-03-28T17:43:00Z">
          <w:pPr/>
        </w:pPrChange>
      </w:pPr>
    </w:p>
    <w:p w14:paraId="270389D1" w14:textId="107079AE" w:rsidR="007A700C" w:rsidRPr="002B569F" w:rsidDel="00076F39" w:rsidRDefault="007A700C" w:rsidP="002B569F">
      <w:pPr>
        <w:rPr>
          <w:del w:id="3581" w:author="Camilo Andrés Díaz Gómez" w:date="2023-03-14T20:49:00Z"/>
          <w:rFonts w:cs="Times New Roman"/>
          <w:b/>
          <w:bCs/>
          <w:i/>
          <w:iCs/>
          <w:szCs w:val="24"/>
        </w:rPr>
        <w:pPrChange w:id="3582" w:author="Camilo Andrés Díaz Gómez" w:date="2023-03-28T17:43:00Z">
          <w:pPr/>
        </w:pPrChange>
      </w:pPr>
      <w:del w:id="3583" w:author="Camilo Andrés Díaz Gómez" w:date="2023-03-14T20:49:00Z">
        <w:r w:rsidRPr="002B569F" w:rsidDel="00076F39">
          <w:rPr>
            <w:rFonts w:cs="Times New Roman"/>
            <w:b/>
            <w:bCs/>
            <w:i/>
            <w:iCs/>
            <w:szCs w:val="24"/>
          </w:rPr>
          <w:delText xml:space="preserve">Fuente </w:delText>
        </w:r>
      </w:del>
      <w:del w:id="3584" w:author="Camilo Andrés Díaz Gómez" w:date="2023-03-14T20:46:00Z">
        <w:r w:rsidRPr="002B569F" w:rsidDel="00A83442">
          <w:rPr>
            <w:rFonts w:cs="Times New Roman"/>
            <w:b/>
            <w:bCs/>
            <w:i/>
            <w:iCs/>
            <w:szCs w:val="24"/>
          </w:rPr>
          <w:delText>D</w:delText>
        </w:r>
      </w:del>
      <w:del w:id="3585"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rsidP="002B569F">
      <w:pPr>
        <w:pStyle w:val="PrrAPA"/>
        <w:ind w:firstLine="720"/>
        <w:rPr>
          <w:del w:id="3586" w:author="Camilo Andrés Díaz Gómez" w:date="2023-03-14T20:49:00Z"/>
          <w:b/>
          <w:bCs/>
          <w:rPrChange w:id="3587" w:author="Camilo Andrés Díaz Gómez" w:date="2023-03-28T17:42:00Z">
            <w:rPr>
              <w:del w:id="3588" w:author="Camilo Andrés Díaz Gómez" w:date="2023-03-14T20:49:00Z"/>
            </w:rPr>
          </w:rPrChange>
        </w:rPr>
        <w:pPrChange w:id="3589" w:author="Camilo Andrés Díaz Gómez" w:date="2023-03-28T17:43:00Z">
          <w:pPr>
            <w:pStyle w:val="PrrAPA"/>
          </w:pPr>
        </w:pPrChange>
      </w:pPr>
      <w:del w:id="3590" w:author="Camilo Andrés Díaz Gómez" w:date="2023-03-14T20:49:00Z">
        <w:r w:rsidRPr="002B569F" w:rsidDel="00076F39">
          <w:rPr>
            <w:b/>
            <w:bCs/>
            <w:rPrChange w:id="3591"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592" w:author="Camilo Andrés Díaz Gómez" w:date="2023-03-14T20:49:00Z"/>
      <w:sdt>
        <w:sdtPr>
          <w:rPr>
            <w:b/>
            <w:bCs/>
            <w:rPrChange w:id="3593" w:author="Camilo Andrés Díaz Gómez" w:date="2023-03-28T17:42:00Z">
              <w:rPr>
                <w:b/>
                <w:bCs/>
                <w:color w:val="FF0000"/>
              </w:rPr>
            </w:rPrChange>
          </w:rPr>
          <w:id w:val="1966473776"/>
          <w:citation/>
        </w:sdtPr>
        <w:sdtContent>
          <w:customXmlDelRangeEnd w:id="3592"/>
          <w:del w:id="3594" w:author="Camilo Andrés Díaz Gómez" w:date="2023-03-14T20:49:00Z">
            <w:r w:rsidRPr="002B569F" w:rsidDel="00076F39">
              <w:rPr>
                <w:b/>
                <w:bCs/>
                <w:rPrChange w:id="3595" w:author="Camilo Andrés Díaz Gómez" w:date="2023-03-28T17:42:00Z">
                  <w:rPr/>
                </w:rPrChange>
              </w:rPr>
              <w:fldChar w:fldCharType="begin"/>
            </w:r>
            <w:r w:rsidRPr="002B569F" w:rsidDel="00076F39">
              <w:rPr>
                <w:b/>
                <w:bCs/>
                <w:rPrChange w:id="3596" w:author="Camilo Andrés Díaz Gómez" w:date="2023-03-28T17:42:00Z">
                  <w:rPr/>
                </w:rPrChange>
              </w:rPr>
              <w:delInstrText xml:space="preserve"> CITATION Dia02 \l 9226 </w:delInstrText>
            </w:r>
            <w:r w:rsidRPr="002B569F" w:rsidDel="00076F39">
              <w:rPr>
                <w:b/>
                <w:bCs/>
                <w:rPrChange w:id="3597" w:author="Camilo Andrés Díaz Gómez" w:date="2023-03-28T17:42:00Z">
                  <w:rPr/>
                </w:rPrChange>
              </w:rPr>
              <w:fldChar w:fldCharType="separate"/>
            </w:r>
            <w:r w:rsidRPr="002B569F" w:rsidDel="00076F39">
              <w:rPr>
                <w:b/>
                <w:bCs/>
                <w:noProof/>
                <w:rPrChange w:id="3598" w:author="Camilo Andrés Díaz Gómez" w:date="2023-03-28T17:42:00Z">
                  <w:rPr>
                    <w:noProof/>
                  </w:rPr>
                </w:rPrChange>
              </w:rPr>
              <w:delText xml:space="preserve"> (Diaz, Escriba, &amp; Murgui, 2002)</w:delText>
            </w:r>
            <w:r w:rsidRPr="002B569F" w:rsidDel="00076F39">
              <w:rPr>
                <w:b/>
                <w:bCs/>
                <w:rPrChange w:id="3599" w:author="Camilo Andrés Díaz Gómez" w:date="2023-03-28T17:42:00Z">
                  <w:rPr/>
                </w:rPrChange>
              </w:rPr>
              <w:fldChar w:fldCharType="end"/>
            </w:r>
          </w:del>
          <w:customXmlDelRangeStart w:id="3600" w:author="Camilo Andrés Díaz Gómez" w:date="2023-03-14T20:49:00Z"/>
        </w:sdtContent>
      </w:sdt>
      <w:customXmlDelRangeEnd w:id="3600"/>
      <w:del w:id="3601" w:author="Camilo Andrés Díaz Gómez" w:date="2023-03-14T20:49:00Z">
        <w:r w:rsidRPr="002B569F" w:rsidDel="00076F39">
          <w:rPr>
            <w:b/>
            <w:bCs/>
            <w:rPrChange w:id="3602"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603"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604"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605" w:author="Camilo Andrés Díaz Gómez" w:date="2023-03-28T17:50:00Z"/>
        </w:rPr>
      </w:pPr>
      <w:r w:rsidRPr="002B569F">
        <w:t xml:space="preserve">Son la mayoría de los datos que se pueden encontrar almacenados en una base de </w:t>
      </w:r>
      <w:del w:id="3606" w:author="Camilo Andrés Díaz Gómez" w:date="2023-03-14T20:56:00Z">
        <w:r w:rsidRPr="002B569F" w:rsidDel="00076F39">
          <w:delText>datos;  se</w:delText>
        </w:r>
      </w:del>
      <w:ins w:id="3607"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rsidP="002B569F">
      <w:pPr>
        <w:pStyle w:val="PrrAPA"/>
        <w:ind w:left="708" w:firstLine="720"/>
        <w:rPr>
          <w:ins w:id="3608" w:author="Camilo Andrés Díaz Gómez" w:date="2023-03-28T17:50:00Z"/>
        </w:rPr>
        <w:pPrChange w:id="3609" w:author="Camilo Andrés Díaz Gómez" w:date="2023-03-28T17:43:00Z">
          <w:pPr>
            <w:pStyle w:val="PrrAPA"/>
          </w:pPr>
        </w:pPrChange>
      </w:pPr>
    </w:p>
    <w:p w14:paraId="37A68021" w14:textId="098E54F9" w:rsidR="007A700C" w:rsidRPr="002B569F" w:rsidRDefault="007A700C" w:rsidP="000D1684">
      <w:pPr>
        <w:pStyle w:val="PrrAPA"/>
        <w:ind w:left="708" w:firstLine="720"/>
        <w:pPrChange w:id="3610" w:author="Camilo Andrés Díaz Gómez" w:date="2023-03-28T17:50:00Z">
          <w:pPr>
            <w:pStyle w:val="PrrAPA"/>
          </w:pPr>
        </w:pPrChange>
      </w:pPr>
    </w:p>
    <w:p w14:paraId="345E85E9" w14:textId="3C6EEE8A" w:rsidR="007A700C" w:rsidRDefault="007A700C" w:rsidP="002B569F">
      <w:pPr>
        <w:pStyle w:val="Ttulo6"/>
        <w:ind w:left="708"/>
        <w:rPr>
          <w:ins w:id="361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612" w:author="Camilo Andrés Díaz Gómez" w:date="2023-03-28T17:42:00Z">
            <w:rPr>
              <w:rFonts w:ascii="Times New Roman" w:eastAsiaTheme="minorHAnsi" w:hAnsi="Times New Roman" w:cs="Times New Roman"/>
              <w:color w:val="auto"/>
              <w:szCs w:val="24"/>
            </w:rPr>
          </w:rPrChange>
        </w:rPr>
        <w:t xml:space="preserve">No Estructurados </w:t>
      </w:r>
    </w:p>
    <w:p w14:paraId="06C1F775" w14:textId="77777777" w:rsidR="000D1684" w:rsidRPr="000D1684" w:rsidRDefault="000D1684" w:rsidP="000D1684">
      <w:pPr>
        <w:pPrChange w:id="3613" w:author="Camilo Andrés Díaz Gómez" w:date="2023-03-28T17:50:00Z">
          <w:pPr>
            <w:pStyle w:val="PrrAPA"/>
            <w:ind w:firstLine="0"/>
          </w:pPr>
        </w:pPrChange>
      </w:pPr>
    </w:p>
    <w:p w14:paraId="2BD6262A" w14:textId="6AAF849F" w:rsidR="007A700C" w:rsidRPr="002B569F" w:rsidRDefault="007A700C" w:rsidP="002B569F">
      <w:pPr>
        <w:pStyle w:val="PrrAPA"/>
        <w:ind w:left="708" w:firstLine="720"/>
        <w:pPrChange w:id="3614"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615"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616" w:author="Camilo Andrés Díaz Gómez" w:date="2023-03-14T20:19:00Z">
        <w:r w:rsidR="00952EC4" w:rsidRPr="002B569F">
          <w:t>.</w:t>
        </w:r>
      </w:ins>
    </w:p>
    <w:p w14:paraId="2AA42D1A" w14:textId="0FC0B7CE" w:rsidR="007A700C" w:rsidRPr="002B569F" w:rsidDel="00076F39" w:rsidRDefault="007A700C" w:rsidP="002B569F">
      <w:pPr>
        <w:pStyle w:val="PrrAPA"/>
        <w:ind w:left="708" w:firstLine="0"/>
        <w:rPr>
          <w:ins w:id="3617" w:author="Steff Guzmán" w:date="2023-03-13T19:47:00Z"/>
          <w:del w:id="3618" w:author="Camilo Andrés Díaz Gómez" w:date="2023-03-14T20:56:00Z"/>
          <w:b/>
          <w:bCs/>
          <w:i/>
          <w:iCs/>
        </w:rPr>
        <w:pPrChange w:id="3619"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620" w:author="Steff Guzmán" w:date="2023-03-13T19:47:00Z"/>
          <w:b/>
          <w:bCs/>
          <w:i/>
          <w:iCs/>
        </w:rPr>
      </w:pPr>
    </w:p>
    <w:p w14:paraId="4B883BB7" w14:textId="4E6A0EF5" w:rsidR="00D00CDF" w:rsidRPr="002B569F" w:rsidDel="00952EC4" w:rsidRDefault="00D00CDF" w:rsidP="002B569F">
      <w:pPr>
        <w:pStyle w:val="Ttulo6"/>
        <w:ind w:left="708"/>
        <w:rPr>
          <w:ins w:id="3621" w:author="Steff Guzmán" w:date="2023-03-13T19:47:00Z"/>
          <w:del w:id="3622" w:author="Camilo Andrés Díaz Gómez" w:date="2023-03-14T20:14:00Z"/>
          <w:rFonts w:ascii="Times New Roman" w:hAnsi="Times New Roman" w:cs="Times New Roman"/>
          <w:b/>
          <w:bCs/>
          <w:color w:val="auto"/>
          <w:rPrChange w:id="3623" w:author="Camilo Andrés Díaz Gómez" w:date="2023-03-28T17:42:00Z">
            <w:rPr>
              <w:ins w:id="3624" w:author="Steff Guzmán" w:date="2023-03-13T19:47:00Z"/>
              <w:del w:id="3625" w:author="Camilo Andrés Díaz Gómez" w:date="2023-03-14T20:14:00Z"/>
            </w:rPr>
          </w:rPrChange>
        </w:rPr>
        <w:pPrChange w:id="3626" w:author="Camilo Andrés Díaz Gómez" w:date="2023-03-28T17:43:00Z">
          <w:pPr>
            <w:pStyle w:val="PrrAPA"/>
            <w:ind w:firstLine="0"/>
          </w:pPr>
        </w:pPrChange>
      </w:pPr>
    </w:p>
    <w:p w14:paraId="4175C462" w14:textId="5BA7F021" w:rsidR="00D00CDF" w:rsidRPr="002B569F" w:rsidDel="00952EC4" w:rsidRDefault="00D00CDF" w:rsidP="002B569F">
      <w:pPr>
        <w:pStyle w:val="Ttulo6"/>
        <w:ind w:left="708"/>
        <w:rPr>
          <w:del w:id="3627" w:author="Camilo Andrés Díaz Gómez" w:date="2023-03-14T20:14:00Z"/>
          <w:rFonts w:ascii="Times New Roman" w:hAnsi="Times New Roman" w:cs="Times New Roman"/>
          <w:b/>
          <w:bCs/>
          <w:color w:val="auto"/>
          <w:rPrChange w:id="3628" w:author="Camilo Andrés Díaz Gómez" w:date="2023-03-28T17:42:00Z">
            <w:rPr>
              <w:del w:id="3629" w:author="Camilo Andrés Díaz Gómez" w:date="2023-03-14T20:14:00Z"/>
            </w:rPr>
          </w:rPrChange>
        </w:rPr>
        <w:pPrChange w:id="3630" w:author="Camilo Andrés Díaz Gómez" w:date="2023-03-28T17:43:00Z">
          <w:pPr>
            <w:pStyle w:val="PrrAPA"/>
            <w:ind w:firstLine="0"/>
          </w:pPr>
        </w:pPrChange>
      </w:pPr>
    </w:p>
    <w:p w14:paraId="2194FC59" w14:textId="2F8EC096" w:rsidR="007A700C" w:rsidRDefault="007A700C" w:rsidP="002B569F">
      <w:pPr>
        <w:pStyle w:val="Ttulo6"/>
        <w:ind w:left="708"/>
        <w:rPr>
          <w:ins w:id="363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632"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rsidP="000D1684">
      <w:pPr>
        <w:pPrChange w:id="3633" w:author="Camilo Andrés Díaz Gómez" w:date="2023-03-28T17:50:00Z">
          <w:pPr>
            <w:pStyle w:val="PrrAPA"/>
            <w:ind w:firstLine="0"/>
          </w:pPr>
        </w:pPrChange>
      </w:pPr>
    </w:p>
    <w:p w14:paraId="6643C6CE" w14:textId="3B015455" w:rsidR="007A700C" w:rsidRPr="002B569F" w:rsidRDefault="007A700C" w:rsidP="002B569F">
      <w:pPr>
        <w:pStyle w:val="PrrAPA"/>
        <w:ind w:left="708"/>
        <w:pPrChange w:id="3634"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635" w:name="_Toc56811421"/>
      <w:bookmarkStart w:id="3636" w:name="_Toc114686988"/>
      <w:bookmarkStart w:id="3637"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rsidP="002B569F">
      <w:pPr>
        <w:pStyle w:val="Ttulo4"/>
        <w:rPr>
          <w:del w:id="3638" w:author="Camilo Andrés Díaz Gómez" w:date="2023-03-14T20:59:00Z"/>
          <w:rFonts w:ascii="Times New Roman" w:hAnsi="Times New Roman" w:cs="Times New Roman"/>
          <w:b/>
          <w:bCs/>
          <w:color w:val="auto"/>
          <w:rPrChange w:id="3639" w:author="Camilo Andrés Díaz Gómez" w:date="2023-03-28T17:42:00Z">
            <w:rPr>
              <w:del w:id="3640" w:author="Camilo Andrés Díaz Gómez" w:date="2023-03-14T20:59:00Z"/>
            </w:rPr>
          </w:rPrChange>
        </w:rPr>
        <w:pPrChange w:id="3641" w:author="Camilo Andrés Díaz Gómez" w:date="2023-03-28T17:43:00Z">
          <w:pPr>
            <w:pStyle w:val="PrrAPA"/>
            <w:ind w:firstLine="0"/>
          </w:pPr>
        </w:pPrChange>
      </w:pPr>
      <w:del w:id="3642" w:author="Camilo Andrés Díaz Gómez" w:date="2023-03-14T20:59:00Z">
        <w:r w:rsidRPr="002B569F" w:rsidDel="00A42751">
          <w:rPr>
            <w:rFonts w:ascii="Times New Roman" w:hAnsi="Times New Roman" w:cs="Times New Roman"/>
            <w:b/>
            <w:bCs/>
            <w:color w:val="auto"/>
            <w:szCs w:val="24"/>
            <w:rPrChange w:id="3643" w:author="Camilo Andrés Díaz Gómez" w:date="2023-03-28T17:42:00Z">
              <w:rPr/>
            </w:rPrChange>
          </w:rPr>
          <w:delText>Ciclo de la analítica KDD – Metodologías</w:delText>
        </w:r>
        <w:bookmarkEnd w:id="3635"/>
        <w:bookmarkEnd w:id="3636"/>
        <w:bookmarkEnd w:id="3637"/>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644" w:author="Camilo Andrés Díaz Gómez" w:date="2023-03-28T17:50:00Z"/>
          <w:rFonts w:ascii="Times New Roman" w:hAnsi="Times New Roman" w:cs="Times New Roman"/>
          <w:b/>
          <w:bCs/>
          <w:i w:val="0"/>
          <w:iCs w:val="0"/>
          <w:color w:val="auto"/>
          <w:szCs w:val="24"/>
        </w:rPr>
      </w:pPr>
      <w:del w:id="3645" w:author="Camilo Andrés Díaz Gómez" w:date="2023-03-14T20:46:00Z">
        <w:r w:rsidRPr="002B569F" w:rsidDel="00A83442">
          <w:rPr>
            <w:rFonts w:ascii="Times New Roman" w:hAnsi="Times New Roman" w:cs="Times New Roman"/>
            <w:b/>
            <w:bCs/>
            <w:i w:val="0"/>
            <w:iCs w:val="0"/>
            <w:color w:val="auto"/>
            <w:szCs w:val="24"/>
            <w:rPrChange w:id="3646" w:author="Camilo Andrés Díaz Gómez" w:date="2023-03-28T17:42:00Z">
              <w:rPr>
                <w:rFonts w:ascii="Times New Roman" w:eastAsiaTheme="minorHAnsi" w:hAnsi="Times New Roman" w:cstheme="minorBidi"/>
                <w:color w:val="auto"/>
              </w:rPr>
            </w:rPrChange>
          </w:rPr>
          <w:delText xml:space="preserve"> </w:delText>
        </w:r>
      </w:del>
      <w:bookmarkStart w:id="3647" w:name="_Toc56811422"/>
      <w:bookmarkStart w:id="3648" w:name="_Toc114686989"/>
      <w:bookmarkStart w:id="3649" w:name="_Toc115172927"/>
      <w:r w:rsidRPr="002B569F">
        <w:rPr>
          <w:rFonts w:ascii="Times New Roman" w:hAnsi="Times New Roman" w:cs="Times New Roman"/>
          <w:b/>
          <w:bCs/>
          <w:i w:val="0"/>
          <w:iCs w:val="0"/>
          <w:color w:val="auto"/>
          <w:szCs w:val="24"/>
          <w:rPrChange w:id="3650" w:author="Camilo Andrés Díaz Gómez" w:date="2023-03-28T17:42:00Z">
            <w:rPr>
              <w:rFonts w:ascii="Times New Roman" w:eastAsiaTheme="minorHAnsi" w:hAnsi="Times New Roman" w:cstheme="minorBidi"/>
              <w:color w:val="auto"/>
            </w:rPr>
          </w:rPrChange>
        </w:rPr>
        <w:t>Tipos de analítica</w:t>
      </w:r>
      <w:bookmarkEnd w:id="3647"/>
      <w:bookmarkEnd w:id="3648"/>
      <w:bookmarkEnd w:id="3649"/>
    </w:p>
    <w:p w14:paraId="513508E1" w14:textId="77777777" w:rsidR="000D1684" w:rsidRPr="000D1684" w:rsidRDefault="000D1684" w:rsidP="000D1684">
      <w:pPr>
        <w:rPr>
          <w:rPrChange w:id="3651"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652" w:author="Camilo Andrés Díaz Gómez" w:date="2023-03-28T17:51:00Z">
        <w:r w:rsidRPr="002B569F" w:rsidDel="000D1684">
          <w:rPr>
            <w:rFonts w:cs="Times New Roman"/>
            <w:i/>
            <w:iCs/>
            <w:szCs w:val="24"/>
          </w:rPr>
          <w:delText xml:space="preserve">un </w:delText>
        </w:r>
      </w:del>
      <w:ins w:id="3653"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(Davenport y Harrys,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654" w:author="Camilo Andrés Díaz Gómez" w:date="2023-03-28T17:50:00Z"/>
          <w:rFonts w:ascii="Times New Roman" w:hAnsi="Times New Roman" w:cs="Times New Roman"/>
          <w:b/>
          <w:bCs/>
          <w:i/>
          <w:iCs/>
          <w:color w:val="auto"/>
          <w:szCs w:val="24"/>
        </w:rPr>
      </w:pPr>
      <w:bookmarkStart w:id="3655" w:name="_Toc115172928"/>
      <w:r w:rsidRPr="002B569F">
        <w:rPr>
          <w:rFonts w:ascii="Times New Roman" w:hAnsi="Times New Roman" w:cs="Times New Roman"/>
          <w:b/>
          <w:bCs/>
          <w:i/>
          <w:iCs/>
          <w:color w:val="auto"/>
          <w:szCs w:val="24"/>
          <w:rPrChange w:id="3656" w:author="Camilo Andrés Díaz Gómez" w:date="2023-03-28T17:42:00Z">
            <w:rPr>
              <w:rFonts w:ascii="Times New Roman" w:eastAsiaTheme="minorHAnsi" w:hAnsi="Times New Roman" w:cstheme="minorBidi"/>
              <w:color w:val="auto"/>
            </w:rPr>
          </w:rPrChange>
        </w:rPr>
        <w:t>Descriptiva</w:t>
      </w:r>
      <w:bookmarkEnd w:id="3655"/>
      <w:del w:id="3657" w:author="Camilo Andrés Díaz Gómez" w:date="2023-03-14T20:46:00Z">
        <w:r w:rsidR="004E3955" w:rsidRPr="002B569F" w:rsidDel="00A83442">
          <w:rPr>
            <w:rFonts w:ascii="Times New Roman" w:hAnsi="Times New Roman" w:cs="Times New Roman"/>
            <w:b/>
            <w:bCs/>
            <w:i/>
            <w:iCs/>
            <w:color w:val="auto"/>
            <w:szCs w:val="24"/>
            <w:rPrChange w:id="3658"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rsidP="000D1684">
      <w:pPr>
        <w:pPrChange w:id="3659" w:author="Camilo Andrés Díaz Gómez" w:date="2023-03-28T17:50:00Z">
          <w:pPr>
            <w:ind w:firstLine="708"/>
          </w:pPr>
        </w:pPrChange>
      </w:pPr>
    </w:p>
    <w:p w14:paraId="1D0FF09C" w14:textId="77777777" w:rsidR="007A700C" w:rsidRPr="002B569F" w:rsidRDefault="007A700C" w:rsidP="000D1684">
      <w:pPr>
        <w:ind w:left="708" w:firstLine="720"/>
        <w:rPr>
          <w:rFonts w:cs="Times New Roman"/>
          <w:szCs w:val="24"/>
          <w:shd w:val="clear" w:color="auto" w:fill="FFFFFF"/>
        </w:rPr>
        <w:pPrChange w:id="3660" w:author="Camilo Andrés Díaz Gómez" w:date="2023-03-28T17:51:00Z">
          <w:pPr>
            <w:ind w:firstLine="720"/>
          </w:pPr>
        </w:pPrChange>
      </w:pPr>
      <w:r w:rsidRPr="002B569F">
        <w:rPr>
          <w:rFonts w:cs="Times New Roman"/>
          <w:szCs w:val="24"/>
        </w:rPr>
        <w:lastRenderedPageBreak/>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rsidP="002B569F">
      <w:pPr>
        <w:ind w:firstLine="720"/>
        <w:rPr>
          <w:rFonts w:cs="Times New Roman"/>
          <w:szCs w:val="24"/>
        </w:rPr>
        <w:pPrChange w:id="3661" w:author="Camilo Andrés Díaz Gómez" w:date="2023-03-28T17:43:00Z">
          <w:pPr/>
        </w:pPrChange>
      </w:pPr>
    </w:p>
    <w:p w14:paraId="799C832B" w14:textId="309CC652" w:rsidR="007A700C" w:rsidRDefault="007A700C" w:rsidP="002B569F">
      <w:pPr>
        <w:pStyle w:val="Ttulo5"/>
        <w:ind w:firstLine="708"/>
        <w:rPr>
          <w:ins w:id="3662" w:author="Camilo Andrés Díaz Gómez" w:date="2023-03-28T17:50:00Z"/>
          <w:rFonts w:ascii="Times New Roman" w:hAnsi="Times New Roman" w:cs="Times New Roman"/>
          <w:b/>
          <w:bCs/>
          <w:i/>
          <w:iCs/>
          <w:color w:val="auto"/>
          <w:szCs w:val="24"/>
        </w:rPr>
      </w:pPr>
      <w:bookmarkStart w:id="3663" w:name="_Toc115172929"/>
      <w:r w:rsidRPr="002B569F">
        <w:rPr>
          <w:rFonts w:ascii="Times New Roman" w:hAnsi="Times New Roman" w:cs="Times New Roman"/>
          <w:b/>
          <w:bCs/>
          <w:i/>
          <w:iCs/>
          <w:color w:val="auto"/>
          <w:szCs w:val="24"/>
          <w:rPrChange w:id="3664" w:author="Camilo Andrés Díaz Gómez" w:date="2023-03-28T17:42:00Z">
            <w:rPr>
              <w:rFonts w:ascii="Times New Roman" w:eastAsiaTheme="minorHAnsi" w:hAnsi="Times New Roman" w:cstheme="minorBidi"/>
              <w:color w:val="auto"/>
            </w:rPr>
          </w:rPrChange>
        </w:rPr>
        <w:t>Diagnostica</w:t>
      </w:r>
      <w:bookmarkEnd w:id="3663"/>
      <w:del w:id="3665" w:author="Camilo Andrés Díaz Gómez" w:date="2023-03-14T20:46:00Z">
        <w:r w:rsidR="004E3955" w:rsidRPr="002B569F" w:rsidDel="00A83442">
          <w:rPr>
            <w:rFonts w:ascii="Times New Roman" w:hAnsi="Times New Roman" w:cs="Times New Roman"/>
            <w:b/>
            <w:bCs/>
            <w:i/>
            <w:iCs/>
            <w:color w:val="auto"/>
            <w:szCs w:val="24"/>
            <w:rPrChange w:id="3666"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rsidP="000D1684">
      <w:pPr>
        <w:pPrChange w:id="3667" w:author="Camilo Andrés Díaz Gómez" w:date="2023-03-28T17:50:00Z">
          <w:pPr>
            <w:ind w:firstLine="708"/>
          </w:pPr>
        </w:pPrChange>
      </w:pPr>
    </w:p>
    <w:p w14:paraId="04610D8C" w14:textId="77777777" w:rsidR="007A700C" w:rsidRPr="002B569F" w:rsidRDefault="007A700C" w:rsidP="000D1684">
      <w:pPr>
        <w:ind w:left="708" w:firstLine="720"/>
        <w:rPr>
          <w:rFonts w:cs="Times New Roman"/>
          <w:szCs w:val="24"/>
        </w:rPr>
        <w:pPrChange w:id="3668"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rsidP="002B569F">
      <w:pPr>
        <w:ind w:firstLine="720"/>
        <w:rPr>
          <w:rFonts w:cs="Times New Roman"/>
          <w:szCs w:val="24"/>
        </w:rPr>
        <w:pPrChange w:id="3669" w:author="Camilo Andrés Díaz Gómez" w:date="2023-03-28T17:43:00Z">
          <w:pPr/>
        </w:pPrChange>
      </w:pPr>
    </w:p>
    <w:p w14:paraId="414F1065" w14:textId="5BA4B0D4" w:rsidR="007A700C" w:rsidRDefault="007A700C" w:rsidP="002B569F">
      <w:pPr>
        <w:pStyle w:val="Ttulo5"/>
        <w:ind w:firstLine="708"/>
        <w:rPr>
          <w:ins w:id="3670" w:author="Camilo Andrés Díaz Gómez" w:date="2023-03-28T17:50:00Z"/>
          <w:rFonts w:ascii="Times New Roman" w:hAnsi="Times New Roman" w:cs="Times New Roman"/>
          <w:b/>
          <w:bCs/>
          <w:i/>
          <w:iCs/>
          <w:color w:val="auto"/>
          <w:szCs w:val="24"/>
        </w:rPr>
      </w:pPr>
      <w:bookmarkStart w:id="3671" w:name="_Toc115172930"/>
      <w:r w:rsidRPr="002B569F">
        <w:rPr>
          <w:rFonts w:ascii="Times New Roman" w:hAnsi="Times New Roman" w:cs="Times New Roman"/>
          <w:b/>
          <w:bCs/>
          <w:i/>
          <w:iCs/>
          <w:color w:val="auto"/>
          <w:szCs w:val="24"/>
          <w:rPrChange w:id="3672" w:author="Camilo Andrés Díaz Gómez" w:date="2023-03-28T17:42:00Z">
            <w:rPr>
              <w:rFonts w:ascii="Times New Roman" w:eastAsiaTheme="minorHAnsi" w:hAnsi="Times New Roman" w:cstheme="minorBidi"/>
              <w:color w:val="auto"/>
            </w:rPr>
          </w:rPrChange>
        </w:rPr>
        <w:t>Predictiva</w:t>
      </w:r>
      <w:bookmarkEnd w:id="3671"/>
      <w:del w:id="3673" w:author="Camilo Andrés Díaz Gómez" w:date="2023-03-14T20:46:00Z">
        <w:r w:rsidR="004E3955" w:rsidRPr="002B569F" w:rsidDel="00A83442">
          <w:rPr>
            <w:rFonts w:ascii="Times New Roman" w:hAnsi="Times New Roman" w:cs="Times New Roman"/>
            <w:b/>
            <w:bCs/>
            <w:i/>
            <w:iCs/>
            <w:color w:val="auto"/>
            <w:szCs w:val="24"/>
            <w:rPrChange w:id="3674"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rsidP="000D1684">
      <w:pPr>
        <w:pPrChange w:id="3675" w:author="Camilo Andrés Díaz Gómez" w:date="2023-03-28T17:50:00Z">
          <w:pPr>
            <w:ind w:firstLine="708"/>
          </w:pPr>
        </w:pPrChange>
      </w:pPr>
    </w:p>
    <w:p w14:paraId="1134D048" w14:textId="77777777" w:rsidR="007A700C" w:rsidRPr="002B569F" w:rsidRDefault="007A700C" w:rsidP="000D1684">
      <w:pPr>
        <w:ind w:left="708" w:firstLine="720"/>
        <w:rPr>
          <w:rFonts w:cs="Times New Roman"/>
          <w:szCs w:val="24"/>
        </w:rPr>
        <w:pPrChange w:id="3676"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rsidP="002B569F">
      <w:pPr>
        <w:ind w:firstLine="720"/>
        <w:rPr>
          <w:rFonts w:cs="Times New Roman"/>
          <w:szCs w:val="24"/>
        </w:rPr>
        <w:pPrChange w:id="3677" w:author="Camilo Andrés Díaz Gómez" w:date="2023-03-28T17:43:00Z">
          <w:pPr/>
        </w:pPrChange>
      </w:pPr>
    </w:p>
    <w:p w14:paraId="1E823A31" w14:textId="5680A600" w:rsidR="007A700C" w:rsidRDefault="007A700C" w:rsidP="002B569F">
      <w:pPr>
        <w:pStyle w:val="Ttulo5"/>
        <w:ind w:firstLine="708"/>
        <w:rPr>
          <w:ins w:id="3678" w:author="Camilo Andrés Díaz Gómez" w:date="2023-03-28T17:50:00Z"/>
          <w:rFonts w:ascii="Times New Roman" w:hAnsi="Times New Roman" w:cs="Times New Roman"/>
          <w:b/>
          <w:bCs/>
          <w:i/>
          <w:iCs/>
          <w:color w:val="auto"/>
          <w:szCs w:val="24"/>
        </w:rPr>
      </w:pPr>
      <w:bookmarkStart w:id="3679" w:name="_Toc115172931"/>
      <w:r w:rsidRPr="002B569F">
        <w:rPr>
          <w:rFonts w:ascii="Times New Roman" w:hAnsi="Times New Roman" w:cs="Times New Roman"/>
          <w:b/>
          <w:bCs/>
          <w:i/>
          <w:iCs/>
          <w:color w:val="auto"/>
          <w:szCs w:val="24"/>
          <w:rPrChange w:id="3680" w:author="Camilo Andrés Díaz Gómez" w:date="2023-03-28T17:42:00Z">
            <w:rPr>
              <w:rFonts w:ascii="Times New Roman" w:eastAsiaTheme="minorHAnsi" w:hAnsi="Times New Roman" w:cstheme="minorBidi"/>
              <w:color w:val="auto"/>
            </w:rPr>
          </w:rPrChange>
        </w:rPr>
        <w:t>Prescriptiva</w:t>
      </w:r>
      <w:bookmarkEnd w:id="3679"/>
      <w:del w:id="3681" w:author="Camilo Andrés Díaz Gómez" w:date="2023-03-14T20:46:00Z">
        <w:r w:rsidR="004E3955" w:rsidRPr="002B569F" w:rsidDel="00A83442">
          <w:rPr>
            <w:rFonts w:ascii="Times New Roman" w:hAnsi="Times New Roman" w:cs="Times New Roman"/>
            <w:b/>
            <w:bCs/>
            <w:i/>
            <w:iCs/>
            <w:color w:val="auto"/>
            <w:szCs w:val="24"/>
            <w:rPrChange w:id="3682"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rsidP="000D1684">
      <w:pPr>
        <w:pPrChange w:id="3683" w:author="Camilo Andrés Díaz Gómez" w:date="2023-03-28T17:50:00Z">
          <w:pPr>
            <w:ind w:firstLine="708"/>
          </w:pPr>
        </w:pPrChange>
      </w:pPr>
    </w:p>
    <w:p w14:paraId="04FF2466" w14:textId="77777777" w:rsidR="007A700C" w:rsidRPr="002B569F" w:rsidRDefault="007A700C" w:rsidP="000D1684">
      <w:pPr>
        <w:ind w:left="708" w:firstLine="720"/>
        <w:rPr>
          <w:rFonts w:cs="Times New Roman"/>
          <w:szCs w:val="24"/>
        </w:rPr>
        <w:pPrChange w:id="3684" w:author="Camilo Andrés Díaz Gómez" w:date="2023-03-28T17:51:00Z">
          <w:pPr>
            <w:ind w:firstLine="708"/>
          </w:pPr>
        </w:pPrChange>
      </w:pPr>
      <w:r w:rsidRPr="002B569F">
        <w:rPr>
          <w:rFonts w:cs="Times New Roman"/>
          <w:szCs w:val="24"/>
        </w:rPr>
        <w:lastRenderedPageBreak/>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entendimiento de lo que ha sucedido, 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rsidP="002B569F">
      <w:pPr>
        <w:ind w:firstLine="720"/>
        <w:rPr>
          <w:rFonts w:cs="Times New Roman"/>
          <w:szCs w:val="24"/>
        </w:rPr>
        <w:pPrChange w:id="3685" w:author="Camilo Andrés Díaz Gómez" w:date="2023-03-28T17:43:00Z">
          <w:pPr/>
        </w:pPrChange>
      </w:pPr>
    </w:p>
    <w:p w14:paraId="41DA403C" w14:textId="01634D87" w:rsidR="007A700C" w:rsidRPr="002B569F" w:rsidRDefault="007A700C" w:rsidP="002B569F">
      <w:pPr>
        <w:pStyle w:val="Ttulo4"/>
        <w:rPr>
          <w:rFonts w:ascii="Times New Roman" w:hAnsi="Times New Roman" w:cs="Times New Roman"/>
          <w:b/>
          <w:bCs/>
          <w:color w:val="auto"/>
          <w:szCs w:val="24"/>
          <w:rPrChange w:id="3686" w:author="Camilo Andrés Díaz Gómez" w:date="2023-03-28T17:42:00Z">
            <w:rPr/>
          </w:rPrChange>
        </w:rPr>
        <w:pPrChange w:id="3687" w:author="Camilo Andrés Díaz Gómez" w:date="2023-03-28T17:43:00Z">
          <w:pPr/>
        </w:pPrChange>
      </w:pPr>
      <w:bookmarkStart w:id="3688" w:name="_Toc56811423"/>
      <w:bookmarkStart w:id="3689" w:name="_Toc114686990"/>
      <w:bookmarkStart w:id="3690" w:name="_Toc115172932"/>
      <w:r w:rsidRPr="002B569F">
        <w:rPr>
          <w:rFonts w:ascii="Times New Roman" w:hAnsi="Times New Roman" w:cs="Times New Roman"/>
          <w:b/>
          <w:bCs/>
          <w:i w:val="0"/>
          <w:iCs w:val="0"/>
          <w:color w:val="auto"/>
          <w:szCs w:val="24"/>
          <w:rPrChange w:id="3691" w:author="Camilo Andrés Díaz Gómez" w:date="2023-03-28T17:42:00Z">
            <w:rPr>
              <w:i/>
              <w:iCs/>
            </w:rPr>
          </w:rPrChange>
        </w:rPr>
        <w:t xml:space="preserve">Técnicas </w:t>
      </w:r>
      <w:del w:id="3692" w:author="Camilo Andrés Díaz Gómez" w:date="2023-03-14T21:02:00Z">
        <w:r w:rsidRPr="002B569F" w:rsidDel="00A42751">
          <w:rPr>
            <w:rFonts w:ascii="Times New Roman" w:hAnsi="Times New Roman" w:cs="Times New Roman"/>
            <w:b/>
            <w:bCs/>
            <w:i w:val="0"/>
            <w:iCs w:val="0"/>
            <w:color w:val="auto"/>
            <w:szCs w:val="24"/>
            <w:rPrChange w:id="3693" w:author="Camilo Andrés Díaz Gómez" w:date="2023-03-28T17:42:00Z">
              <w:rPr>
                <w:i/>
                <w:iCs/>
              </w:rPr>
            </w:rPrChange>
          </w:rPr>
          <w:delText xml:space="preserve">De </w:delText>
        </w:r>
      </w:del>
      <w:ins w:id="3694" w:author="Camilo Andrés Díaz Gómez" w:date="2023-03-14T21:02:00Z">
        <w:r w:rsidR="00A42751" w:rsidRPr="002B569F">
          <w:rPr>
            <w:rFonts w:ascii="Times New Roman" w:hAnsi="Times New Roman" w:cs="Times New Roman"/>
            <w:b/>
            <w:bCs/>
            <w:i w:val="0"/>
            <w:iCs w:val="0"/>
            <w:color w:val="auto"/>
            <w:szCs w:val="24"/>
            <w:rPrChange w:id="3695" w:author="Camilo Andrés Díaz Gómez" w:date="2023-03-28T17:42:00Z">
              <w:rPr>
                <w:b/>
                <w:bCs/>
              </w:rPr>
            </w:rPrChange>
          </w:rPr>
          <w:t>d</w:t>
        </w:r>
        <w:r w:rsidR="00A42751" w:rsidRPr="002B569F">
          <w:rPr>
            <w:rFonts w:ascii="Times New Roman" w:hAnsi="Times New Roman" w:cs="Times New Roman"/>
            <w:b/>
            <w:bCs/>
            <w:i w:val="0"/>
            <w:iCs w:val="0"/>
            <w:color w:val="auto"/>
            <w:szCs w:val="24"/>
            <w:rPrChange w:id="3696" w:author="Camilo Andrés Díaz Gómez" w:date="2023-03-28T17:42:00Z">
              <w:rPr>
                <w:i/>
                <w:iCs/>
              </w:rPr>
            </w:rPrChange>
          </w:rPr>
          <w:t xml:space="preserve">e </w:t>
        </w:r>
      </w:ins>
      <w:r w:rsidRPr="002B569F">
        <w:rPr>
          <w:rFonts w:ascii="Times New Roman" w:hAnsi="Times New Roman" w:cs="Times New Roman"/>
          <w:b/>
          <w:bCs/>
          <w:i w:val="0"/>
          <w:iCs w:val="0"/>
          <w:color w:val="auto"/>
          <w:szCs w:val="24"/>
          <w:rPrChange w:id="3697" w:author="Camilo Andrés Díaz Gómez" w:date="2023-03-28T17:42:00Z">
            <w:rPr>
              <w:i/>
              <w:iCs/>
            </w:rPr>
          </w:rPrChange>
        </w:rPr>
        <w:t>Analítica</w:t>
      </w:r>
      <w:bookmarkEnd w:id="3688"/>
      <w:bookmarkEnd w:id="3689"/>
      <w:bookmarkEnd w:id="3690"/>
    </w:p>
    <w:p w14:paraId="6CDF093F" w14:textId="641DDF74" w:rsidR="007A700C" w:rsidRPr="002B569F" w:rsidDel="00482888" w:rsidRDefault="007A700C" w:rsidP="002B569F">
      <w:pPr>
        <w:ind w:firstLine="720"/>
        <w:rPr>
          <w:del w:id="3698" w:author="JHONATAN MAURICIO VILLARREAL CORREDOR" w:date="2023-03-24T13:00:00Z"/>
          <w:rFonts w:cs="Times New Roman"/>
          <w:szCs w:val="24"/>
        </w:rPr>
        <w:pPrChange w:id="3699" w:author="Camilo Andrés Díaz Gómez" w:date="2023-03-28T17:43:00Z">
          <w:pPr>
            <w:ind w:firstLine="708"/>
          </w:pPr>
        </w:pPrChange>
      </w:pPr>
      <w:del w:id="3700"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701" w:author="JHONATAN MAURICIO VILLARREAL CORREDOR" w:date="2023-03-24T13:00:00Z"/>
      <w:sdt>
        <w:sdtPr>
          <w:rPr>
            <w:rFonts w:cs="Times New Roman"/>
            <w:szCs w:val="24"/>
          </w:rPr>
          <w:id w:val="1215243219"/>
          <w:citation/>
        </w:sdtPr>
        <w:sdtContent>
          <w:customXmlDelRangeEnd w:id="3701"/>
          <w:del w:id="3702"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703" w:author="JHONATAN MAURICIO VILLARREAL CORREDOR" w:date="2023-03-24T13:00:00Z"/>
        </w:sdtContent>
      </w:sdt>
      <w:customXmlDelRangeEnd w:id="3703"/>
      <w:del w:id="3704"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705" w:author="Camilo Andrés Díaz Gómez" w:date="2023-03-14T21:05:00Z"/>
          <w:rFonts w:cs="Times New Roman"/>
          <w:szCs w:val="24"/>
        </w:rPr>
      </w:pPr>
    </w:p>
    <w:p w14:paraId="557841BB" w14:textId="77777777" w:rsidR="00482888" w:rsidRPr="002B569F" w:rsidRDefault="00482888" w:rsidP="002B569F">
      <w:pPr>
        <w:ind w:firstLine="720"/>
        <w:rPr>
          <w:ins w:id="3706" w:author="JHONATAN MAURICIO VILLARREAL CORREDOR" w:date="2023-03-24T12:59:00Z"/>
          <w:rFonts w:cs="Times New Roman"/>
          <w:szCs w:val="24"/>
        </w:rPr>
      </w:pPr>
      <w:ins w:id="3707"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708" w:author="JHONATAN MAURICIO VILLARREAL CORREDOR" w:date="2023-03-24T12:59:00Z"/>
      <w:sdt>
        <w:sdtPr>
          <w:rPr>
            <w:rFonts w:cs="Times New Roman"/>
            <w:szCs w:val="24"/>
            <w:rPrChange w:id="3709" w:author="Camilo Andrés Díaz Gómez" w:date="2023-03-28T17:42:00Z">
              <w:rPr>
                <w:rFonts w:cs="Times New Roman"/>
                <w:color w:val="ED7D31" w:themeColor="accent2"/>
                <w:szCs w:val="24"/>
              </w:rPr>
            </w:rPrChange>
          </w:rPr>
          <w:id w:val="772210435"/>
          <w:citation/>
        </w:sdtPr>
        <w:sdtContent>
          <w:customXmlInsRangeEnd w:id="3708"/>
          <w:ins w:id="3710"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711" w:author="JHONATAN MAURICIO VILLARREAL CORREDOR" w:date="2023-03-24T12:59:00Z"/>
        </w:sdtContent>
      </w:sdt>
      <w:customXmlInsRangeEnd w:id="3711"/>
      <w:ins w:id="3712"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713" w:author="JHONATAN MAURICIO VILLARREAL CORREDOR" w:date="2023-03-24T12:59:00Z"/>
          <w:rFonts w:cs="Times New Roman"/>
          <w:szCs w:val="24"/>
        </w:rPr>
      </w:pPr>
    </w:p>
    <w:p w14:paraId="6DD01ABA" w14:textId="77777777" w:rsidR="00482888" w:rsidRPr="002B569F" w:rsidRDefault="00482888" w:rsidP="002B569F">
      <w:pPr>
        <w:rPr>
          <w:ins w:id="3714" w:author="JHONATAN MAURICIO VILLARREAL CORREDOR" w:date="2023-03-24T12:59:00Z"/>
          <w:rFonts w:cs="Times New Roman"/>
          <w:szCs w:val="24"/>
          <w:shd w:val="clear" w:color="auto" w:fill="FFFFFF"/>
        </w:rPr>
      </w:pPr>
      <w:ins w:id="3715" w:author="JHONATAN MAURICIO VILLARREAL CORREDOR" w:date="2023-03-24T12:59:00Z">
        <w:r w:rsidRPr="002B569F">
          <w:rPr>
            <w:rFonts w:cs="Times New Roman"/>
            <w:b/>
            <w:bCs/>
            <w:szCs w:val="24"/>
            <w:rPrChange w:id="3716"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717" w:author="JHONATAN MAURICIO VILLARREAL CORREDOR" w:date="2023-03-24T12:59:00Z"/>
      <w:sdt>
        <w:sdtPr>
          <w:rPr>
            <w:rFonts w:eastAsiaTheme="majorEastAsia" w:cs="Times New Roman"/>
            <w:szCs w:val="24"/>
            <w:shd w:val="clear" w:color="auto" w:fill="FFFFFF"/>
            <w:rPrChange w:id="3718" w:author="Camilo Andrés Díaz Gómez" w:date="2023-03-28T17:42:00Z">
              <w:rPr>
                <w:rFonts w:eastAsiaTheme="majorEastAsia" w:cs="Times New Roman"/>
                <w:color w:val="ED7D31" w:themeColor="accent2"/>
                <w:szCs w:val="24"/>
                <w:shd w:val="clear" w:color="auto" w:fill="FFFFFF"/>
              </w:rPr>
            </w:rPrChange>
          </w:rPr>
          <w:id w:val="-178040963"/>
          <w:citation/>
        </w:sdtPr>
        <w:sdtContent>
          <w:customXmlInsRangeEnd w:id="3717"/>
          <w:ins w:id="3719" w:author="JHONATAN MAURICIO VILLARREAL CORREDOR" w:date="2023-03-24T12:59:00Z">
            <w:r w:rsidRPr="002B569F">
              <w:rPr>
                <w:rFonts w:eastAsiaTheme="majorEastAsia" w:cs="Times New Roman"/>
                <w:szCs w:val="24"/>
                <w:shd w:val="clear" w:color="auto" w:fill="FFFFFF"/>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720" w:author="JHONATAN MAURICIO VILLARREAL CORREDOR" w:date="2023-03-24T12:59:00Z"/>
        </w:sdtContent>
      </w:sdt>
      <w:customXmlInsRangeEnd w:id="3720"/>
      <w:ins w:id="3721"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722" w:author="JHONATAN MAURICIO VILLARREAL CORREDOR" w:date="2023-03-24T12:59:00Z"/>
          <w:rFonts w:cs="Times New Roman"/>
          <w:szCs w:val="24"/>
        </w:rPr>
      </w:pPr>
    </w:p>
    <w:p w14:paraId="13F6A1B7" w14:textId="54968180" w:rsidR="00482888" w:rsidRPr="002B569F" w:rsidRDefault="00482888" w:rsidP="002B569F">
      <w:pPr>
        <w:pStyle w:val="Ttulo5"/>
        <w:rPr>
          <w:ins w:id="3723" w:author="Camilo Andrés Díaz Gómez" w:date="2023-03-27T22:41:00Z"/>
          <w:rFonts w:ascii="Times New Roman" w:hAnsi="Times New Roman" w:cs="Times New Roman"/>
          <w:color w:val="auto"/>
          <w:szCs w:val="24"/>
          <w:shd w:val="clear" w:color="auto" w:fill="FFFFFF"/>
          <w:rPrChange w:id="3724" w:author="Camilo Andrés Díaz Gómez" w:date="2023-03-28T17:42:00Z">
            <w:rPr>
              <w:ins w:id="3725" w:author="Camilo Andrés Díaz Gómez" w:date="2023-03-27T22:41:00Z"/>
              <w:rFonts w:ascii="Times New Roman" w:hAnsi="Times New Roman" w:cs="Times New Roman"/>
              <w:color w:val="ED7D31" w:themeColor="accent2"/>
              <w:szCs w:val="24"/>
              <w:shd w:val="clear" w:color="auto" w:fill="FFFFFF"/>
            </w:rPr>
          </w:rPrChange>
        </w:rPr>
      </w:pPr>
      <w:ins w:id="3726" w:author="JHONATAN MAURICIO VILLARREAL CORREDOR" w:date="2023-03-24T12:59:00Z">
        <w:r w:rsidRPr="002B569F">
          <w:rPr>
            <w:rFonts w:ascii="Times New Roman" w:hAnsi="Times New Roman" w:cs="Times New Roman"/>
            <w:color w:val="auto"/>
            <w:szCs w:val="24"/>
            <w:rPrChange w:id="3727"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728"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729" w:author="Camilo Andrés Díaz Gómez" w:date="2023-03-28T17:42:00Z">
              <w:rPr>
                <w:rFonts w:cs="Times New Roman"/>
                <w:shd w:val="clear" w:color="auto" w:fill="FFFFFF"/>
              </w:rPr>
            </w:rPrChange>
          </w:rPr>
          <w:t xml:space="preserve"> </w:t>
        </w:r>
      </w:ins>
      <w:customXmlInsRangeStart w:id="3730" w:author="JHONATAN MAURICIO VILLARREAL CORREDOR" w:date="2023-03-24T12:59:00Z"/>
      <w:sdt>
        <w:sdtPr>
          <w:rPr>
            <w:rFonts w:ascii="Times New Roman" w:hAnsi="Times New Roman" w:cs="Times New Roman"/>
            <w:color w:val="auto"/>
            <w:szCs w:val="24"/>
            <w:shd w:val="clear" w:color="auto" w:fill="FFFFFF"/>
            <w:rPrChange w:id="3731" w:author="Camilo Andrés Díaz Gómez" w:date="2023-03-28T17:42:00Z">
              <w:rPr>
                <w:rFonts w:ascii="Times New Roman" w:hAnsi="Times New Roman" w:cs="Times New Roman"/>
                <w:color w:val="ED7D31" w:themeColor="accent2"/>
                <w:szCs w:val="24"/>
                <w:shd w:val="clear" w:color="auto" w:fill="FFFFFF"/>
              </w:rPr>
            </w:rPrChange>
          </w:rPr>
          <w:id w:val="-1196223953"/>
          <w:citation/>
        </w:sdtPr>
        <w:sdtContent>
          <w:customXmlInsRangeEnd w:id="3730"/>
          <w:ins w:id="3732" w:author="JHONATAN MAURICIO VILLARREAL CORREDOR" w:date="2023-03-24T12:59:00Z">
            <w:r w:rsidRPr="002B569F">
              <w:rPr>
                <w:rFonts w:ascii="Times New Roman" w:hAnsi="Times New Roman" w:cs="Times New Roman"/>
                <w:color w:val="auto"/>
                <w:szCs w:val="24"/>
                <w:shd w:val="clear" w:color="auto" w:fill="FFFFFF"/>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33" w:author="JHONATAN MAURICIO VILLARREAL CORREDOR" w:date="2023-03-24T12:59:00Z"/>
        </w:sdtContent>
      </w:sdt>
      <w:customXmlInsRangeEnd w:id="3733"/>
      <w:ins w:id="3734"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rsidP="002B569F">
      <w:pPr>
        <w:rPr>
          <w:ins w:id="3735" w:author="JHONATAN MAURICIO VILLARREAL CORREDOR" w:date="2023-03-24T12:59:00Z"/>
          <w:rFonts w:cs="Times New Roman"/>
          <w:rPrChange w:id="3736" w:author="Camilo Andrés Díaz Gómez" w:date="2023-03-28T17:42:00Z">
            <w:rPr>
              <w:ins w:id="3737" w:author="JHONATAN MAURICIO VILLARREAL CORREDOR" w:date="2023-03-24T12:59:00Z"/>
              <w:rFonts w:ascii="Times New Roman" w:hAnsi="Times New Roman" w:cs="Times New Roman"/>
              <w:color w:val="auto"/>
              <w:shd w:val="clear" w:color="auto" w:fill="FFFFFF"/>
            </w:rPr>
          </w:rPrChange>
        </w:rPr>
        <w:pPrChange w:id="3738" w:author="Camilo Andrés Díaz Gómez" w:date="2023-03-28T17:43:00Z">
          <w:pPr>
            <w:pStyle w:val="Ttulo5"/>
          </w:pPr>
        </w:pPrChange>
      </w:pPr>
    </w:p>
    <w:p w14:paraId="77A6A891" w14:textId="48546AC5" w:rsidR="00482888" w:rsidRPr="002B569F" w:rsidRDefault="00482888" w:rsidP="002B569F">
      <w:pPr>
        <w:pStyle w:val="Ttulo5"/>
        <w:rPr>
          <w:ins w:id="3739" w:author="Camilo Andrés Díaz Gómez" w:date="2023-03-27T22:42:00Z"/>
          <w:rFonts w:ascii="Times New Roman" w:hAnsi="Times New Roman" w:cs="Times New Roman"/>
          <w:color w:val="auto"/>
          <w:szCs w:val="24"/>
          <w:shd w:val="clear" w:color="auto" w:fill="FFFFFF"/>
          <w:rPrChange w:id="3740" w:author="Camilo Andrés Díaz Gómez" w:date="2023-03-28T17:42:00Z">
            <w:rPr>
              <w:ins w:id="3741" w:author="Camilo Andrés Díaz Gómez" w:date="2023-03-27T22:42:00Z"/>
              <w:rFonts w:ascii="Times New Roman" w:hAnsi="Times New Roman" w:cs="Times New Roman"/>
              <w:color w:val="ED7D31" w:themeColor="accent2"/>
              <w:szCs w:val="24"/>
              <w:shd w:val="clear" w:color="auto" w:fill="FFFFFF"/>
            </w:rPr>
          </w:rPrChange>
        </w:rPr>
      </w:pPr>
      <w:ins w:id="3742" w:author="JHONATAN MAURICIO VILLARREAL CORREDOR" w:date="2023-03-24T12:59:00Z">
        <w:r w:rsidRPr="002B569F">
          <w:rPr>
            <w:rFonts w:ascii="Times New Roman" w:hAnsi="Times New Roman" w:cs="Times New Roman"/>
            <w:color w:val="auto"/>
            <w:szCs w:val="24"/>
            <w:rPrChange w:id="3743"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744" w:author="Camilo Andrés Díaz Gómez" w:date="2023-03-28T17:42:00Z">
              <w:rPr>
                <w:rFonts w:cs="Times New Roman"/>
                <w:shd w:val="clear" w:color="auto" w:fill="FFFFFF"/>
              </w:rPr>
            </w:rPrChange>
          </w:rPr>
          <w:t xml:space="preserve"> </w:t>
        </w:r>
      </w:ins>
      <w:customXmlInsRangeStart w:id="3745" w:author="JHONATAN MAURICIO VILLARREAL CORREDOR" w:date="2023-03-24T12:59:00Z"/>
      <w:sdt>
        <w:sdtPr>
          <w:rPr>
            <w:rFonts w:ascii="Times New Roman" w:hAnsi="Times New Roman" w:cs="Times New Roman"/>
            <w:color w:val="auto"/>
            <w:szCs w:val="24"/>
            <w:shd w:val="clear" w:color="auto" w:fill="FFFFFF"/>
            <w:rPrChange w:id="3746" w:author="Camilo Andrés Díaz Gómez" w:date="2023-03-28T17:42:00Z">
              <w:rPr>
                <w:rFonts w:ascii="Times New Roman" w:hAnsi="Times New Roman" w:cs="Times New Roman"/>
                <w:color w:val="ED7D31" w:themeColor="accent2"/>
                <w:szCs w:val="24"/>
                <w:shd w:val="clear" w:color="auto" w:fill="FFFFFF"/>
              </w:rPr>
            </w:rPrChange>
          </w:rPr>
          <w:id w:val="446904693"/>
          <w:citation/>
        </w:sdtPr>
        <w:sdtContent>
          <w:customXmlInsRangeEnd w:id="3745"/>
          <w:ins w:id="3747" w:author="JHONATAN MAURICIO VILLARREAL CORREDOR" w:date="2023-03-24T12:59:00Z">
            <w:r w:rsidRPr="002B569F">
              <w:rPr>
                <w:rFonts w:ascii="Times New Roman" w:hAnsi="Times New Roman" w:cs="Times New Roman"/>
                <w:color w:val="auto"/>
                <w:szCs w:val="24"/>
                <w:shd w:val="clear" w:color="auto" w:fill="FFFFFF"/>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48" w:author="JHONATAN MAURICIO VILLARREAL CORREDOR" w:date="2023-03-24T12:59:00Z"/>
        </w:sdtContent>
      </w:sdt>
      <w:customXmlInsRangeEnd w:id="3748"/>
      <w:ins w:id="3749"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rsidP="002B569F">
      <w:pPr>
        <w:rPr>
          <w:ins w:id="3750" w:author="JHONATAN MAURICIO VILLARREAL CORREDOR" w:date="2023-03-24T12:59:00Z"/>
          <w:rFonts w:cs="Times New Roman"/>
          <w:rPrChange w:id="3751" w:author="Camilo Andrés Díaz Gómez" w:date="2023-03-28T17:42:00Z">
            <w:rPr>
              <w:ins w:id="3752" w:author="JHONATAN MAURICIO VILLARREAL CORREDOR" w:date="2023-03-24T12:59:00Z"/>
              <w:rFonts w:ascii="Times New Roman" w:hAnsi="Times New Roman" w:cs="Times New Roman"/>
              <w:color w:val="auto"/>
              <w:shd w:val="clear" w:color="auto" w:fill="FFFFFF"/>
            </w:rPr>
          </w:rPrChange>
        </w:rPr>
        <w:pPrChange w:id="3753" w:author="Camilo Andrés Díaz Gómez" w:date="2023-03-28T17:43:00Z">
          <w:pPr>
            <w:pStyle w:val="Ttulo5"/>
          </w:pPr>
        </w:pPrChange>
      </w:pPr>
    </w:p>
    <w:p w14:paraId="4F9DC0A1" w14:textId="7A2A0181" w:rsidR="00482888" w:rsidRPr="002B569F" w:rsidRDefault="00482888" w:rsidP="002B569F">
      <w:pPr>
        <w:pStyle w:val="Ttulo5"/>
        <w:rPr>
          <w:ins w:id="3754" w:author="Camilo Andrés Díaz Gómez" w:date="2023-03-27T22:42:00Z"/>
          <w:rFonts w:ascii="Times New Roman" w:hAnsi="Times New Roman" w:cs="Times New Roman"/>
          <w:color w:val="auto"/>
          <w:szCs w:val="24"/>
          <w:shd w:val="clear" w:color="auto" w:fill="FFFFFF"/>
          <w:rPrChange w:id="3755" w:author="Camilo Andrés Díaz Gómez" w:date="2023-03-28T17:42:00Z">
            <w:rPr>
              <w:ins w:id="3756" w:author="Camilo Andrés Díaz Gómez" w:date="2023-03-27T22:42:00Z"/>
              <w:rFonts w:ascii="Times New Roman" w:hAnsi="Times New Roman" w:cs="Times New Roman"/>
              <w:color w:val="ED7D31" w:themeColor="accent2"/>
              <w:szCs w:val="24"/>
              <w:shd w:val="clear" w:color="auto" w:fill="FFFFFF"/>
            </w:rPr>
          </w:rPrChange>
        </w:rPr>
      </w:pPr>
      <w:ins w:id="3757" w:author="JHONATAN MAURICIO VILLARREAL CORREDOR" w:date="2023-03-24T12:59:00Z">
        <w:r w:rsidRPr="002B569F">
          <w:rPr>
            <w:rFonts w:ascii="Times New Roman" w:hAnsi="Times New Roman" w:cs="Times New Roman"/>
            <w:color w:val="auto"/>
            <w:szCs w:val="24"/>
            <w:rPrChange w:id="3758" w:author="Camilo Andrés Díaz Gómez" w:date="2023-03-28T17:42:00Z">
              <w:rPr/>
            </w:rPrChange>
          </w:rPr>
          <w:tab/>
        </w:r>
        <w:r w:rsidRPr="002B569F">
          <w:rPr>
            <w:rFonts w:ascii="Times New Roman" w:hAnsi="Times New Roman" w:cs="Times New Roman"/>
            <w:color w:val="auto"/>
            <w:szCs w:val="24"/>
          </w:rPr>
          <w:t xml:space="preserve">Análisis de </w:t>
        </w:r>
        <w:del w:id="3759" w:author="Camilo Andrés Díaz Gómez" w:date="2023-03-28T14:25:00Z">
          <w:r w:rsidRPr="002B569F" w:rsidDel="00DA6908">
            <w:rPr>
              <w:rFonts w:ascii="Times New Roman" w:hAnsi="Times New Roman" w:cs="Times New Roman"/>
              <w:color w:val="auto"/>
              <w:szCs w:val="24"/>
            </w:rPr>
            <w:delText>cl</w:delText>
          </w:r>
        </w:del>
      </w:ins>
      <w:ins w:id="3760" w:author="Camilo Andrés Díaz Gómez" w:date="2023-03-28T14:25:00Z">
        <w:r w:rsidR="00DA6908" w:rsidRPr="002B569F">
          <w:rPr>
            <w:rFonts w:ascii="Times New Roman" w:hAnsi="Times New Roman" w:cs="Times New Roman"/>
            <w:color w:val="auto"/>
            <w:szCs w:val="24"/>
            <w:rPrChange w:id="3761" w:author="Camilo Andrés Díaz Gómez" w:date="2023-03-28T17:42:00Z">
              <w:rPr>
                <w:rFonts w:ascii="Times New Roman" w:hAnsi="Times New Roman" w:cs="Times New Roman"/>
                <w:color w:val="ED7D31" w:themeColor="accent2"/>
                <w:szCs w:val="24"/>
              </w:rPr>
            </w:rPrChange>
          </w:rPr>
          <w:t>Cl</w:t>
        </w:r>
      </w:ins>
      <w:ins w:id="3762" w:author="JHONATAN MAURICIO VILLARREAL CORREDOR" w:date="2023-03-24T12:59:00Z">
        <w:r w:rsidRPr="002B569F">
          <w:rPr>
            <w:rFonts w:ascii="Times New Roman" w:hAnsi="Times New Roman" w:cs="Times New Roman"/>
            <w:color w:val="auto"/>
            <w:szCs w:val="24"/>
          </w:rPr>
          <w:t>ustering: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763" w:author="Camilo Andrés Díaz Gómez" w:date="2023-03-28T17:42:00Z">
              <w:rPr>
                <w:rFonts w:cs="Times New Roman"/>
                <w:shd w:val="clear" w:color="auto" w:fill="FFFFFF"/>
              </w:rPr>
            </w:rPrChange>
          </w:rPr>
          <w:t xml:space="preserve"> </w:t>
        </w:r>
      </w:ins>
      <w:customXmlInsRangeStart w:id="3764" w:author="JHONATAN MAURICIO VILLARREAL CORREDOR" w:date="2023-03-24T12:59:00Z"/>
      <w:sdt>
        <w:sdtPr>
          <w:rPr>
            <w:rFonts w:ascii="Times New Roman" w:hAnsi="Times New Roman" w:cs="Times New Roman"/>
            <w:color w:val="auto"/>
            <w:szCs w:val="24"/>
            <w:shd w:val="clear" w:color="auto" w:fill="FFFFFF"/>
            <w:rPrChange w:id="3765" w:author="Camilo Andrés Díaz Gómez" w:date="2023-03-28T17:42:00Z">
              <w:rPr>
                <w:rFonts w:ascii="Times New Roman" w:hAnsi="Times New Roman" w:cs="Times New Roman"/>
                <w:color w:val="ED7D31" w:themeColor="accent2"/>
                <w:szCs w:val="24"/>
                <w:shd w:val="clear" w:color="auto" w:fill="FFFFFF"/>
              </w:rPr>
            </w:rPrChange>
          </w:rPr>
          <w:id w:val="2082399002"/>
          <w:citation/>
        </w:sdtPr>
        <w:sdtContent>
          <w:customXmlInsRangeEnd w:id="3764"/>
          <w:ins w:id="3766" w:author="JHONATAN MAURICIO VILLARREAL CORREDOR" w:date="2023-03-24T12:59:00Z">
            <w:r w:rsidRPr="002B569F">
              <w:rPr>
                <w:rFonts w:ascii="Times New Roman" w:hAnsi="Times New Roman" w:cs="Times New Roman"/>
                <w:color w:val="auto"/>
                <w:szCs w:val="24"/>
                <w:shd w:val="clear" w:color="auto" w:fill="FFFFFF"/>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67" w:author="JHONATAN MAURICIO VILLARREAL CORREDOR" w:date="2023-03-24T12:59:00Z"/>
        </w:sdtContent>
      </w:sdt>
      <w:customXmlInsRangeEnd w:id="3767"/>
      <w:ins w:id="3768"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rsidP="002B569F">
      <w:pPr>
        <w:rPr>
          <w:ins w:id="3769" w:author="JHONATAN MAURICIO VILLARREAL CORREDOR" w:date="2023-03-24T12:59:00Z"/>
          <w:rFonts w:cs="Times New Roman"/>
        </w:rPr>
        <w:pPrChange w:id="3770" w:author="Camilo Andrés Díaz Gómez" w:date="2023-03-28T17:43:00Z">
          <w:pPr>
            <w:pStyle w:val="Ttulo5"/>
          </w:pPr>
        </w:pPrChange>
      </w:pPr>
    </w:p>
    <w:p w14:paraId="71F3C75D" w14:textId="77777777" w:rsidR="00482888" w:rsidRPr="002B569F" w:rsidRDefault="00482888" w:rsidP="002B569F">
      <w:pPr>
        <w:pStyle w:val="Ttulo5"/>
        <w:rPr>
          <w:ins w:id="3771" w:author="JHONATAN MAURICIO VILLARREAL CORREDOR" w:date="2023-03-24T12:59:00Z"/>
          <w:rFonts w:ascii="Times New Roman" w:hAnsi="Times New Roman" w:cs="Times New Roman"/>
          <w:color w:val="auto"/>
          <w:szCs w:val="24"/>
          <w:rPrChange w:id="3772" w:author="Camilo Andrés Díaz Gómez" w:date="2023-03-28T17:42:00Z">
            <w:rPr>
              <w:ins w:id="3773" w:author="JHONATAN MAURICIO VILLARREAL CORREDOR" w:date="2023-03-24T12:59:00Z"/>
              <w:rFonts w:cs="Times New Roman"/>
            </w:rPr>
          </w:rPrChange>
        </w:rPr>
      </w:pPr>
      <w:ins w:id="3774" w:author="JHONATAN MAURICIO VILLARREAL CORREDOR" w:date="2023-03-24T12:59:00Z">
        <w:r w:rsidRPr="002B569F">
          <w:rPr>
            <w:rFonts w:ascii="Times New Roman" w:hAnsi="Times New Roman" w:cs="Times New Roman"/>
            <w:color w:val="auto"/>
            <w:szCs w:val="24"/>
            <w:rPrChange w:id="3775"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776" w:author="Camilo Andrés Díaz Gómez" w:date="2023-03-28T17:42:00Z">
              <w:rPr>
                <w:rFonts w:cs="Times New Roman"/>
                <w:shd w:val="clear" w:color="auto" w:fill="FFFFFF"/>
              </w:rPr>
            </w:rPrChange>
          </w:rPr>
          <w:t xml:space="preserve"> </w:t>
        </w:r>
      </w:ins>
      <w:customXmlInsRangeStart w:id="3777" w:author="JHONATAN MAURICIO VILLARREAL CORREDOR" w:date="2023-03-24T12:59:00Z"/>
      <w:sdt>
        <w:sdtPr>
          <w:rPr>
            <w:rFonts w:ascii="Times New Roman" w:hAnsi="Times New Roman" w:cs="Times New Roman"/>
            <w:color w:val="auto"/>
            <w:szCs w:val="24"/>
            <w:shd w:val="clear" w:color="auto" w:fill="FFFFFF"/>
            <w:rPrChange w:id="3778" w:author="Camilo Andrés Díaz Gómez" w:date="2023-03-28T17:42:00Z">
              <w:rPr>
                <w:rFonts w:ascii="Times New Roman" w:hAnsi="Times New Roman" w:cs="Times New Roman"/>
                <w:color w:val="ED7D31" w:themeColor="accent2"/>
                <w:szCs w:val="24"/>
                <w:shd w:val="clear" w:color="auto" w:fill="FFFFFF"/>
              </w:rPr>
            </w:rPrChange>
          </w:rPr>
          <w:id w:val="-1713645229"/>
          <w:citation/>
        </w:sdtPr>
        <w:sdtContent>
          <w:customXmlInsRangeEnd w:id="3777"/>
          <w:ins w:id="3779" w:author="JHONATAN MAURICIO VILLARREAL CORREDOR" w:date="2023-03-24T12:59:00Z">
            <w:r w:rsidRPr="002B569F">
              <w:rPr>
                <w:rFonts w:ascii="Times New Roman" w:hAnsi="Times New Roman" w:cs="Times New Roman"/>
                <w:color w:val="auto"/>
                <w:szCs w:val="24"/>
                <w:shd w:val="clear" w:color="auto" w:fill="FFFFFF"/>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80" w:author="JHONATAN MAURICIO VILLARREAL CORREDOR" w:date="2023-03-24T12:59:00Z"/>
        </w:sdtContent>
      </w:sdt>
      <w:customXmlInsRangeEnd w:id="3780"/>
      <w:ins w:id="3781"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rsidP="002B569F">
      <w:pPr>
        <w:rPr>
          <w:ins w:id="3782" w:author="Camilo Andrés Díaz Gómez" w:date="2023-03-14T21:05:00Z"/>
          <w:del w:id="3783" w:author="JHONATAN MAURICIO VILLARREAL CORREDOR" w:date="2023-03-24T12:59:00Z"/>
          <w:rFonts w:cs="Times New Roman"/>
          <w:b/>
          <w:bCs/>
          <w:szCs w:val="24"/>
          <w:rPrChange w:id="3784" w:author="Camilo Andrés Díaz Gómez" w:date="2023-03-28T17:42:00Z">
            <w:rPr>
              <w:ins w:id="3785" w:author="Camilo Andrés Díaz Gómez" w:date="2023-03-14T21:05:00Z"/>
              <w:del w:id="3786" w:author="JHONATAN MAURICIO VILLARREAL CORREDOR" w:date="2023-03-24T12:59:00Z"/>
              <w:rFonts w:cs="Times New Roman"/>
              <w:b/>
              <w:bCs/>
              <w:color w:val="FF0000"/>
              <w:szCs w:val="24"/>
            </w:rPr>
          </w:rPrChange>
        </w:rPr>
        <w:pPrChange w:id="3787" w:author="Camilo Andrés Díaz Gómez" w:date="2023-03-28T17:43:00Z">
          <w:pPr/>
        </w:pPrChange>
      </w:pPr>
      <w:ins w:id="3788" w:author="Camilo Andrés Díaz Gómez" w:date="2023-03-14T21:05:00Z">
        <w:del w:id="3789" w:author="JHONATAN MAURICIO VILLARREAL CORREDOR" w:date="2023-03-24T12:59:00Z">
          <w:r w:rsidRPr="002B569F" w:rsidDel="00482888">
            <w:rPr>
              <w:rFonts w:cs="Times New Roman"/>
              <w:b/>
              <w:bCs/>
              <w:szCs w:val="24"/>
              <w:rPrChange w:id="3790"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791" w:author="Camilo Andrés Díaz Gómez" w:date="2023-03-28T17:42:00Z">
            <w:rPr>
              <w:rFonts w:cs="Times New Roman"/>
              <w:szCs w:val="24"/>
            </w:rPr>
          </w:rPrChange>
        </w:rPr>
      </w:pPr>
    </w:p>
    <w:p w14:paraId="6722A298" w14:textId="3DB1820B" w:rsidR="007A700C" w:rsidRDefault="007A700C" w:rsidP="002B569F">
      <w:pPr>
        <w:pStyle w:val="Ttulo3"/>
        <w:rPr>
          <w:ins w:id="3792" w:author="Camilo Andrés Díaz Gómez" w:date="2023-03-28T17:51:00Z"/>
          <w:rFonts w:ascii="Times New Roman" w:hAnsi="Times New Roman" w:cs="Times New Roman"/>
          <w:b/>
          <w:bCs/>
          <w:color w:val="auto"/>
        </w:rPr>
      </w:pPr>
      <w:bookmarkStart w:id="3793" w:name="_Toc56811425"/>
      <w:bookmarkStart w:id="3794" w:name="_Toc101718654"/>
      <w:bookmarkStart w:id="3795" w:name="_Toc115172937"/>
      <w:bookmarkStart w:id="3796" w:name="_Toc130919814"/>
      <w:r w:rsidRPr="002B569F">
        <w:rPr>
          <w:rFonts w:ascii="Times New Roman" w:hAnsi="Times New Roman" w:cs="Times New Roman"/>
          <w:b/>
          <w:bCs/>
          <w:color w:val="auto"/>
          <w:rPrChange w:id="3797" w:author="Camilo Andrés Díaz Gómez" w:date="2023-03-28T17:42:00Z">
            <w:rPr>
              <w:rFonts w:ascii="Times New Roman" w:eastAsiaTheme="minorHAnsi" w:hAnsi="Times New Roman" w:cstheme="minorBidi"/>
              <w:i/>
              <w:iCs/>
              <w:color w:val="auto"/>
              <w:szCs w:val="22"/>
            </w:rPr>
          </w:rPrChange>
        </w:rPr>
        <w:t>Simulación</w:t>
      </w:r>
      <w:bookmarkEnd w:id="3793"/>
      <w:bookmarkEnd w:id="3794"/>
      <w:bookmarkEnd w:id="3795"/>
      <w:bookmarkEnd w:id="3796"/>
      <w:del w:id="3798" w:author="Camilo Andrés Díaz Gómez" w:date="2023-03-14T20:59:00Z">
        <w:r w:rsidR="004E3955" w:rsidRPr="002B569F" w:rsidDel="00A42751">
          <w:rPr>
            <w:rFonts w:ascii="Times New Roman" w:hAnsi="Times New Roman" w:cs="Times New Roman"/>
            <w:b/>
            <w:bCs/>
            <w:color w:val="auto"/>
            <w:rPrChange w:id="3799"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rsidP="000D1684">
      <w:pPr>
        <w:rPr>
          <w:rPrChange w:id="3800" w:author="Camilo Andrés Díaz Gómez" w:date="2023-03-28T17:51:00Z">
            <w:rPr>
              <w:i/>
              <w:iCs/>
            </w:rPr>
          </w:rPrChange>
        </w:rPr>
        <w:pPrChange w:id="3801" w:author="Camilo Andrés Díaz Gómez" w:date="2023-03-28T17:51:00Z">
          <w:pPr>
            <w:ind w:firstLine="708"/>
          </w:pPr>
        </w:pPrChange>
      </w:pPr>
    </w:p>
    <w:p w14:paraId="36C47CB5" w14:textId="77777777" w:rsidR="007A700C" w:rsidRPr="002B569F" w:rsidRDefault="007A700C" w:rsidP="002B569F">
      <w:pPr>
        <w:ind w:firstLine="720"/>
        <w:rPr>
          <w:rFonts w:cs="Times New Roman"/>
          <w:szCs w:val="24"/>
          <w:lang w:eastAsia="es-CO"/>
        </w:rPr>
        <w:pPrChange w:id="3802"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rsidP="002B569F">
      <w:pPr>
        <w:ind w:firstLine="720"/>
        <w:rPr>
          <w:rFonts w:cs="Times New Roman"/>
          <w:szCs w:val="24"/>
        </w:rPr>
        <w:pPrChange w:id="3803" w:author="Camilo Andrés Díaz Gómez" w:date="2023-03-28T17:43:00Z">
          <w:pPr/>
        </w:pPrChange>
      </w:pPr>
    </w:p>
    <w:p w14:paraId="358DA872" w14:textId="1E2A0311" w:rsidR="007A700C" w:rsidRDefault="007A700C" w:rsidP="002B569F">
      <w:pPr>
        <w:pStyle w:val="Ttulo4"/>
        <w:rPr>
          <w:ins w:id="3804" w:author="Camilo Andrés Díaz Gómez" w:date="2023-03-28T17:51:00Z"/>
          <w:rFonts w:ascii="Times New Roman" w:hAnsi="Times New Roman" w:cs="Times New Roman"/>
          <w:b/>
          <w:bCs/>
          <w:i w:val="0"/>
          <w:iCs w:val="0"/>
          <w:color w:val="auto"/>
          <w:szCs w:val="24"/>
        </w:rPr>
      </w:pPr>
      <w:bookmarkStart w:id="3805" w:name="_Toc56811426"/>
      <w:bookmarkStart w:id="3806" w:name="_Toc115172938"/>
      <w:r w:rsidRPr="002B569F">
        <w:rPr>
          <w:rFonts w:ascii="Times New Roman" w:hAnsi="Times New Roman" w:cs="Times New Roman"/>
          <w:b/>
          <w:bCs/>
          <w:i w:val="0"/>
          <w:iCs w:val="0"/>
          <w:color w:val="auto"/>
          <w:szCs w:val="24"/>
          <w:rPrChange w:id="3807" w:author="Camilo Andrés Díaz Gómez" w:date="2023-03-28T17:42:00Z">
            <w:rPr>
              <w:rFonts w:ascii="Times New Roman" w:eastAsiaTheme="minorHAnsi" w:hAnsi="Times New Roman" w:cstheme="minorBidi"/>
              <w:color w:val="auto"/>
            </w:rPr>
          </w:rPrChange>
        </w:rPr>
        <w:t xml:space="preserve">Tipos </w:t>
      </w:r>
      <w:del w:id="3808" w:author="Camilo Andrés Díaz Gómez" w:date="2023-03-14T21:26:00Z">
        <w:r w:rsidRPr="002B569F" w:rsidDel="005C4C59">
          <w:rPr>
            <w:rFonts w:ascii="Times New Roman" w:hAnsi="Times New Roman" w:cs="Times New Roman"/>
            <w:b/>
            <w:bCs/>
            <w:i w:val="0"/>
            <w:iCs w:val="0"/>
            <w:color w:val="auto"/>
            <w:szCs w:val="24"/>
            <w:rPrChange w:id="3809" w:author="Camilo Andrés Díaz Gómez" w:date="2023-03-28T17:42:00Z">
              <w:rPr>
                <w:rFonts w:ascii="Times New Roman" w:eastAsiaTheme="minorHAnsi" w:hAnsi="Times New Roman" w:cstheme="minorBidi"/>
                <w:color w:val="auto"/>
              </w:rPr>
            </w:rPrChange>
          </w:rPr>
          <w:delText>De</w:delText>
        </w:r>
      </w:del>
      <w:ins w:id="3810"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811" w:author="Camilo Andrés Díaz Gómez" w:date="2023-03-28T17:42:00Z">
            <w:rPr>
              <w:rFonts w:ascii="Times New Roman" w:eastAsiaTheme="minorHAnsi" w:hAnsi="Times New Roman" w:cstheme="minorBidi"/>
              <w:color w:val="auto"/>
            </w:rPr>
          </w:rPrChange>
        </w:rPr>
        <w:t xml:space="preserve"> Simulación</w:t>
      </w:r>
      <w:bookmarkStart w:id="3812" w:name="_Toc115172939"/>
      <w:bookmarkEnd w:id="3805"/>
      <w:bookmarkEnd w:id="3806"/>
      <w:del w:id="3813" w:author="Camilo Andrés Díaz Gómez" w:date="2023-03-14T20:59:00Z">
        <w:r w:rsidRPr="002B569F" w:rsidDel="00A42751">
          <w:rPr>
            <w:rFonts w:ascii="Times New Roman" w:hAnsi="Times New Roman" w:cs="Times New Roman"/>
            <w:b/>
            <w:bCs/>
            <w:i w:val="0"/>
            <w:iCs w:val="0"/>
            <w:color w:val="auto"/>
            <w:szCs w:val="24"/>
            <w:rPrChange w:id="3814"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rsidP="000D1684">
      <w:pPr>
        <w:rPr>
          <w:ins w:id="3815" w:author="JUAN ESTEBAN CONTRERAS DIAZ" w:date="2023-03-24T12:18:00Z"/>
          <w:rPrChange w:id="3816" w:author="Camilo Andrés Díaz Gómez" w:date="2023-03-28T17:51:00Z">
            <w:rPr>
              <w:ins w:id="3817" w:author="JUAN ESTEBAN CONTRERAS DIAZ" w:date="2023-03-24T12:18:00Z"/>
              <w:rFonts w:ascii="Times New Roman" w:hAnsi="Times New Roman" w:cs="Times New Roman"/>
              <w:b/>
              <w:bCs/>
              <w:i w:val="0"/>
              <w:iCs w:val="0"/>
              <w:color w:val="auto"/>
              <w:szCs w:val="24"/>
            </w:rPr>
          </w:rPrChange>
        </w:rPr>
        <w:pPrChange w:id="3818" w:author="Camilo Andrés Díaz Gómez" w:date="2023-03-28T17:51:00Z">
          <w:pPr>
            <w:pStyle w:val="Ttulo4"/>
          </w:pPr>
        </w:pPrChange>
      </w:pPr>
    </w:p>
    <w:p w14:paraId="23B3F086" w14:textId="45052155" w:rsidR="00C136C9" w:rsidRDefault="00C136C9" w:rsidP="002B569F">
      <w:pPr>
        <w:ind w:firstLine="720"/>
        <w:rPr>
          <w:ins w:id="3819" w:author="Camilo Andrés Díaz Gómez" w:date="2023-03-28T17:51:00Z"/>
          <w:rFonts w:cs="Times New Roman"/>
          <w:szCs w:val="24"/>
          <w:lang w:eastAsia="es-CO"/>
        </w:rPr>
      </w:pPr>
      <w:ins w:id="3820" w:author="JUAN ESTEBAN CONTRERAS DIAZ" w:date="2023-03-24T12:18:00Z">
        <w:r w:rsidRPr="002B569F">
          <w:rPr>
            <w:rFonts w:cs="Times New Roman"/>
            <w:szCs w:val="24"/>
            <w:lang w:eastAsia="es-CO"/>
            <w:rPrChange w:id="3821"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rsidP="002B569F">
      <w:pPr>
        <w:ind w:firstLine="720"/>
        <w:rPr>
          <w:rFonts w:cs="Times New Roman"/>
          <w:szCs w:val="24"/>
          <w:lang w:eastAsia="es-CO"/>
          <w:rPrChange w:id="3822" w:author="Camilo Andrés Díaz Gómez" w:date="2023-03-28T17:42:00Z">
            <w:rPr/>
          </w:rPrChange>
        </w:rPr>
        <w:pPrChange w:id="3823" w:author="Camilo Andrés Díaz Gómez" w:date="2023-03-28T17:43:00Z">
          <w:pPr>
            <w:ind w:firstLine="708"/>
          </w:pPr>
        </w:pPrChange>
      </w:pPr>
    </w:p>
    <w:p w14:paraId="107D856E" w14:textId="27103E03" w:rsidR="00A42751" w:rsidRDefault="007A700C" w:rsidP="002B569F">
      <w:pPr>
        <w:pStyle w:val="Ttulo5"/>
        <w:ind w:firstLine="708"/>
        <w:rPr>
          <w:ins w:id="3824"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825"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812"/>
    </w:p>
    <w:p w14:paraId="3527D075" w14:textId="77777777" w:rsidR="000D1684" w:rsidRPr="000D1684" w:rsidRDefault="000D1684" w:rsidP="000D1684">
      <w:pPr>
        <w:rPr>
          <w:ins w:id="3826" w:author="Camilo Andrés Díaz Gómez" w:date="2023-03-14T21:01:00Z"/>
          <w:rPrChange w:id="3827" w:author="Camilo Andrés Díaz Gómez" w:date="2023-03-28T17:51:00Z">
            <w:rPr>
              <w:ins w:id="3828" w:author="Camilo Andrés Díaz Gómez" w:date="2023-03-14T21:01:00Z"/>
              <w:rStyle w:val="Ttulo4Car"/>
              <w:rFonts w:ascii="Times New Roman" w:eastAsiaTheme="minorEastAsia" w:hAnsi="Times New Roman" w:cs="Times New Roman"/>
              <w:i w:val="0"/>
              <w:iCs w:val="0"/>
              <w:szCs w:val="24"/>
            </w:rPr>
          </w:rPrChange>
        </w:rPr>
        <w:pPrChange w:id="3829" w:author="Camilo Andrés Díaz Gómez" w:date="2023-03-28T17:51:00Z">
          <w:pPr>
            <w:ind w:firstLine="720"/>
          </w:pPr>
        </w:pPrChange>
      </w:pPr>
    </w:p>
    <w:p w14:paraId="5202D783" w14:textId="108EE368" w:rsidR="00C136C9" w:rsidRPr="002B569F" w:rsidRDefault="007A700C" w:rsidP="002B569F">
      <w:pPr>
        <w:ind w:firstLine="720"/>
        <w:rPr>
          <w:ins w:id="3830" w:author="JUAN ESTEBAN CONTRERAS DIAZ" w:date="2023-03-24T12:19:00Z"/>
          <w:rFonts w:cs="Times New Roman"/>
          <w:szCs w:val="24"/>
          <w:lang w:eastAsia="es-CO"/>
          <w:rPrChange w:id="3831" w:author="Camilo Andrés Díaz Gómez" w:date="2023-03-28T17:42:00Z">
            <w:rPr>
              <w:ins w:id="3832" w:author="JUAN ESTEBAN CONTRERAS DIAZ" w:date="2023-03-24T12:19:00Z"/>
            </w:rPr>
          </w:rPrChange>
        </w:rPr>
        <w:pPrChange w:id="3833" w:author="Camilo Andrés Díaz Gómez" w:date="2023-03-28T17:43:00Z">
          <w:pPr>
            <w:ind w:firstLine="708"/>
          </w:pPr>
        </w:pPrChange>
      </w:pPr>
      <w:del w:id="3834" w:author="Camilo Andrés Díaz Gómez" w:date="2023-03-14T21:01:00Z">
        <w:r w:rsidRPr="002B569F" w:rsidDel="00A42751">
          <w:rPr>
            <w:rFonts w:cs="Times New Roman"/>
            <w:lang w:eastAsia="es-CO"/>
            <w:rPrChange w:id="3835"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rFonts w:cs="Times New Roman"/>
          <w:lang w:eastAsia="es-CO"/>
          <w:rPrChange w:id="3836" w:author="Camilo Andrés Díaz Gómez" w:date="2023-03-28T17:42:00Z">
            <w:rPr>
              <w:rStyle w:val="Ttulo4Car"/>
              <w:rFonts w:ascii="Times New Roman" w:eastAsiaTheme="minorEastAsia" w:hAnsi="Times New Roman" w:cs="Times New Roman"/>
              <w:szCs w:val="24"/>
            </w:rPr>
          </w:rPrChange>
        </w:rPr>
        <w:t xml:space="preserve"> </w:t>
      </w:r>
      <w:ins w:id="3837" w:author="JUAN ESTEBAN CONTRERAS DIAZ" w:date="2023-03-24T12:19:00Z">
        <w:del w:id="3838" w:author="Camilo Andrés Díaz Gómez" w:date="2023-03-14T21:01:00Z">
          <w:r w:rsidR="00C136C9" w:rsidRPr="002B569F" w:rsidDel="00A42751">
            <w:rPr>
              <w:rFonts w:cs="Times New Roman"/>
              <w:lang w:eastAsia="es-CO"/>
              <w:rPrChange w:id="3839" w:author="Camilo Andrés Díaz Gómez" w:date="2023-03-28T17:42:00Z">
                <w:rPr>
                  <w:rStyle w:val="Ttulo4Car"/>
                  <w:rFonts w:ascii="Times New Roman" w:eastAsiaTheme="minorEastAsia" w:hAnsi="Times New Roman" w:cs="Times New Roman"/>
                  <w:szCs w:val="24"/>
                </w:rPr>
              </w:rPrChange>
            </w:rPr>
            <w:delText>.</w:delText>
          </w:r>
        </w:del>
      </w:ins>
      <w:ins w:id="3840" w:author="Camilo Andrés Díaz Gómez" w:date="2023-03-28T17:51:00Z">
        <w:r w:rsidR="000D1684">
          <w:rPr>
            <w:rFonts w:cs="Times New Roman"/>
            <w:lang w:eastAsia="es-CO"/>
          </w:rPr>
          <w:tab/>
        </w:r>
      </w:ins>
      <w:ins w:id="3841" w:author="JUAN ESTEBAN CONTRERAS DIAZ" w:date="2023-03-24T12:19:00Z">
        <w:del w:id="3842" w:author="Camilo Andrés Díaz Gómez" w:date="2023-03-28T17:51:00Z">
          <w:r w:rsidR="00C136C9" w:rsidRPr="002B569F" w:rsidDel="000D1684">
            <w:rPr>
              <w:rFonts w:cs="Times New Roman"/>
              <w:lang w:eastAsia="es-CO"/>
              <w:rPrChange w:id="3843"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844" w:author="Camilo Andrés Díaz Gómez" w:date="2023-03-28T17:42:00Z">
              <w:rPr/>
            </w:rPrChange>
          </w:rPr>
          <w:t>Permite simular una situación física o real y observar su comportamiento, con el fin de extraer información de hechos existentes</w:t>
        </w:r>
      </w:ins>
      <w:customXmlInsRangeStart w:id="3845" w:author="JUAN ESTEBAN CONTRERAS DIAZ" w:date="2023-03-24T12:19:00Z"/>
      <w:sdt>
        <w:sdtPr>
          <w:rPr>
            <w:rFonts w:cs="Times New Roman"/>
            <w:szCs w:val="24"/>
            <w:lang w:eastAsia="es-CO"/>
          </w:rPr>
          <w:id w:val="-678033225"/>
          <w:citation/>
        </w:sdtPr>
        <w:sdtContent>
          <w:customXmlInsRangeEnd w:id="3845"/>
          <w:ins w:id="3846" w:author="JUAN ESTEBAN CONTRERAS DIAZ" w:date="2023-03-24T12:19:00Z">
            <w:r w:rsidR="00C136C9" w:rsidRPr="002B569F">
              <w:rPr>
                <w:rFonts w:cs="Times New Roman"/>
                <w:szCs w:val="24"/>
                <w:lang w:eastAsia="es-CO"/>
                <w:rPrChange w:id="3847" w:author="Camilo Andrés Díaz Gómez" w:date="2023-03-28T17:42:00Z">
                  <w:rPr/>
                </w:rPrChange>
              </w:rPr>
              <w:fldChar w:fldCharType="begin"/>
            </w:r>
            <w:r w:rsidR="00C136C9" w:rsidRPr="002B569F">
              <w:rPr>
                <w:rFonts w:cs="Times New Roman"/>
                <w:szCs w:val="24"/>
                <w:lang w:eastAsia="es-CO"/>
                <w:rPrChange w:id="3848" w:author="Camilo Andrés Díaz Gómez" w:date="2023-03-28T17:42:00Z">
                  <w:rPr/>
                </w:rPrChange>
              </w:rPr>
              <w:instrText xml:space="preserve"> CITATION Cas06 \l 9226 </w:instrText>
            </w:r>
            <w:r w:rsidR="00C136C9" w:rsidRPr="002B569F">
              <w:rPr>
                <w:rFonts w:cs="Times New Roman"/>
                <w:szCs w:val="24"/>
                <w:lang w:eastAsia="es-CO"/>
                <w:rPrChange w:id="3849" w:author="Camilo Andrés Díaz Gómez" w:date="2023-03-28T17:42:00Z">
                  <w:rPr/>
                </w:rPrChange>
              </w:rPr>
              <w:fldChar w:fldCharType="separate"/>
            </w:r>
            <w:r w:rsidR="00C136C9" w:rsidRPr="002B569F">
              <w:rPr>
                <w:rFonts w:cs="Times New Roman"/>
                <w:szCs w:val="24"/>
                <w:lang w:eastAsia="es-CO"/>
                <w:rPrChange w:id="3850" w:author="Camilo Andrés Díaz Gómez" w:date="2023-03-28T17:42:00Z">
                  <w:rPr>
                    <w:noProof/>
                  </w:rPr>
                </w:rPrChange>
              </w:rPr>
              <w:t xml:space="preserve"> (Castellanos Hernández &amp; Chacon Osorio, 2006)</w:t>
            </w:r>
            <w:r w:rsidR="00C136C9" w:rsidRPr="002B569F">
              <w:rPr>
                <w:rFonts w:cs="Times New Roman"/>
                <w:szCs w:val="24"/>
                <w:lang w:eastAsia="es-CO"/>
                <w:rPrChange w:id="3851" w:author="Camilo Andrés Díaz Gómez" w:date="2023-03-28T17:42:00Z">
                  <w:rPr/>
                </w:rPrChange>
              </w:rPr>
              <w:fldChar w:fldCharType="end"/>
            </w:r>
          </w:ins>
          <w:customXmlInsRangeStart w:id="3852" w:author="JUAN ESTEBAN CONTRERAS DIAZ" w:date="2023-03-24T12:19:00Z"/>
        </w:sdtContent>
      </w:sdt>
      <w:customXmlInsRangeEnd w:id="3852"/>
      <w:ins w:id="3853" w:author="JUAN ESTEBAN CONTRERAS DIAZ" w:date="2023-03-24T12:19:00Z">
        <w:r w:rsidR="00C136C9" w:rsidRPr="002B569F">
          <w:rPr>
            <w:rFonts w:cs="Times New Roman"/>
            <w:szCs w:val="24"/>
            <w:lang w:eastAsia="es-CO"/>
            <w:rPrChange w:id="3854" w:author="Camilo Andrés Díaz Gómez" w:date="2023-03-28T17:42:00Z">
              <w:rPr/>
            </w:rPrChange>
          </w:rPr>
          <w:t>.</w:t>
        </w:r>
      </w:ins>
    </w:p>
    <w:p w14:paraId="36E854D8" w14:textId="544511B8" w:rsidR="007A700C" w:rsidRPr="002B569F" w:rsidDel="00C136C9" w:rsidRDefault="007A700C" w:rsidP="002B569F">
      <w:pPr>
        <w:rPr>
          <w:del w:id="3855" w:author="JUAN ESTEBAN CONTRERAS DIAZ" w:date="2023-03-24T12:19:00Z"/>
          <w:rFonts w:cs="Times New Roman"/>
          <w:szCs w:val="24"/>
        </w:rPr>
        <w:pPrChange w:id="3856" w:author="Camilo Andrés Díaz Gómez" w:date="2023-03-28T17:43:00Z">
          <w:pPr>
            <w:ind w:firstLine="708"/>
          </w:pPr>
        </w:pPrChange>
      </w:pPr>
      <w:del w:id="3857" w:author="JUAN ESTEBAN CONTRERAS DIAZ" w:date="2023-03-24T12:19:00Z">
        <w:r w:rsidRPr="002B569F" w:rsidDel="00C136C9">
          <w:rPr>
            <w:rFonts w:cs="Times New Roman"/>
            <w:szCs w:val="24"/>
          </w:rPr>
          <w:delText>Permite simular una situación física o real y observar su comportamiento</w:delText>
        </w:r>
      </w:del>
      <w:customXmlDelRangeStart w:id="3858" w:author="JUAN ESTEBAN CONTRERAS DIAZ" w:date="2023-03-24T12:19:00Z"/>
      <w:sdt>
        <w:sdtPr>
          <w:rPr>
            <w:rFonts w:cs="Times New Roman"/>
            <w:szCs w:val="24"/>
          </w:rPr>
          <w:id w:val="852775565"/>
          <w:citation/>
        </w:sdtPr>
        <w:sdtContent>
          <w:customXmlDelRangeEnd w:id="3858"/>
          <w:del w:id="3859"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860" w:author="JUAN ESTEBAN CONTRERAS DIAZ" w:date="2023-03-24T12:19:00Z"/>
        </w:sdtContent>
      </w:sdt>
      <w:customXmlDelRangeEnd w:id="3860"/>
      <w:del w:id="3861" w:author="JUAN ESTEBAN CONTRERAS DIAZ" w:date="2023-03-24T12:19:00Z">
        <w:r w:rsidRPr="002B569F" w:rsidDel="00C136C9">
          <w:rPr>
            <w:rFonts w:cs="Times New Roman"/>
            <w:szCs w:val="24"/>
          </w:rPr>
          <w:delText>.</w:delText>
        </w:r>
        <w:bookmarkStart w:id="3862" w:name="_Toc115172940"/>
      </w:del>
    </w:p>
    <w:p w14:paraId="0AE26A8D" w14:textId="77777777" w:rsidR="007A700C" w:rsidRPr="002B569F" w:rsidRDefault="007A700C" w:rsidP="002B569F">
      <w:pPr>
        <w:rPr>
          <w:rFonts w:cs="Times New Roman"/>
          <w:szCs w:val="24"/>
        </w:rPr>
        <w:pPrChange w:id="3863" w:author="Camilo Andrés Díaz Gómez" w:date="2023-03-28T17:43:00Z">
          <w:pPr>
            <w:ind w:firstLine="708"/>
          </w:pPr>
        </w:pPrChange>
      </w:pPr>
    </w:p>
    <w:p w14:paraId="5A5A3116" w14:textId="5F07792E" w:rsidR="00A42751" w:rsidRDefault="007A700C" w:rsidP="002B569F">
      <w:pPr>
        <w:pStyle w:val="Ttulo5"/>
        <w:ind w:firstLine="708"/>
        <w:rPr>
          <w:ins w:id="3864"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865"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866" w:author="Camilo Andrés Díaz Gómez" w:date="2023-03-14T21:26:00Z">
        <w:r w:rsidRPr="002B569F" w:rsidDel="005C4C59">
          <w:rPr>
            <w:rStyle w:val="Ttulo4Car"/>
            <w:rFonts w:ascii="Times New Roman" w:hAnsi="Times New Roman" w:cs="Times New Roman"/>
            <w:b/>
            <w:bCs/>
            <w:color w:val="auto"/>
            <w:szCs w:val="24"/>
            <w:rPrChange w:id="3867"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868"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869"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862"/>
    </w:p>
    <w:p w14:paraId="3CC0B280" w14:textId="77777777" w:rsidR="000D1684" w:rsidRPr="000D1684" w:rsidRDefault="000D1684" w:rsidP="000D1684">
      <w:pPr>
        <w:rPr>
          <w:ins w:id="3870" w:author="Camilo Andrés Díaz Gómez" w:date="2023-03-14T21:01:00Z"/>
          <w:rPrChange w:id="3871" w:author="Camilo Andrés Díaz Gómez" w:date="2023-03-28T17:51:00Z">
            <w:rPr>
              <w:ins w:id="3872" w:author="Camilo Andrés Díaz Gómez" w:date="2023-03-14T21:01:00Z"/>
              <w:rStyle w:val="Ttulo4Car"/>
              <w:rFonts w:ascii="Times New Roman" w:eastAsiaTheme="minorEastAsia" w:hAnsi="Times New Roman" w:cs="Times New Roman"/>
              <w:b/>
              <w:bCs/>
              <w:color w:val="000000" w:themeColor="text1"/>
              <w:szCs w:val="24"/>
            </w:rPr>
          </w:rPrChange>
        </w:rPr>
        <w:pPrChange w:id="3873" w:author="Camilo Andrés Díaz Gómez" w:date="2023-03-28T17:51:00Z">
          <w:pPr>
            <w:ind w:firstLine="720"/>
          </w:pPr>
        </w:pPrChange>
      </w:pPr>
    </w:p>
    <w:p w14:paraId="47725136" w14:textId="1181DC9A" w:rsidR="007A700C" w:rsidRPr="002B569F" w:rsidRDefault="004E3955" w:rsidP="002B569F">
      <w:pPr>
        <w:ind w:firstLine="720"/>
        <w:rPr>
          <w:rFonts w:cs="Times New Roman"/>
          <w:szCs w:val="24"/>
        </w:rPr>
        <w:pPrChange w:id="3874" w:author="Camilo Andrés Díaz Gómez" w:date="2023-03-28T17:43:00Z">
          <w:pPr>
            <w:ind w:firstLine="708"/>
          </w:pPr>
        </w:pPrChange>
      </w:pPr>
      <w:del w:id="3875" w:author="Camilo Andrés Díaz Gómez" w:date="2023-03-14T21:01:00Z">
        <w:r w:rsidRPr="002B569F" w:rsidDel="00A42751">
          <w:rPr>
            <w:rStyle w:val="Ttulo4Car"/>
            <w:rFonts w:ascii="Times New Roman" w:eastAsiaTheme="minorEastAsia" w:hAnsi="Times New Roman" w:cs="Times New Roman"/>
            <w:b/>
            <w:bCs/>
            <w:color w:val="auto"/>
            <w:szCs w:val="24"/>
            <w:rPrChange w:id="3876"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877"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rsidP="002B569F">
      <w:pPr>
        <w:ind w:firstLine="720"/>
        <w:rPr>
          <w:rFonts w:cs="Times New Roman"/>
          <w:szCs w:val="24"/>
        </w:rPr>
        <w:pPrChange w:id="3878" w:author="Camilo Andrés Díaz Gómez" w:date="2023-03-28T17:43:00Z">
          <w:pPr/>
        </w:pPrChange>
      </w:pPr>
    </w:p>
    <w:p w14:paraId="3D10AD7E" w14:textId="0F7943BD" w:rsidR="003128E3" w:rsidRDefault="007A700C" w:rsidP="002B569F">
      <w:pPr>
        <w:pStyle w:val="Ttulo4"/>
        <w:rPr>
          <w:ins w:id="3879" w:author="Camilo Andrés Díaz Gómez" w:date="2023-03-28T17:51:00Z"/>
          <w:rFonts w:ascii="Times New Roman" w:hAnsi="Times New Roman" w:cs="Times New Roman"/>
          <w:b/>
          <w:bCs/>
          <w:i w:val="0"/>
          <w:iCs w:val="0"/>
          <w:color w:val="auto"/>
          <w:szCs w:val="24"/>
        </w:rPr>
      </w:pPr>
      <w:bookmarkStart w:id="3880" w:name="_Toc56811427"/>
      <w:bookmarkStart w:id="3881" w:name="_Toc115172941"/>
      <w:r w:rsidRPr="002B569F">
        <w:rPr>
          <w:rFonts w:ascii="Times New Roman" w:hAnsi="Times New Roman" w:cs="Times New Roman"/>
          <w:b/>
          <w:bCs/>
          <w:i w:val="0"/>
          <w:iCs w:val="0"/>
          <w:color w:val="auto"/>
          <w:szCs w:val="24"/>
          <w:rPrChange w:id="3882" w:author="Camilo Andrés Díaz Gómez" w:date="2023-03-28T17:42:00Z">
            <w:rPr>
              <w:rFonts w:ascii="Times New Roman" w:eastAsiaTheme="minorHAnsi" w:hAnsi="Times New Roman" w:cstheme="minorBidi"/>
              <w:color w:val="auto"/>
            </w:rPr>
          </w:rPrChange>
        </w:rPr>
        <w:lastRenderedPageBreak/>
        <w:t xml:space="preserve">Fases </w:t>
      </w:r>
      <w:del w:id="3883" w:author="Camilo Andrés Díaz Gómez" w:date="2023-03-14T21:26:00Z">
        <w:r w:rsidRPr="002B569F" w:rsidDel="005C4C59">
          <w:rPr>
            <w:rFonts w:ascii="Times New Roman" w:hAnsi="Times New Roman" w:cs="Times New Roman"/>
            <w:b/>
            <w:bCs/>
            <w:i w:val="0"/>
            <w:iCs w:val="0"/>
            <w:color w:val="auto"/>
            <w:szCs w:val="24"/>
            <w:rPrChange w:id="3884" w:author="Camilo Andrés Díaz Gómez" w:date="2023-03-28T17:42:00Z">
              <w:rPr>
                <w:rFonts w:ascii="Times New Roman" w:eastAsiaTheme="minorHAnsi" w:hAnsi="Times New Roman" w:cstheme="minorBidi"/>
                <w:color w:val="auto"/>
              </w:rPr>
            </w:rPrChange>
          </w:rPr>
          <w:delText>De</w:delText>
        </w:r>
      </w:del>
      <w:ins w:id="388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886" w:author="Camilo Andrés Díaz Gómez" w:date="2023-03-28T17:42:00Z">
            <w:rPr>
              <w:rFonts w:ascii="Times New Roman" w:eastAsiaTheme="minorHAnsi" w:hAnsi="Times New Roman" w:cstheme="minorBidi"/>
              <w:color w:val="auto"/>
            </w:rPr>
          </w:rPrChange>
        </w:rPr>
        <w:t xml:space="preserve"> Estudio </w:t>
      </w:r>
      <w:del w:id="3887" w:author="Camilo Andrés Díaz Gómez" w:date="2023-03-14T21:26:00Z">
        <w:r w:rsidRPr="002B569F" w:rsidDel="005C4C59">
          <w:rPr>
            <w:rFonts w:ascii="Times New Roman" w:hAnsi="Times New Roman" w:cs="Times New Roman"/>
            <w:b/>
            <w:bCs/>
            <w:i w:val="0"/>
            <w:iCs w:val="0"/>
            <w:color w:val="auto"/>
            <w:szCs w:val="24"/>
            <w:rPrChange w:id="3888" w:author="Camilo Andrés Díaz Gómez" w:date="2023-03-28T17:42:00Z">
              <w:rPr>
                <w:rFonts w:ascii="Times New Roman" w:eastAsiaTheme="minorHAnsi" w:hAnsi="Times New Roman" w:cstheme="minorBidi"/>
                <w:color w:val="auto"/>
              </w:rPr>
            </w:rPrChange>
          </w:rPr>
          <w:delText>De</w:delText>
        </w:r>
      </w:del>
      <w:ins w:id="3889"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890" w:author="Camilo Andrés Díaz Gómez" w:date="2023-03-28T17:42:00Z">
            <w:rPr>
              <w:rFonts w:ascii="Times New Roman" w:eastAsiaTheme="minorHAnsi" w:hAnsi="Times New Roman" w:cstheme="minorBidi"/>
              <w:color w:val="auto"/>
            </w:rPr>
          </w:rPrChange>
        </w:rPr>
        <w:t xml:space="preserve"> Simulación</w:t>
      </w:r>
      <w:bookmarkEnd w:id="3880"/>
      <w:bookmarkEnd w:id="3881"/>
      <w:del w:id="3891" w:author="Camilo Andrés Díaz Gómez" w:date="2023-03-14T21:06:00Z">
        <w:r w:rsidR="003128E3" w:rsidRPr="002B569F" w:rsidDel="00A42751">
          <w:rPr>
            <w:rFonts w:ascii="Times New Roman" w:hAnsi="Times New Roman" w:cs="Times New Roman"/>
            <w:b/>
            <w:bCs/>
            <w:i w:val="0"/>
            <w:iCs w:val="0"/>
            <w:color w:val="auto"/>
            <w:szCs w:val="24"/>
            <w:rPrChange w:id="3892"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rsidP="000D1684">
      <w:pPr>
        <w:rPr>
          <w:ins w:id="3893" w:author="JUAN ESTEBAN CONTRERAS DIAZ" w:date="2023-03-24T12:19:00Z"/>
          <w:rPrChange w:id="3894" w:author="Camilo Andrés Díaz Gómez" w:date="2023-03-28T17:51:00Z">
            <w:rPr>
              <w:ins w:id="3895" w:author="JUAN ESTEBAN CONTRERAS DIAZ" w:date="2023-03-24T12:19:00Z"/>
              <w:rFonts w:ascii="Times New Roman" w:hAnsi="Times New Roman" w:cs="Times New Roman"/>
              <w:b/>
              <w:bCs/>
              <w:i w:val="0"/>
              <w:iCs w:val="0"/>
              <w:color w:val="auto"/>
              <w:szCs w:val="24"/>
            </w:rPr>
          </w:rPrChange>
        </w:rPr>
        <w:pPrChange w:id="3896" w:author="Camilo Andrés Díaz Gómez" w:date="2023-03-28T17:51:00Z">
          <w:pPr>
            <w:pStyle w:val="Ttulo4"/>
          </w:pPr>
        </w:pPrChange>
      </w:pPr>
    </w:p>
    <w:p w14:paraId="6D963B68" w14:textId="1AB5E6E9" w:rsidR="00C136C9" w:rsidRPr="002B569F" w:rsidRDefault="00C136C9" w:rsidP="002B569F">
      <w:pPr>
        <w:ind w:firstLine="720"/>
        <w:rPr>
          <w:ins w:id="3897" w:author="Camilo Andrés Díaz Gómez" w:date="2023-03-28T14:25:00Z"/>
          <w:rFonts w:cs="Times New Roman"/>
          <w:szCs w:val="24"/>
        </w:rPr>
      </w:pPr>
      <w:ins w:id="3898"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rsidP="002B569F">
      <w:pPr>
        <w:ind w:firstLine="720"/>
        <w:rPr>
          <w:rFonts w:cs="Times New Roman"/>
          <w:szCs w:val="24"/>
        </w:rPr>
        <w:pPrChange w:id="3899" w:author="Camilo Andrés Díaz Gómez" w:date="2023-03-28T17:43:00Z">
          <w:pPr>
            <w:ind w:firstLine="708"/>
          </w:pPr>
        </w:pPrChange>
      </w:pPr>
    </w:p>
    <w:p w14:paraId="069AA1E3" w14:textId="03E7F8C8" w:rsidR="00A42751" w:rsidRDefault="007A700C" w:rsidP="002B569F">
      <w:pPr>
        <w:pStyle w:val="Ttulo5"/>
        <w:ind w:left="708"/>
        <w:rPr>
          <w:ins w:id="3900"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01" w:author="Camilo Andrés Díaz Gómez" w:date="2023-03-28T17:42:00Z">
            <w:rPr>
              <w:rFonts w:ascii="Times New Roman" w:eastAsiaTheme="minorHAnsi" w:hAnsi="Times New Roman" w:cstheme="minorBidi"/>
              <w:color w:val="auto"/>
            </w:rPr>
          </w:rPrChange>
        </w:rPr>
        <w:t>Definición de objetivos</w:t>
      </w:r>
      <w:del w:id="3902" w:author="Camilo Andrés Díaz Gómez" w:date="2023-03-14T21:07:00Z">
        <w:r w:rsidR="003128E3" w:rsidRPr="002B569F" w:rsidDel="00A42751">
          <w:rPr>
            <w:rFonts w:ascii="Times New Roman" w:hAnsi="Times New Roman" w:cs="Times New Roman"/>
            <w:b/>
            <w:bCs/>
            <w:i/>
            <w:iCs/>
            <w:color w:val="auto"/>
            <w:szCs w:val="24"/>
            <w:rPrChange w:id="3903"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rsidP="000D1684">
      <w:pPr>
        <w:rPr>
          <w:ins w:id="3904" w:author="Camilo Andrés Díaz Gómez" w:date="2023-03-14T21:07:00Z"/>
        </w:rPr>
        <w:pPrChange w:id="3905" w:author="Camilo Andrés Díaz Gómez" w:date="2023-03-28T17:51:00Z">
          <w:pPr>
            <w:ind w:firstLine="720"/>
          </w:pPr>
        </w:pPrChange>
      </w:pPr>
    </w:p>
    <w:p w14:paraId="4DCA653D" w14:textId="1ED25885" w:rsidR="003128E3" w:rsidRPr="002B569F" w:rsidRDefault="007A700C" w:rsidP="000D1684">
      <w:pPr>
        <w:ind w:left="708" w:firstLine="720"/>
        <w:rPr>
          <w:rFonts w:cs="Times New Roman"/>
          <w:szCs w:val="24"/>
        </w:rPr>
        <w:pPrChange w:id="3906"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rsidP="002B569F">
      <w:pPr>
        <w:ind w:firstLine="720"/>
        <w:rPr>
          <w:rFonts w:cs="Times New Roman"/>
          <w:szCs w:val="24"/>
        </w:rPr>
        <w:pPrChange w:id="3907" w:author="Camilo Andrés Díaz Gómez" w:date="2023-03-28T17:43:00Z">
          <w:pPr>
            <w:ind w:firstLine="708"/>
          </w:pPr>
        </w:pPrChange>
      </w:pPr>
    </w:p>
    <w:p w14:paraId="48317202" w14:textId="54964AB1" w:rsidR="00A42751" w:rsidRDefault="007A700C" w:rsidP="002B569F">
      <w:pPr>
        <w:pStyle w:val="Ttulo5"/>
        <w:ind w:left="708"/>
        <w:rPr>
          <w:ins w:id="3908"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09"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rsidP="000D1684">
      <w:pPr>
        <w:rPr>
          <w:ins w:id="3910" w:author="Camilo Andrés Díaz Gómez" w:date="2023-03-14T21:07:00Z"/>
        </w:rPr>
        <w:pPrChange w:id="3911" w:author="Camilo Andrés Díaz Gómez" w:date="2023-03-28T17:51:00Z">
          <w:pPr>
            <w:ind w:firstLine="720"/>
          </w:pPr>
        </w:pPrChange>
      </w:pPr>
    </w:p>
    <w:p w14:paraId="08FD4E9D" w14:textId="2464C049" w:rsidR="003128E3" w:rsidRPr="002B569F" w:rsidRDefault="003128E3" w:rsidP="000D1684">
      <w:pPr>
        <w:ind w:left="708" w:firstLine="720"/>
        <w:rPr>
          <w:rFonts w:cs="Times New Roman"/>
          <w:szCs w:val="24"/>
        </w:rPr>
        <w:pPrChange w:id="3912" w:author="Camilo Andrés Díaz Gómez" w:date="2023-03-28T17:51:00Z">
          <w:pPr>
            <w:ind w:firstLine="708"/>
          </w:pPr>
        </w:pPrChange>
      </w:pPr>
      <w:del w:id="3913"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rsidP="002B569F">
      <w:pPr>
        <w:ind w:firstLine="720"/>
        <w:rPr>
          <w:rFonts w:cs="Times New Roman"/>
          <w:szCs w:val="24"/>
        </w:rPr>
        <w:pPrChange w:id="3914" w:author="Camilo Andrés Díaz Gómez" w:date="2023-03-28T17:43:00Z">
          <w:pPr>
            <w:ind w:firstLine="708"/>
          </w:pPr>
        </w:pPrChange>
      </w:pPr>
    </w:p>
    <w:p w14:paraId="38517A28" w14:textId="04B9A9D5" w:rsidR="00A42751" w:rsidRDefault="007A700C" w:rsidP="002B569F">
      <w:pPr>
        <w:pStyle w:val="Ttulo5"/>
        <w:ind w:left="708"/>
        <w:rPr>
          <w:ins w:id="3915"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16" w:author="Camilo Andrés Díaz Gómez" w:date="2023-03-28T17:42:00Z">
            <w:rPr>
              <w:rFonts w:ascii="Times New Roman" w:eastAsiaTheme="minorHAnsi" w:hAnsi="Times New Roman" w:cstheme="minorBidi"/>
              <w:color w:val="auto"/>
            </w:rPr>
          </w:rPrChange>
        </w:rPr>
        <w:t>Elaboración del modelo conceptual</w:t>
      </w:r>
      <w:del w:id="3917" w:author="Camilo Andrés Díaz Gómez" w:date="2023-03-14T21:07:00Z">
        <w:r w:rsidR="003128E3" w:rsidRPr="002B569F" w:rsidDel="00A42751">
          <w:rPr>
            <w:rFonts w:ascii="Times New Roman" w:hAnsi="Times New Roman" w:cs="Times New Roman"/>
            <w:b/>
            <w:bCs/>
            <w:i/>
            <w:iCs/>
            <w:color w:val="auto"/>
            <w:szCs w:val="24"/>
            <w:rPrChange w:id="3918"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919"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rsidP="000D1684">
      <w:pPr>
        <w:rPr>
          <w:ins w:id="3920" w:author="Camilo Andrés Díaz Gómez" w:date="2023-03-14T21:07:00Z"/>
        </w:rPr>
        <w:pPrChange w:id="3921" w:author="Camilo Andrés Díaz Gómez" w:date="2023-03-28T17:52:00Z">
          <w:pPr>
            <w:ind w:firstLine="720"/>
          </w:pPr>
        </w:pPrChange>
      </w:pPr>
    </w:p>
    <w:p w14:paraId="5BF653BF" w14:textId="0D2AA6E6" w:rsidR="003128E3" w:rsidRPr="002B569F" w:rsidRDefault="007A700C" w:rsidP="000D1684">
      <w:pPr>
        <w:ind w:left="708" w:firstLine="720"/>
        <w:rPr>
          <w:rFonts w:cs="Times New Roman"/>
          <w:szCs w:val="24"/>
        </w:rPr>
        <w:pPrChange w:id="3922"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rsidP="002B569F">
      <w:pPr>
        <w:ind w:firstLine="720"/>
        <w:rPr>
          <w:rFonts w:cs="Times New Roman"/>
          <w:szCs w:val="24"/>
        </w:rPr>
        <w:pPrChange w:id="3923" w:author="Camilo Andrés Díaz Gómez" w:date="2023-03-28T17:43:00Z">
          <w:pPr>
            <w:ind w:firstLine="708"/>
          </w:pPr>
        </w:pPrChange>
      </w:pPr>
    </w:p>
    <w:p w14:paraId="6FF1D04E" w14:textId="0C6F5C29" w:rsidR="003128E3" w:rsidRPr="002B569F" w:rsidRDefault="007A700C" w:rsidP="000D1684">
      <w:pPr>
        <w:ind w:left="708" w:firstLine="720"/>
        <w:rPr>
          <w:ins w:id="3924" w:author="Camilo Andrés Díaz Gómez" w:date="2023-03-14T20:16:00Z"/>
          <w:rFonts w:cs="Times New Roman"/>
          <w:szCs w:val="24"/>
        </w:rPr>
        <w:pPrChange w:id="3925"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rsidP="002B569F">
      <w:pPr>
        <w:ind w:firstLine="720"/>
        <w:rPr>
          <w:rFonts w:cs="Times New Roman"/>
          <w:szCs w:val="24"/>
        </w:rPr>
        <w:pPrChange w:id="3926" w:author="Camilo Andrés Díaz Gómez" w:date="2023-03-28T17:43:00Z">
          <w:pPr>
            <w:ind w:firstLine="708"/>
          </w:pPr>
        </w:pPrChange>
      </w:pPr>
    </w:p>
    <w:p w14:paraId="35D49C8F" w14:textId="77777777" w:rsidR="00A42751" w:rsidRPr="002B569F" w:rsidRDefault="007A700C" w:rsidP="002B569F">
      <w:pPr>
        <w:pStyle w:val="Ttulo5"/>
        <w:ind w:left="708"/>
        <w:rPr>
          <w:ins w:id="3927" w:author="Camilo Andrés Díaz Gómez" w:date="2023-03-14T21:07:00Z"/>
          <w:rFonts w:ascii="Times New Roman" w:hAnsi="Times New Roman" w:cs="Times New Roman"/>
          <w:b/>
          <w:bCs/>
          <w:i/>
          <w:iCs/>
          <w:color w:val="auto"/>
          <w:szCs w:val="24"/>
          <w:rPrChange w:id="3928" w:author="Camilo Andrés Díaz Gómez" w:date="2023-03-28T17:42:00Z">
            <w:rPr>
              <w:ins w:id="3929" w:author="Camilo Andrés Díaz Gómez" w:date="2023-03-14T21:07:00Z"/>
            </w:rPr>
          </w:rPrChange>
        </w:rPr>
        <w:pPrChange w:id="3930" w:author="Camilo Andrés Díaz Gómez" w:date="2023-03-28T17:43:00Z">
          <w:pPr>
            <w:ind w:firstLine="720"/>
          </w:pPr>
        </w:pPrChange>
      </w:pPr>
      <w:r w:rsidRPr="002B569F">
        <w:rPr>
          <w:rFonts w:ascii="Times New Roman" w:hAnsi="Times New Roman" w:cs="Times New Roman"/>
          <w:b/>
          <w:bCs/>
          <w:i/>
          <w:iCs/>
          <w:color w:val="auto"/>
          <w:szCs w:val="24"/>
          <w:rPrChange w:id="3931" w:author="Camilo Andrés Díaz Gómez" w:date="2023-03-28T17:42:00Z">
            <w:rPr/>
          </w:rPrChange>
        </w:rPr>
        <w:t>Elaboración del sistema comunicativo</w:t>
      </w:r>
    </w:p>
    <w:p w14:paraId="3CC954C8" w14:textId="77777777" w:rsidR="000D1684" w:rsidRDefault="000D1684" w:rsidP="000D1684">
      <w:pPr>
        <w:ind w:left="708" w:firstLine="720"/>
        <w:rPr>
          <w:ins w:id="3932" w:author="Camilo Andrés Díaz Gómez" w:date="2023-03-28T17:52:00Z"/>
          <w:rFonts w:cs="Times New Roman"/>
          <w:b/>
          <w:bCs/>
          <w:i/>
          <w:iCs/>
          <w:szCs w:val="24"/>
        </w:rPr>
      </w:pPr>
    </w:p>
    <w:p w14:paraId="7657BEE9" w14:textId="50B14C4F" w:rsidR="003128E3" w:rsidRPr="002B569F" w:rsidRDefault="003128E3" w:rsidP="000D1684">
      <w:pPr>
        <w:ind w:left="708" w:firstLine="720"/>
        <w:rPr>
          <w:rFonts w:cs="Times New Roman"/>
          <w:szCs w:val="24"/>
        </w:rPr>
        <w:pPrChange w:id="3933" w:author="Camilo Andrés Díaz Gómez" w:date="2023-03-28T17:52:00Z">
          <w:pPr>
            <w:ind w:firstLine="708"/>
          </w:pPr>
        </w:pPrChange>
      </w:pPr>
      <w:del w:id="3934"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etc</w:t>
      </w:r>
      <w:del w:id="3935"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rsidP="002B569F">
      <w:pPr>
        <w:ind w:firstLine="720"/>
        <w:rPr>
          <w:rFonts w:cs="Times New Roman"/>
          <w:szCs w:val="24"/>
        </w:rPr>
        <w:pPrChange w:id="3936" w:author="Camilo Andrés Díaz Gómez" w:date="2023-03-28T17:43:00Z">
          <w:pPr>
            <w:ind w:firstLine="708"/>
          </w:pPr>
        </w:pPrChange>
      </w:pPr>
    </w:p>
    <w:p w14:paraId="1E09CCF6" w14:textId="4D2E43AD" w:rsidR="00A42751" w:rsidRDefault="007A700C" w:rsidP="002B569F">
      <w:pPr>
        <w:pStyle w:val="Ttulo5"/>
        <w:ind w:left="708"/>
        <w:rPr>
          <w:ins w:id="3937"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38"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rsidP="000D1684">
      <w:pPr>
        <w:rPr>
          <w:ins w:id="3939" w:author="Camilo Andrés Díaz Gómez" w:date="2023-03-14T21:07:00Z"/>
        </w:rPr>
        <w:pPrChange w:id="3940" w:author="Camilo Andrés Díaz Gómez" w:date="2023-03-28T17:52:00Z">
          <w:pPr>
            <w:ind w:firstLine="720"/>
          </w:pPr>
        </w:pPrChange>
      </w:pPr>
    </w:p>
    <w:p w14:paraId="42A0C667" w14:textId="346D8CC4" w:rsidR="007A700C" w:rsidRPr="002B569F" w:rsidRDefault="003128E3" w:rsidP="000D1684">
      <w:pPr>
        <w:ind w:left="708" w:firstLine="720"/>
        <w:rPr>
          <w:rFonts w:cs="Times New Roman"/>
          <w:szCs w:val="24"/>
        </w:rPr>
        <w:pPrChange w:id="3941" w:author="Camilo Andrés Díaz Gómez" w:date="2023-03-28T17:52:00Z">
          <w:pPr>
            <w:ind w:firstLine="708"/>
          </w:pPr>
        </w:pPrChange>
      </w:pPr>
      <w:del w:id="3942"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rsidP="002B569F">
      <w:pPr>
        <w:ind w:firstLine="720"/>
        <w:rPr>
          <w:rFonts w:cs="Times New Roman"/>
          <w:szCs w:val="24"/>
        </w:rPr>
        <w:pPrChange w:id="3943" w:author="Camilo Andrés Díaz Gómez" w:date="2023-03-28T17:43:00Z">
          <w:pPr/>
        </w:pPrChange>
      </w:pPr>
    </w:p>
    <w:p w14:paraId="44022BEF" w14:textId="1EFC2C0F" w:rsidR="00A42751" w:rsidRDefault="007A700C" w:rsidP="002B569F">
      <w:pPr>
        <w:pStyle w:val="Ttulo5"/>
        <w:ind w:left="708"/>
        <w:rPr>
          <w:ins w:id="3944"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45" w:author="Camilo Andrés Díaz Gómez" w:date="2023-03-28T17:42:00Z">
            <w:rPr>
              <w:rFonts w:ascii="Times New Roman" w:eastAsiaTheme="minorHAnsi" w:hAnsi="Times New Roman" w:cstheme="minorBidi"/>
              <w:color w:val="auto"/>
            </w:rPr>
          </w:rPrChange>
        </w:rPr>
        <w:t>Validación fina</w:t>
      </w:r>
      <w:ins w:id="3946" w:author="Camilo Andrés Díaz Gómez" w:date="2023-03-14T21:07:00Z">
        <w:r w:rsidR="00A42751" w:rsidRPr="002B569F">
          <w:rPr>
            <w:rFonts w:ascii="Times New Roman" w:hAnsi="Times New Roman" w:cs="Times New Roman"/>
            <w:b/>
            <w:bCs/>
            <w:i/>
            <w:iCs/>
            <w:color w:val="auto"/>
            <w:szCs w:val="24"/>
            <w:rPrChange w:id="3947"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rsidP="000D1684">
      <w:pPr>
        <w:rPr>
          <w:ins w:id="3948" w:author="Camilo Andrés Díaz Gómez" w:date="2023-03-14T21:07:00Z"/>
        </w:rPr>
        <w:pPrChange w:id="3949" w:author="Camilo Andrés Díaz Gómez" w:date="2023-03-28T17:52:00Z">
          <w:pPr>
            <w:ind w:firstLine="720"/>
          </w:pPr>
        </w:pPrChange>
      </w:pPr>
    </w:p>
    <w:p w14:paraId="621E61D9" w14:textId="66F5DDB7" w:rsidR="007A700C" w:rsidRPr="002B569F" w:rsidRDefault="007A700C" w:rsidP="000D1684">
      <w:pPr>
        <w:ind w:left="708" w:firstLine="720"/>
        <w:rPr>
          <w:rFonts w:cs="Times New Roman"/>
          <w:szCs w:val="24"/>
        </w:rPr>
        <w:pPrChange w:id="3950" w:author="Camilo Andrés Díaz Gómez" w:date="2023-03-28T17:52:00Z">
          <w:pPr>
            <w:ind w:firstLine="708"/>
          </w:pPr>
        </w:pPrChange>
      </w:pPr>
      <w:del w:id="3951"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rsidP="002B569F">
      <w:pPr>
        <w:ind w:firstLine="720"/>
        <w:rPr>
          <w:rFonts w:cs="Times New Roman"/>
          <w:b/>
          <w:bCs/>
          <w:szCs w:val="24"/>
        </w:rPr>
        <w:pPrChange w:id="3952" w:author="Camilo Andrés Díaz Gómez" w:date="2023-03-28T17:43:00Z">
          <w:pPr/>
        </w:pPrChange>
      </w:pPr>
    </w:p>
    <w:p w14:paraId="22C5F592" w14:textId="002D3A93" w:rsidR="00704945" w:rsidRPr="002B569F" w:rsidRDefault="007A700C" w:rsidP="002B569F">
      <w:pPr>
        <w:pStyle w:val="Ttulo4"/>
        <w:rPr>
          <w:rFonts w:ascii="Times New Roman" w:hAnsi="Times New Roman" w:cs="Times New Roman"/>
          <w:b/>
          <w:bCs/>
          <w:color w:val="auto"/>
          <w:szCs w:val="24"/>
          <w:rPrChange w:id="3953" w:author="Camilo Andrés Díaz Gómez" w:date="2023-03-28T17:42:00Z">
            <w:rPr/>
          </w:rPrChange>
        </w:rPr>
        <w:pPrChange w:id="3954" w:author="Camilo Andrés Díaz Gómez" w:date="2023-03-28T17:43:00Z">
          <w:pPr>
            <w:ind w:firstLine="708"/>
          </w:pPr>
        </w:pPrChange>
      </w:pPr>
      <w:bookmarkStart w:id="3955" w:name="_Toc56811428"/>
      <w:bookmarkStart w:id="3956" w:name="_Toc115172942"/>
      <w:r w:rsidRPr="002B569F">
        <w:rPr>
          <w:rFonts w:ascii="Times New Roman" w:hAnsi="Times New Roman" w:cs="Times New Roman"/>
          <w:b/>
          <w:bCs/>
          <w:i w:val="0"/>
          <w:iCs w:val="0"/>
          <w:color w:val="auto"/>
          <w:szCs w:val="24"/>
          <w:rPrChange w:id="3957" w:author="Camilo Andrés Díaz Gómez" w:date="2023-03-28T17:42:00Z">
            <w:rPr>
              <w:i/>
              <w:iCs/>
            </w:rPr>
          </w:rPrChange>
        </w:rPr>
        <w:t>Modelos de simulación</w:t>
      </w:r>
      <w:bookmarkEnd w:id="3955"/>
      <w:bookmarkEnd w:id="3956"/>
      <w:del w:id="3958" w:author="Camilo Andrés Díaz Gómez" w:date="2023-03-14T21:08:00Z">
        <w:r w:rsidR="00E07D42" w:rsidRPr="002B569F" w:rsidDel="00A42751">
          <w:rPr>
            <w:rFonts w:ascii="Times New Roman" w:hAnsi="Times New Roman" w:cs="Times New Roman"/>
            <w:b/>
            <w:bCs/>
            <w:i w:val="0"/>
            <w:iCs w:val="0"/>
            <w:color w:val="auto"/>
            <w:szCs w:val="24"/>
            <w:rPrChange w:id="3959" w:author="Camilo Andrés Díaz Gómez" w:date="2023-03-28T17:42:00Z">
              <w:rPr>
                <w:i/>
                <w:iCs/>
              </w:rPr>
            </w:rPrChange>
          </w:rPr>
          <w:delText>.</w:delText>
        </w:r>
      </w:del>
    </w:p>
    <w:p w14:paraId="59E667C6" w14:textId="77777777" w:rsidR="000D1684" w:rsidRDefault="000D1684" w:rsidP="000D1684">
      <w:pPr>
        <w:ind w:left="708" w:firstLine="720"/>
        <w:rPr>
          <w:ins w:id="3960" w:author="Camilo Andrés Díaz Gómez" w:date="2023-03-28T17:52:00Z"/>
          <w:rFonts w:cs="Times New Roman"/>
          <w:szCs w:val="24"/>
        </w:rPr>
      </w:pPr>
    </w:p>
    <w:p w14:paraId="7FD51580" w14:textId="6156CC3F" w:rsidR="007A700C" w:rsidRPr="002B569F" w:rsidRDefault="007A700C" w:rsidP="000D1684">
      <w:pPr>
        <w:ind w:left="708" w:firstLine="720"/>
        <w:rPr>
          <w:rFonts w:cs="Times New Roman"/>
          <w:b/>
          <w:bCs/>
          <w:i/>
          <w:iCs/>
          <w:szCs w:val="24"/>
        </w:rPr>
        <w:pPrChange w:id="3961"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rsidP="002B569F">
      <w:pPr>
        <w:ind w:firstLine="720"/>
        <w:rPr>
          <w:rFonts w:cs="Times New Roman"/>
          <w:szCs w:val="24"/>
        </w:rPr>
        <w:pPrChange w:id="3962" w:author="Camilo Andrés Díaz Gómez" w:date="2023-03-28T17:43:00Z">
          <w:pPr/>
        </w:pPrChange>
      </w:pPr>
    </w:p>
    <w:p w14:paraId="194C2F38" w14:textId="113F246E" w:rsidR="00A42751" w:rsidRPr="002B569F" w:rsidRDefault="007A700C" w:rsidP="002B569F">
      <w:pPr>
        <w:pStyle w:val="Ttulo5"/>
        <w:ind w:left="708"/>
        <w:rPr>
          <w:ins w:id="3963" w:author="Camilo Andrés Díaz Gómez" w:date="2023-03-14T21:08:00Z"/>
          <w:rStyle w:val="Ttulo4Car"/>
          <w:rFonts w:ascii="Times New Roman" w:eastAsiaTheme="minorEastAsia" w:hAnsi="Times New Roman" w:cs="Times New Roman"/>
          <w:b/>
          <w:bCs/>
          <w:color w:val="auto"/>
          <w:szCs w:val="24"/>
          <w:rPrChange w:id="3964" w:author="Camilo Andrés Díaz Gómez" w:date="2023-03-28T17:42:00Z">
            <w:rPr>
              <w:ins w:id="3965" w:author="Camilo Andrés Díaz Gómez" w:date="2023-03-14T21:08:00Z"/>
              <w:rStyle w:val="Ttulo4Car"/>
              <w:rFonts w:ascii="Times New Roman" w:eastAsiaTheme="minorEastAsia" w:hAnsi="Times New Roman" w:cs="Times New Roman"/>
              <w:b/>
              <w:bCs/>
              <w:color w:val="000000" w:themeColor="text1"/>
              <w:szCs w:val="24"/>
            </w:rPr>
          </w:rPrChange>
        </w:rPr>
        <w:pPrChange w:id="3966" w:author="Camilo Andrés Díaz Gómez" w:date="2023-03-28T17:43:00Z">
          <w:pPr>
            <w:ind w:firstLine="720"/>
          </w:pPr>
        </w:pPrChange>
      </w:pPr>
      <w:bookmarkStart w:id="3967" w:name="_Toc115172943"/>
      <w:r w:rsidRPr="002B569F">
        <w:rPr>
          <w:rStyle w:val="Ttulo4Car"/>
          <w:rFonts w:ascii="Times New Roman" w:eastAsiaTheme="minorEastAsia" w:hAnsi="Times New Roman" w:cs="Times New Roman"/>
          <w:b/>
          <w:bCs/>
          <w:color w:val="auto"/>
          <w:szCs w:val="24"/>
          <w:rPrChange w:id="3968"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967"/>
      <w:del w:id="3969"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970"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971"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972"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973"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rsidP="002B569F">
      <w:pPr>
        <w:ind w:firstLine="720"/>
        <w:rPr>
          <w:rFonts w:cs="Times New Roman"/>
          <w:szCs w:val="24"/>
        </w:rPr>
        <w:pPrChange w:id="3974" w:author="Camilo Andrés Díaz Gómez" w:date="2023-03-28T17:43:00Z">
          <w:pPr>
            <w:ind w:firstLine="708"/>
          </w:pPr>
        </w:pPrChange>
      </w:pPr>
      <w:r w:rsidRPr="002B569F">
        <w:rPr>
          <w:rStyle w:val="normaltextrun"/>
          <w:rFonts w:cs="Times New Roman"/>
          <w:szCs w:val="24"/>
          <w:rPrChange w:id="3975"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976" w:author="Camilo Andrés Díaz Gómez" w:date="2023-03-14T20:19:00Z">
        <w:r w:rsidRPr="002B569F" w:rsidDel="00952EC4">
          <w:rPr>
            <w:rStyle w:val="normaltextrun"/>
            <w:rFonts w:cs="Times New Roman"/>
            <w:szCs w:val="24"/>
            <w:rPrChange w:id="3977"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rsidP="002B569F">
      <w:pPr>
        <w:ind w:firstLine="720"/>
        <w:rPr>
          <w:rFonts w:cs="Times New Roman"/>
          <w:szCs w:val="24"/>
        </w:rPr>
        <w:pPrChange w:id="3978" w:author="Camilo Andrés Díaz Gómez" w:date="2023-03-28T17:43:00Z">
          <w:pPr/>
        </w:pPrChange>
      </w:pPr>
    </w:p>
    <w:p w14:paraId="6B3FD267" w14:textId="467C2523" w:rsidR="00A42751" w:rsidRPr="002B569F" w:rsidRDefault="007A700C" w:rsidP="002B569F">
      <w:pPr>
        <w:pStyle w:val="Ttulo5"/>
        <w:ind w:left="708"/>
        <w:rPr>
          <w:ins w:id="3979" w:author="Camilo Andrés Díaz Gómez" w:date="2023-03-14T21:08:00Z"/>
          <w:rStyle w:val="Ttulo4Car"/>
          <w:rFonts w:ascii="Times New Roman" w:eastAsiaTheme="minorEastAsia" w:hAnsi="Times New Roman" w:cs="Times New Roman"/>
          <w:b/>
          <w:bCs/>
          <w:color w:val="auto"/>
          <w:szCs w:val="24"/>
          <w:rPrChange w:id="3980" w:author="Camilo Andrés Díaz Gómez" w:date="2023-03-28T17:42:00Z">
            <w:rPr>
              <w:ins w:id="3981" w:author="Camilo Andrés Díaz Gómez" w:date="2023-03-14T21:08:00Z"/>
              <w:rStyle w:val="Ttulo4Car"/>
              <w:rFonts w:ascii="Times New Roman" w:eastAsiaTheme="minorEastAsia" w:hAnsi="Times New Roman" w:cs="Times New Roman"/>
              <w:b/>
              <w:bCs/>
              <w:color w:val="000000" w:themeColor="text1"/>
              <w:szCs w:val="24"/>
            </w:rPr>
          </w:rPrChange>
        </w:rPr>
        <w:pPrChange w:id="3982" w:author="Camilo Andrés Díaz Gómez" w:date="2023-03-28T17:43:00Z">
          <w:pPr>
            <w:ind w:firstLine="720"/>
          </w:pPr>
        </w:pPrChange>
      </w:pPr>
      <w:bookmarkStart w:id="3983" w:name="_Toc115172944"/>
      <w:r w:rsidRPr="002B569F">
        <w:rPr>
          <w:rStyle w:val="Ttulo4Car"/>
          <w:rFonts w:ascii="Times New Roman" w:eastAsiaTheme="minorEastAsia" w:hAnsi="Times New Roman" w:cs="Times New Roman"/>
          <w:b/>
          <w:bCs/>
          <w:color w:val="auto"/>
          <w:szCs w:val="24"/>
          <w:rPrChange w:id="3984"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983"/>
      <w:del w:id="3985"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986"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987"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rsidP="000D1684">
      <w:pPr>
        <w:ind w:left="708" w:firstLine="720"/>
        <w:rPr>
          <w:ins w:id="3988" w:author="Camilo Andrés Díaz Gómez" w:date="2023-03-14T20:16:00Z"/>
          <w:rFonts w:cs="Times New Roman"/>
          <w:szCs w:val="24"/>
        </w:rPr>
        <w:pPrChange w:id="3989" w:author="Camilo Andrés Díaz Gómez" w:date="2023-03-28T17:52:00Z">
          <w:pPr>
            <w:ind w:firstLine="720"/>
          </w:pPr>
        </w:pPrChange>
      </w:pPr>
      <w:del w:id="3990" w:author="Camilo Andrés Díaz Gómez" w:date="2023-03-14T21:08:00Z">
        <w:r w:rsidRPr="002B569F" w:rsidDel="00A42751">
          <w:rPr>
            <w:rStyle w:val="Ttulo4Car"/>
            <w:rFonts w:ascii="Times New Roman" w:eastAsiaTheme="minorEastAsia" w:hAnsi="Times New Roman" w:cs="Times New Roman"/>
            <w:b/>
            <w:bCs/>
            <w:color w:val="auto"/>
            <w:szCs w:val="24"/>
            <w:rPrChange w:id="3991"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992"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993" w:author="Camilo Andrés Díaz Gómez" w:date="2023-03-14T20:19:00Z">
        <w:r w:rsidR="007A700C" w:rsidRPr="002B569F" w:rsidDel="00952EC4">
          <w:rPr>
            <w:rStyle w:val="normaltextrun"/>
            <w:rFonts w:cs="Times New Roman"/>
            <w:szCs w:val="24"/>
            <w:bdr w:val="none" w:sz="0" w:space="0" w:color="auto" w:frame="1"/>
            <w:rPrChange w:id="3994"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995"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rsidP="002B569F">
      <w:pPr>
        <w:ind w:firstLine="720"/>
        <w:rPr>
          <w:rFonts w:cs="Times New Roman"/>
          <w:szCs w:val="24"/>
        </w:rPr>
        <w:pPrChange w:id="3996" w:author="Camilo Andrés Díaz Gómez" w:date="2023-03-28T17:43:00Z">
          <w:pPr>
            <w:ind w:firstLine="708"/>
          </w:pPr>
        </w:pPrChange>
      </w:pPr>
    </w:p>
    <w:p w14:paraId="59609774" w14:textId="69BA8F08" w:rsidR="00A42751" w:rsidRPr="002B569F" w:rsidRDefault="007A700C" w:rsidP="002B569F">
      <w:pPr>
        <w:pStyle w:val="Ttulo5"/>
        <w:ind w:left="708"/>
        <w:rPr>
          <w:ins w:id="3997" w:author="Camilo Andrés Díaz Gómez" w:date="2023-03-14T21:08:00Z"/>
          <w:rStyle w:val="Ttulo4Car"/>
          <w:rFonts w:ascii="Times New Roman" w:eastAsiaTheme="minorEastAsia" w:hAnsi="Times New Roman" w:cs="Times New Roman"/>
          <w:b/>
          <w:bCs/>
          <w:color w:val="auto"/>
          <w:szCs w:val="24"/>
          <w:rPrChange w:id="3998" w:author="Camilo Andrés Díaz Gómez" w:date="2023-03-28T17:42:00Z">
            <w:rPr>
              <w:ins w:id="3999" w:author="Camilo Andrés Díaz Gómez" w:date="2023-03-14T21:08:00Z"/>
              <w:rStyle w:val="Ttulo4Car"/>
              <w:rFonts w:ascii="Times New Roman" w:eastAsiaTheme="minorEastAsia" w:hAnsi="Times New Roman" w:cs="Times New Roman"/>
              <w:b/>
              <w:bCs/>
              <w:color w:val="000000" w:themeColor="text1"/>
              <w:szCs w:val="24"/>
            </w:rPr>
          </w:rPrChange>
        </w:rPr>
        <w:pPrChange w:id="4000" w:author="Camilo Andrés Díaz Gómez" w:date="2023-03-28T17:43:00Z">
          <w:pPr>
            <w:ind w:firstLine="720"/>
          </w:pPr>
        </w:pPrChange>
      </w:pPr>
      <w:bookmarkStart w:id="4001" w:name="_Toc115172945"/>
      <w:r w:rsidRPr="002B569F">
        <w:rPr>
          <w:rStyle w:val="Ttulo4Car"/>
          <w:rFonts w:ascii="Times New Roman" w:eastAsiaTheme="minorEastAsia" w:hAnsi="Times New Roman" w:cs="Times New Roman"/>
          <w:b/>
          <w:bCs/>
          <w:color w:val="auto"/>
          <w:szCs w:val="24"/>
          <w:rPrChange w:id="4002"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4001"/>
    </w:p>
    <w:p w14:paraId="0D172B50" w14:textId="77777777" w:rsidR="000D1684" w:rsidRDefault="00E07D42" w:rsidP="002B569F">
      <w:pPr>
        <w:ind w:firstLine="720"/>
        <w:rPr>
          <w:ins w:id="4003" w:author="Camilo Andrés Díaz Gómez" w:date="2023-03-28T17:52:00Z"/>
          <w:rStyle w:val="Ttulo4Car"/>
          <w:rFonts w:ascii="Times New Roman" w:eastAsiaTheme="minorEastAsia" w:hAnsi="Times New Roman" w:cs="Times New Roman"/>
          <w:b/>
          <w:bCs/>
          <w:color w:val="auto"/>
          <w:szCs w:val="24"/>
        </w:rPr>
      </w:pPr>
      <w:del w:id="4004" w:author="Camilo Andrés Díaz Gómez" w:date="2023-03-14T21:08:00Z">
        <w:r w:rsidRPr="002B569F" w:rsidDel="00A42751">
          <w:rPr>
            <w:rStyle w:val="Ttulo4Car"/>
            <w:rFonts w:ascii="Times New Roman" w:eastAsiaTheme="minorEastAsia" w:hAnsi="Times New Roman" w:cs="Times New Roman"/>
            <w:b/>
            <w:bCs/>
            <w:color w:val="auto"/>
            <w:szCs w:val="24"/>
            <w:rPrChange w:id="4005"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4006"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4007"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rsidP="000D1684">
      <w:pPr>
        <w:ind w:left="708" w:firstLine="720"/>
        <w:rPr>
          <w:rFonts w:cs="Times New Roman"/>
          <w:szCs w:val="24"/>
        </w:rPr>
        <w:pPrChange w:id="4008" w:author="Camilo Andrés Díaz Gómez" w:date="2023-03-28T17:52:00Z">
          <w:pPr>
            <w:ind w:firstLine="708"/>
          </w:pPr>
        </w:pPrChange>
      </w:pPr>
      <w:r w:rsidRPr="002B569F">
        <w:rPr>
          <w:rStyle w:val="normaltextrun"/>
          <w:rFonts w:cs="Times New Roman"/>
          <w:szCs w:val="24"/>
          <w:rPrChange w:id="4009"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4010" w:author="Camilo Andrés Díaz Gómez" w:date="2023-03-14T20:19:00Z">
        <w:r w:rsidRPr="002B569F" w:rsidDel="00952EC4">
          <w:rPr>
            <w:rStyle w:val="normaltextrun"/>
            <w:rFonts w:cs="Times New Roman"/>
            <w:szCs w:val="24"/>
            <w:rPrChange w:id="4011"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rsidP="002B569F">
      <w:pPr>
        <w:ind w:firstLine="720"/>
        <w:rPr>
          <w:rFonts w:cs="Times New Roman"/>
          <w:szCs w:val="24"/>
        </w:rPr>
        <w:pPrChange w:id="4012" w:author="Camilo Andrés Díaz Gómez" w:date="2023-03-28T17:43:00Z">
          <w:pPr/>
        </w:pPrChange>
      </w:pPr>
    </w:p>
    <w:p w14:paraId="693C6B2B" w14:textId="47FEAE3D" w:rsidR="00A42751" w:rsidRPr="002B569F" w:rsidRDefault="007A700C" w:rsidP="002B569F">
      <w:pPr>
        <w:pStyle w:val="Ttulo5"/>
        <w:ind w:left="708"/>
        <w:rPr>
          <w:ins w:id="4013" w:author="Camilo Andrés Díaz Gómez" w:date="2023-03-14T21:08:00Z"/>
          <w:rStyle w:val="Ttulo4Car"/>
          <w:rFonts w:ascii="Times New Roman" w:eastAsiaTheme="minorEastAsia" w:hAnsi="Times New Roman" w:cs="Times New Roman"/>
          <w:b/>
          <w:bCs/>
          <w:color w:val="auto"/>
          <w:szCs w:val="24"/>
          <w:rPrChange w:id="4014" w:author="Camilo Andrés Díaz Gómez" w:date="2023-03-28T17:42:00Z">
            <w:rPr>
              <w:ins w:id="4015" w:author="Camilo Andrés Díaz Gómez" w:date="2023-03-14T21:08:00Z"/>
              <w:rStyle w:val="Ttulo4Car"/>
              <w:rFonts w:ascii="Times New Roman" w:eastAsiaTheme="minorEastAsia" w:hAnsi="Times New Roman" w:cs="Times New Roman"/>
              <w:b/>
              <w:bCs/>
              <w:color w:val="000000" w:themeColor="text1"/>
              <w:szCs w:val="24"/>
            </w:rPr>
          </w:rPrChange>
        </w:rPr>
        <w:pPrChange w:id="4016" w:author="Camilo Andrés Díaz Gómez" w:date="2023-03-28T17:43:00Z">
          <w:pPr>
            <w:ind w:firstLine="720"/>
          </w:pPr>
        </w:pPrChange>
      </w:pPr>
      <w:bookmarkStart w:id="4017" w:name="_Toc115172946"/>
      <w:r w:rsidRPr="002B569F">
        <w:rPr>
          <w:rStyle w:val="Ttulo4Car"/>
          <w:rFonts w:ascii="Times New Roman" w:eastAsiaTheme="minorEastAsia" w:hAnsi="Times New Roman" w:cs="Times New Roman"/>
          <w:b/>
          <w:bCs/>
          <w:color w:val="auto"/>
          <w:szCs w:val="24"/>
          <w:rPrChange w:id="4018"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4017"/>
    </w:p>
    <w:p w14:paraId="174D4CFD" w14:textId="77777777" w:rsidR="000D1684" w:rsidRDefault="000D1684" w:rsidP="000D1684">
      <w:pPr>
        <w:ind w:left="708" w:firstLine="720"/>
        <w:rPr>
          <w:ins w:id="4019"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rsidP="000D1684">
      <w:pPr>
        <w:ind w:left="708" w:firstLine="720"/>
        <w:rPr>
          <w:rFonts w:cs="Times New Roman"/>
          <w:szCs w:val="24"/>
        </w:rPr>
        <w:pPrChange w:id="4020" w:author="Camilo Andrés Díaz Gómez" w:date="2023-03-28T17:52:00Z">
          <w:pPr>
            <w:ind w:firstLine="708"/>
          </w:pPr>
        </w:pPrChange>
      </w:pPr>
      <w:del w:id="4021" w:author="Camilo Andrés Díaz Gómez" w:date="2023-03-14T21:08:00Z">
        <w:r w:rsidRPr="002B569F" w:rsidDel="00A42751">
          <w:rPr>
            <w:rStyle w:val="Ttulo4Car"/>
            <w:rFonts w:ascii="Times New Roman" w:eastAsiaTheme="minorEastAsia" w:hAnsi="Times New Roman" w:cs="Times New Roman"/>
            <w:b/>
            <w:bCs/>
            <w:color w:val="auto"/>
            <w:szCs w:val="24"/>
            <w:rPrChange w:id="402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40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rsidP="002B569F">
      <w:pPr>
        <w:ind w:firstLine="720"/>
        <w:rPr>
          <w:rFonts w:cs="Times New Roman"/>
          <w:szCs w:val="24"/>
        </w:rPr>
        <w:pPrChange w:id="4024" w:author="Camilo Andrés Díaz Gómez" w:date="2023-03-28T17:43:00Z">
          <w:pPr/>
        </w:pPrChange>
      </w:pPr>
    </w:p>
    <w:p w14:paraId="7B247DE8" w14:textId="33235FE4" w:rsidR="00A42751" w:rsidRPr="002B569F" w:rsidRDefault="007A700C" w:rsidP="002B569F">
      <w:pPr>
        <w:pStyle w:val="Ttulo5"/>
        <w:ind w:left="708"/>
        <w:rPr>
          <w:ins w:id="4025" w:author="Camilo Andrés Díaz Gómez" w:date="2023-03-14T21:08:00Z"/>
          <w:rStyle w:val="Ttulo4Car"/>
          <w:rFonts w:ascii="Times New Roman" w:eastAsiaTheme="minorEastAsia" w:hAnsi="Times New Roman" w:cs="Times New Roman"/>
          <w:b/>
          <w:bCs/>
          <w:color w:val="auto"/>
          <w:szCs w:val="24"/>
          <w:rPrChange w:id="4026" w:author="Camilo Andrés Díaz Gómez" w:date="2023-03-28T17:42:00Z">
            <w:rPr>
              <w:ins w:id="4027" w:author="Camilo Andrés Díaz Gómez" w:date="2023-03-14T21:08:00Z"/>
              <w:rStyle w:val="Ttulo4Car"/>
              <w:rFonts w:ascii="Times New Roman" w:eastAsiaTheme="minorEastAsia" w:hAnsi="Times New Roman" w:cs="Times New Roman"/>
              <w:b/>
              <w:bCs/>
              <w:color w:val="000000" w:themeColor="text1"/>
              <w:szCs w:val="24"/>
            </w:rPr>
          </w:rPrChange>
        </w:rPr>
        <w:pPrChange w:id="4028" w:author="Camilo Andrés Díaz Gómez" w:date="2023-03-28T17:43:00Z">
          <w:pPr>
            <w:ind w:firstLine="720"/>
          </w:pPr>
        </w:pPrChange>
      </w:pPr>
      <w:bookmarkStart w:id="4029" w:name="_Toc115172947"/>
      <w:r w:rsidRPr="002B569F">
        <w:rPr>
          <w:rStyle w:val="Ttulo4Car"/>
          <w:rFonts w:ascii="Times New Roman" w:eastAsiaTheme="minorEastAsia" w:hAnsi="Times New Roman" w:cs="Times New Roman"/>
          <w:b/>
          <w:bCs/>
          <w:color w:val="auto"/>
          <w:szCs w:val="24"/>
          <w:rPrChange w:id="4030"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4029"/>
    </w:p>
    <w:p w14:paraId="1610B58E" w14:textId="77777777" w:rsidR="000D1684" w:rsidRDefault="000D1684" w:rsidP="002B569F">
      <w:pPr>
        <w:ind w:firstLine="720"/>
        <w:rPr>
          <w:ins w:id="4031"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rsidP="000D1684">
      <w:pPr>
        <w:ind w:left="708" w:firstLine="720"/>
        <w:rPr>
          <w:rFonts w:cs="Times New Roman"/>
          <w:szCs w:val="24"/>
        </w:rPr>
        <w:pPrChange w:id="4032" w:author="Camilo Andrés Díaz Gómez" w:date="2023-03-28T17:52:00Z">
          <w:pPr>
            <w:ind w:firstLine="708"/>
          </w:pPr>
        </w:pPrChange>
      </w:pPr>
      <w:del w:id="4033" w:author="Camilo Andrés Díaz Gómez" w:date="2023-03-14T21:08:00Z">
        <w:r w:rsidRPr="002B569F" w:rsidDel="00A42751">
          <w:rPr>
            <w:rStyle w:val="Ttulo4Car"/>
            <w:rFonts w:ascii="Times New Roman" w:eastAsiaTheme="minorEastAsia" w:hAnsi="Times New Roman" w:cs="Times New Roman"/>
            <w:b/>
            <w:bCs/>
            <w:color w:val="auto"/>
            <w:szCs w:val="24"/>
            <w:rPrChange w:id="4034"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w:t>
      </w:r>
      <w:r w:rsidR="007A700C" w:rsidRPr="002B569F">
        <w:rPr>
          <w:rFonts w:cs="Times New Roman"/>
          <w:szCs w:val="24"/>
        </w:rPr>
        <w:lastRenderedPageBreak/>
        <w:t>remitidos a diferentes especialistas y tratamientos según la incidencia que hayan sufrido, por lo que el tiempo y otros factores son alterados con respecto a el tipo de atención que dicho paciente requiera</w:t>
      </w:r>
      <w:del w:id="4035"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rsidP="002B569F">
      <w:pPr>
        <w:ind w:firstLine="720"/>
        <w:rPr>
          <w:rFonts w:cs="Times New Roman"/>
          <w:szCs w:val="24"/>
        </w:rPr>
        <w:pPrChange w:id="4036" w:author="Camilo Andrés Díaz Gómez" w:date="2023-03-28T17:43:00Z">
          <w:pPr/>
        </w:pPrChange>
      </w:pPr>
    </w:p>
    <w:p w14:paraId="42832A1C" w14:textId="1AC3A453" w:rsidR="00A42751" w:rsidRPr="002B569F" w:rsidRDefault="007A700C" w:rsidP="002B569F">
      <w:pPr>
        <w:pStyle w:val="Ttulo5"/>
        <w:ind w:left="708"/>
        <w:rPr>
          <w:ins w:id="4037" w:author="Camilo Andrés Díaz Gómez" w:date="2023-03-14T21:08:00Z"/>
          <w:rStyle w:val="Ttulo4Car"/>
          <w:rFonts w:ascii="Times New Roman" w:eastAsiaTheme="minorEastAsia" w:hAnsi="Times New Roman" w:cs="Times New Roman"/>
          <w:b/>
          <w:bCs/>
          <w:color w:val="auto"/>
          <w:szCs w:val="24"/>
          <w:rPrChange w:id="4038" w:author="Camilo Andrés Díaz Gómez" w:date="2023-03-28T17:42:00Z">
            <w:rPr>
              <w:ins w:id="4039" w:author="Camilo Andrés Díaz Gómez" w:date="2023-03-14T21:08:00Z"/>
              <w:rStyle w:val="Ttulo4Car"/>
              <w:rFonts w:ascii="Times New Roman" w:eastAsiaTheme="minorEastAsia" w:hAnsi="Times New Roman" w:cs="Times New Roman"/>
              <w:b/>
              <w:bCs/>
              <w:color w:val="000000" w:themeColor="text1"/>
              <w:szCs w:val="24"/>
            </w:rPr>
          </w:rPrChange>
        </w:rPr>
        <w:pPrChange w:id="4040" w:author="Camilo Andrés Díaz Gómez" w:date="2023-03-28T17:43:00Z">
          <w:pPr>
            <w:ind w:firstLine="720"/>
          </w:pPr>
        </w:pPrChange>
      </w:pPr>
      <w:bookmarkStart w:id="4041" w:name="_Toc115172948"/>
      <w:r w:rsidRPr="002B569F">
        <w:rPr>
          <w:rStyle w:val="Ttulo4Car"/>
          <w:rFonts w:ascii="Times New Roman" w:eastAsiaTheme="minorEastAsia" w:hAnsi="Times New Roman" w:cs="Times New Roman"/>
          <w:b/>
          <w:bCs/>
          <w:color w:val="auto"/>
          <w:szCs w:val="24"/>
          <w:rPrChange w:id="4042"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4041"/>
    </w:p>
    <w:p w14:paraId="6FEBD492" w14:textId="77777777" w:rsidR="000D1684" w:rsidRDefault="000D1684" w:rsidP="000D1684">
      <w:pPr>
        <w:ind w:left="708" w:firstLine="720"/>
        <w:rPr>
          <w:ins w:id="4043"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rsidP="000D1684">
      <w:pPr>
        <w:ind w:left="708" w:firstLine="720"/>
        <w:rPr>
          <w:rFonts w:cs="Times New Roman"/>
          <w:szCs w:val="24"/>
        </w:rPr>
        <w:pPrChange w:id="4044" w:author="Camilo Andrés Díaz Gómez" w:date="2023-03-28T17:52:00Z">
          <w:pPr>
            <w:ind w:firstLine="708"/>
          </w:pPr>
        </w:pPrChange>
      </w:pPr>
      <w:del w:id="4045" w:author="Camilo Andrés Díaz Gómez" w:date="2023-03-14T21:08:00Z">
        <w:r w:rsidRPr="002B569F" w:rsidDel="00A42751">
          <w:rPr>
            <w:rStyle w:val="Ttulo4Car"/>
            <w:rFonts w:ascii="Times New Roman" w:eastAsiaTheme="minorEastAsia" w:hAnsi="Times New Roman" w:cs="Times New Roman"/>
            <w:b/>
            <w:bCs/>
            <w:color w:val="auto"/>
            <w:szCs w:val="24"/>
            <w:rPrChange w:id="4046"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rsidP="002B569F">
      <w:pPr>
        <w:ind w:firstLine="720"/>
        <w:rPr>
          <w:rFonts w:cs="Times New Roman"/>
          <w:szCs w:val="24"/>
        </w:rPr>
        <w:pPrChange w:id="4047" w:author="Camilo Andrés Díaz Gómez" w:date="2023-03-28T17:43:00Z">
          <w:pPr>
            <w:ind w:firstLine="708"/>
          </w:pPr>
        </w:pPrChange>
      </w:pPr>
    </w:p>
    <w:p w14:paraId="05A92C33" w14:textId="3B74F71E" w:rsidR="00A42751" w:rsidRPr="002B569F" w:rsidRDefault="007A700C" w:rsidP="002B569F">
      <w:pPr>
        <w:pStyle w:val="Ttulo5"/>
        <w:ind w:left="708"/>
        <w:rPr>
          <w:ins w:id="4048" w:author="Camilo Andrés Díaz Gómez" w:date="2023-03-14T21:09:00Z"/>
          <w:rStyle w:val="Ttulo4Car"/>
          <w:rFonts w:ascii="Times New Roman" w:eastAsiaTheme="minorEastAsia" w:hAnsi="Times New Roman" w:cs="Times New Roman"/>
          <w:b/>
          <w:bCs/>
          <w:color w:val="auto"/>
          <w:szCs w:val="24"/>
          <w:rPrChange w:id="4049" w:author="Camilo Andrés Díaz Gómez" w:date="2023-03-28T17:42:00Z">
            <w:rPr>
              <w:ins w:id="4050" w:author="Camilo Andrés Díaz Gómez" w:date="2023-03-14T21:09:00Z"/>
              <w:rStyle w:val="Ttulo4Car"/>
              <w:rFonts w:ascii="Times New Roman" w:eastAsiaTheme="minorEastAsia" w:hAnsi="Times New Roman" w:cs="Times New Roman"/>
              <w:b/>
              <w:bCs/>
              <w:color w:val="000000" w:themeColor="text1"/>
              <w:szCs w:val="24"/>
            </w:rPr>
          </w:rPrChange>
        </w:rPr>
        <w:pPrChange w:id="4051" w:author="Camilo Andrés Díaz Gómez" w:date="2023-03-28T17:43:00Z">
          <w:pPr>
            <w:ind w:firstLine="720"/>
          </w:pPr>
        </w:pPrChange>
      </w:pPr>
      <w:bookmarkStart w:id="4052" w:name="_Toc115172949"/>
      <w:r w:rsidRPr="002B569F">
        <w:rPr>
          <w:rStyle w:val="Ttulo4Car"/>
          <w:rFonts w:ascii="Times New Roman" w:eastAsiaTheme="minorEastAsia" w:hAnsi="Times New Roman" w:cs="Times New Roman"/>
          <w:b/>
          <w:bCs/>
          <w:color w:val="auto"/>
          <w:szCs w:val="24"/>
          <w:rPrChange w:id="4053"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4052"/>
    </w:p>
    <w:p w14:paraId="0E1F1E43" w14:textId="77777777" w:rsidR="000D1684" w:rsidRDefault="000D1684" w:rsidP="000D1684">
      <w:pPr>
        <w:ind w:left="708" w:firstLine="720"/>
        <w:rPr>
          <w:ins w:id="4054"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rsidP="000D1684">
      <w:pPr>
        <w:ind w:left="708" w:firstLine="720"/>
        <w:rPr>
          <w:rFonts w:cs="Times New Roman"/>
          <w:szCs w:val="24"/>
        </w:rPr>
        <w:pPrChange w:id="4055" w:author="Camilo Andrés Díaz Gómez" w:date="2023-03-28T17:52:00Z">
          <w:pPr>
            <w:ind w:firstLine="708"/>
          </w:pPr>
        </w:pPrChange>
      </w:pPr>
      <w:del w:id="4056" w:author="Camilo Andrés Díaz Gómez" w:date="2023-03-14T21:09:00Z">
        <w:r w:rsidRPr="002B569F" w:rsidDel="00A42751">
          <w:rPr>
            <w:rStyle w:val="Ttulo4Car"/>
            <w:rFonts w:ascii="Times New Roman" w:eastAsiaTheme="minorEastAsia" w:hAnsi="Times New Roman" w:cs="Times New Roman"/>
            <w:b/>
            <w:bCs/>
            <w:color w:val="auto"/>
            <w:szCs w:val="24"/>
            <w:rPrChange w:id="4057"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4058" w:author="Camilo Andrés Díaz Gómez" w:date="2023-03-28T17:52:00Z"/>
          <w:rFonts w:ascii="Times New Roman" w:hAnsi="Times New Roman" w:cs="Times New Roman"/>
          <w:b/>
          <w:bCs/>
          <w:i w:val="0"/>
          <w:iCs w:val="0"/>
          <w:color w:val="auto"/>
          <w:szCs w:val="24"/>
        </w:rPr>
      </w:pPr>
      <w:bookmarkStart w:id="4059" w:name="_Toc56811429"/>
      <w:bookmarkStart w:id="4060" w:name="_Toc115172950"/>
      <w:r w:rsidRPr="002B569F">
        <w:rPr>
          <w:rFonts w:ascii="Times New Roman" w:hAnsi="Times New Roman" w:cs="Times New Roman"/>
          <w:b/>
          <w:bCs/>
          <w:i w:val="0"/>
          <w:iCs w:val="0"/>
          <w:color w:val="auto"/>
          <w:szCs w:val="24"/>
          <w:rPrChange w:id="4061"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4059"/>
      <w:bookmarkEnd w:id="4060"/>
      <w:r w:rsidRPr="002B569F">
        <w:rPr>
          <w:rFonts w:ascii="Times New Roman" w:hAnsi="Times New Roman" w:cs="Times New Roman"/>
          <w:b/>
          <w:bCs/>
          <w:i w:val="0"/>
          <w:iCs w:val="0"/>
          <w:color w:val="auto"/>
          <w:szCs w:val="24"/>
          <w:rPrChange w:id="4062"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4063" w:author="Camilo Andrés Díaz Gómez" w:date="2023-03-28T17:52:00Z">
            <w:rPr>
              <w:rStyle w:val="Hipervnculo"/>
              <w:rFonts w:cs="Times New Roman"/>
              <w:b/>
              <w:bCs/>
              <w:i/>
              <w:iCs/>
              <w:szCs w:val="24"/>
            </w:rPr>
          </w:rPrChange>
        </w:rPr>
      </w:pPr>
    </w:p>
    <w:p w14:paraId="482193D6" w14:textId="77777777" w:rsidR="007A700C" w:rsidRPr="002B569F" w:rsidRDefault="007A700C" w:rsidP="002B569F">
      <w:pPr>
        <w:ind w:firstLine="720"/>
        <w:rPr>
          <w:rStyle w:val="Hipervnculo"/>
          <w:rFonts w:eastAsiaTheme="majorEastAsia" w:cs="Times New Roman"/>
          <w:i/>
          <w:iCs/>
          <w:color w:val="auto"/>
          <w:szCs w:val="24"/>
          <w:rPrChange w:id="4064" w:author="Camilo Andrés Díaz Gómez" w:date="2023-03-28T17:42:00Z">
            <w:rPr>
              <w:rStyle w:val="Hipervnculo"/>
              <w:rFonts w:asciiTheme="majorHAnsi" w:eastAsiaTheme="majorEastAsia" w:hAnsiTheme="majorHAnsi" w:cs="Times New Roman"/>
              <w:i/>
              <w:iCs/>
            </w:rPr>
          </w:rPrChange>
        </w:rPr>
        <w:pPrChange w:id="4065"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4066" w:author="Camilo Andrés Díaz Gómez" w:date="2023-03-28T17:42:00Z">
            <w:rPr>
              <w:rStyle w:val="Hipervnculo"/>
              <w:rFonts w:cs="Times New Roman"/>
              <w:szCs w:val="24"/>
            </w:rPr>
          </w:rPrChange>
        </w:rPr>
        <w:t>.</w:t>
      </w:r>
    </w:p>
    <w:p w14:paraId="4B314AA3" w14:textId="77777777" w:rsidR="007A700C" w:rsidRPr="002B569F" w:rsidRDefault="007A700C" w:rsidP="002B569F">
      <w:pPr>
        <w:ind w:firstLine="720"/>
        <w:rPr>
          <w:rStyle w:val="Hipervnculo"/>
          <w:rFonts w:cs="Times New Roman"/>
          <w:color w:val="auto"/>
          <w:szCs w:val="24"/>
          <w:rPrChange w:id="4067" w:author="Camilo Andrés Díaz Gómez" w:date="2023-03-28T17:42:00Z">
            <w:rPr>
              <w:rStyle w:val="Hipervnculo"/>
              <w:rFonts w:cs="Times New Roman"/>
              <w:szCs w:val="24"/>
            </w:rPr>
          </w:rPrChange>
        </w:rPr>
        <w:pPrChange w:id="4068" w:author="Camilo Andrés Díaz Gómez" w:date="2023-03-28T17:43:00Z">
          <w:pPr/>
        </w:pPrChange>
      </w:pPr>
    </w:p>
    <w:p w14:paraId="3D093D83" w14:textId="77777777" w:rsidR="007A700C" w:rsidRPr="002B569F" w:rsidRDefault="007A700C" w:rsidP="002B569F">
      <w:pPr>
        <w:ind w:firstLine="720"/>
        <w:rPr>
          <w:rStyle w:val="Hipervnculo"/>
          <w:rFonts w:cs="Times New Roman"/>
          <w:color w:val="auto"/>
          <w:szCs w:val="24"/>
          <w:u w:val="none"/>
        </w:rPr>
        <w:pPrChange w:id="4069"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rsidP="002B569F">
      <w:pPr>
        <w:ind w:firstLine="720"/>
        <w:rPr>
          <w:rStyle w:val="Hipervnculo"/>
          <w:rFonts w:cs="Times New Roman"/>
          <w:color w:val="auto"/>
          <w:szCs w:val="24"/>
          <w:rPrChange w:id="4070" w:author="Camilo Andrés Díaz Gómez" w:date="2023-03-28T17:42:00Z">
            <w:rPr>
              <w:rStyle w:val="Hipervnculo"/>
              <w:rFonts w:cs="Times New Roman"/>
              <w:szCs w:val="24"/>
            </w:rPr>
          </w:rPrChange>
        </w:rPr>
        <w:pPrChange w:id="4071" w:author="Camilo Andrés Díaz Gómez" w:date="2023-03-28T17:43:00Z">
          <w:pPr/>
        </w:pPrChange>
      </w:pPr>
    </w:p>
    <w:p w14:paraId="05DE0B05" w14:textId="77777777" w:rsidR="007A700C" w:rsidRPr="002B569F" w:rsidRDefault="007A700C" w:rsidP="002B569F">
      <w:pPr>
        <w:ind w:firstLine="720"/>
        <w:rPr>
          <w:rStyle w:val="Hipervnculo"/>
          <w:rFonts w:cs="Times New Roman"/>
          <w:color w:val="auto"/>
          <w:szCs w:val="24"/>
          <w:u w:val="none"/>
        </w:rPr>
        <w:pPrChange w:id="4072"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4073" w:author="Camilo Andrés Díaz Gómez" w:date="2023-03-28T17:42:00Z">
            <w:rPr>
              <w:rStyle w:val="Hipervnculo"/>
              <w:rFonts w:cs="Times New Roman"/>
              <w:szCs w:val="24"/>
            </w:rPr>
          </w:rPrChange>
        </w:rPr>
      </w:pPr>
    </w:p>
    <w:p w14:paraId="2E9920DD" w14:textId="79FF552E" w:rsidR="007A700C" w:rsidRPr="002B569F" w:rsidRDefault="007A700C" w:rsidP="002B569F">
      <w:pPr>
        <w:pStyle w:val="Ttulo4"/>
        <w:rPr>
          <w:rFonts w:ascii="Times New Roman" w:hAnsi="Times New Roman" w:cs="Times New Roman"/>
          <w:b/>
          <w:bCs/>
          <w:color w:val="auto"/>
          <w:szCs w:val="24"/>
          <w:rPrChange w:id="4074" w:author="Camilo Andrés Díaz Gómez" w:date="2023-03-28T17:42:00Z">
            <w:rPr/>
          </w:rPrChange>
        </w:rPr>
        <w:pPrChange w:id="4075" w:author="Camilo Andrés Díaz Gómez" w:date="2023-03-28T17:43:00Z">
          <w:pPr/>
        </w:pPrChange>
      </w:pPr>
      <w:bookmarkStart w:id="4076" w:name="_Toc56811430"/>
      <w:bookmarkStart w:id="4077" w:name="_Toc115172951"/>
      <w:r w:rsidRPr="002B569F">
        <w:rPr>
          <w:rFonts w:ascii="Times New Roman" w:hAnsi="Times New Roman" w:cs="Times New Roman"/>
          <w:b/>
          <w:bCs/>
          <w:i w:val="0"/>
          <w:iCs w:val="0"/>
          <w:color w:val="auto"/>
          <w:szCs w:val="24"/>
          <w:rPrChange w:id="4078" w:author="Camilo Andrés Díaz Gómez" w:date="2023-03-28T17:42:00Z">
            <w:rPr>
              <w:i/>
              <w:iCs/>
            </w:rPr>
          </w:rPrChange>
        </w:rPr>
        <w:t>Variables aleatorias</w:t>
      </w:r>
      <w:bookmarkEnd w:id="4076"/>
      <w:bookmarkEnd w:id="4077"/>
    </w:p>
    <w:p w14:paraId="5E0E63A3" w14:textId="77777777" w:rsidR="000D1684" w:rsidRDefault="000D1684" w:rsidP="002B569F">
      <w:pPr>
        <w:ind w:firstLine="720"/>
        <w:rPr>
          <w:ins w:id="4079" w:author="Camilo Andrés Díaz Gómez" w:date="2023-03-28T17:52:00Z"/>
          <w:rFonts w:cs="Times New Roman"/>
          <w:szCs w:val="24"/>
        </w:rPr>
      </w:pPr>
    </w:p>
    <w:p w14:paraId="438E986D" w14:textId="49C9CEC6" w:rsidR="007A700C" w:rsidRPr="002B569F" w:rsidRDefault="007A700C" w:rsidP="002B569F">
      <w:pPr>
        <w:ind w:firstLine="720"/>
        <w:rPr>
          <w:rFonts w:cs="Times New Roman"/>
          <w:szCs w:val="24"/>
        </w:rPr>
        <w:pPrChange w:id="4080"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rsidP="002B569F">
      <w:pPr>
        <w:ind w:firstLine="720"/>
        <w:rPr>
          <w:rFonts w:cs="Times New Roman"/>
          <w:szCs w:val="24"/>
        </w:rPr>
        <w:pPrChange w:id="4081" w:author="Camilo Andrés Díaz Gómez" w:date="2023-03-28T17:43:00Z">
          <w:pPr/>
        </w:pPrChange>
      </w:pPr>
    </w:p>
    <w:p w14:paraId="00134591" w14:textId="77777777" w:rsidR="007A700C" w:rsidRPr="002B569F" w:rsidRDefault="007A700C" w:rsidP="002B569F">
      <w:pPr>
        <w:ind w:firstLine="720"/>
        <w:rPr>
          <w:rFonts w:cs="Times New Roman"/>
          <w:szCs w:val="24"/>
        </w:rPr>
        <w:pPrChange w:id="4082"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rsidP="002B569F">
      <w:pPr>
        <w:ind w:firstLine="720"/>
        <w:rPr>
          <w:rFonts w:cs="Times New Roman"/>
          <w:szCs w:val="24"/>
        </w:rPr>
        <w:pPrChange w:id="4083" w:author="Camilo Andrés Díaz Gómez" w:date="2023-03-28T17:43:00Z">
          <w:pPr/>
        </w:pPrChange>
      </w:pPr>
    </w:p>
    <w:p w14:paraId="5576BE4D" w14:textId="77777777" w:rsidR="007A700C" w:rsidRPr="002B569F" w:rsidRDefault="007A700C" w:rsidP="002B569F">
      <w:pPr>
        <w:ind w:firstLine="720"/>
        <w:rPr>
          <w:rFonts w:cs="Times New Roman"/>
          <w:szCs w:val="24"/>
        </w:rPr>
        <w:pPrChange w:id="4084"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rsidP="002B569F">
      <w:pPr>
        <w:pStyle w:val="Ttulo4"/>
        <w:rPr>
          <w:rFonts w:ascii="Times New Roman" w:hAnsi="Times New Roman" w:cs="Times New Roman"/>
          <w:b/>
          <w:bCs/>
          <w:color w:val="auto"/>
          <w:szCs w:val="24"/>
          <w:rPrChange w:id="4085" w:author="Camilo Andrés Díaz Gómez" w:date="2023-03-28T17:42:00Z">
            <w:rPr/>
          </w:rPrChange>
        </w:rPr>
        <w:pPrChange w:id="4086" w:author="Camilo Andrés Díaz Gómez" w:date="2023-03-28T17:43:00Z">
          <w:pPr/>
        </w:pPrChange>
      </w:pPr>
      <w:bookmarkStart w:id="4087" w:name="_Toc56811431"/>
      <w:bookmarkStart w:id="4088" w:name="_Toc115172952"/>
      <w:r w:rsidRPr="002B569F">
        <w:rPr>
          <w:rFonts w:ascii="Times New Roman" w:hAnsi="Times New Roman" w:cs="Times New Roman"/>
          <w:b/>
          <w:bCs/>
          <w:i w:val="0"/>
          <w:iCs w:val="0"/>
          <w:color w:val="auto"/>
          <w:szCs w:val="24"/>
          <w:rPrChange w:id="4089" w:author="Camilo Andrés Díaz Gómez" w:date="2023-03-28T17:42:00Z">
            <w:rPr>
              <w:i/>
              <w:iCs/>
            </w:rPr>
          </w:rPrChange>
        </w:rPr>
        <w:t>Modelos probabilísticos</w:t>
      </w:r>
      <w:bookmarkEnd w:id="4087"/>
      <w:bookmarkEnd w:id="4088"/>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rsidP="002B569F">
      <w:pPr>
        <w:ind w:firstLine="720"/>
        <w:rPr>
          <w:rFonts w:cs="Times New Roman"/>
          <w:szCs w:val="24"/>
        </w:rPr>
        <w:pPrChange w:id="4090"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rsidP="002B569F">
      <w:pPr>
        <w:ind w:firstLine="720"/>
        <w:rPr>
          <w:rFonts w:cs="Times New Roman"/>
          <w:szCs w:val="24"/>
        </w:rPr>
        <w:pPrChange w:id="4091" w:author="Camilo Andrés Díaz Gómez" w:date="2023-03-28T17:43:00Z">
          <w:pPr/>
        </w:pPrChange>
      </w:pPr>
    </w:p>
    <w:p w14:paraId="62DAC2BA" w14:textId="77777777" w:rsidR="007A700C" w:rsidRPr="002B569F" w:rsidRDefault="007A700C" w:rsidP="002B569F">
      <w:pPr>
        <w:ind w:firstLine="720"/>
        <w:rPr>
          <w:rFonts w:cs="Times New Roman"/>
          <w:szCs w:val="24"/>
        </w:rPr>
        <w:pPrChange w:id="4092" w:author="Camilo Andrés Díaz Gómez" w:date="2023-03-28T17:43:00Z">
          <w:pPr/>
        </w:pPrChange>
      </w:pPr>
      <w:r w:rsidRPr="002B569F">
        <w:rPr>
          <w:rFonts w:cs="Times New Roman"/>
          <w:szCs w:val="24"/>
        </w:rPr>
        <w:t>Existen varios modelos probabilísticos para variables aleatorias:</w:t>
      </w:r>
    </w:p>
    <w:p w14:paraId="7D6D47DD" w14:textId="77777777" w:rsidR="007A700C" w:rsidRPr="002B569F" w:rsidRDefault="007A700C" w:rsidP="002B569F">
      <w:pPr>
        <w:pStyle w:val="Prrafodelista"/>
        <w:numPr>
          <w:ilvl w:val="0"/>
          <w:numId w:val="19"/>
        </w:numPr>
        <w:rPr>
          <w:rFonts w:cs="Times New Roman"/>
          <w:szCs w:val="24"/>
        </w:rPr>
        <w:pPrChange w:id="4093" w:author="Camilo Andrés Díaz Gómez" w:date="2023-03-28T17:43:00Z">
          <w:pPr>
            <w:ind w:firstLine="720"/>
          </w:pPr>
        </w:pPrChange>
      </w:pPr>
      <w:r w:rsidRPr="002B569F">
        <w:rPr>
          <w:rFonts w:cs="Times New Roman"/>
          <w:szCs w:val="24"/>
        </w:rPr>
        <w:t>Distribución Uniforme</w:t>
      </w:r>
    </w:p>
    <w:p w14:paraId="646AD182" w14:textId="77777777" w:rsidR="007A700C" w:rsidRPr="002B569F" w:rsidRDefault="007A700C" w:rsidP="002B569F">
      <w:pPr>
        <w:pStyle w:val="Prrafodelista"/>
        <w:numPr>
          <w:ilvl w:val="0"/>
          <w:numId w:val="19"/>
        </w:numPr>
        <w:rPr>
          <w:rFonts w:cs="Times New Roman"/>
          <w:szCs w:val="24"/>
        </w:rPr>
        <w:pPrChange w:id="4094" w:author="Camilo Andrés Díaz Gómez" w:date="2023-03-28T17:43:00Z">
          <w:pPr>
            <w:ind w:firstLine="720"/>
          </w:pPr>
        </w:pPrChange>
      </w:pPr>
      <w:r w:rsidRPr="002B569F">
        <w:rPr>
          <w:rFonts w:cs="Times New Roman"/>
          <w:szCs w:val="24"/>
        </w:rPr>
        <w:t>Distribución Gamma</w:t>
      </w:r>
    </w:p>
    <w:p w14:paraId="70F45B8A" w14:textId="77777777" w:rsidR="007A700C" w:rsidRPr="002B569F" w:rsidRDefault="007A700C" w:rsidP="002B569F">
      <w:pPr>
        <w:pStyle w:val="Prrafodelista"/>
        <w:numPr>
          <w:ilvl w:val="0"/>
          <w:numId w:val="19"/>
        </w:numPr>
        <w:rPr>
          <w:rFonts w:cs="Times New Roman"/>
          <w:szCs w:val="24"/>
        </w:rPr>
        <w:pPrChange w:id="4095" w:author="Camilo Andrés Díaz Gómez" w:date="2023-03-28T17:43:00Z">
          <w:pPr>
            <w:ind w:firstLine="720"/>
          </w:pPr>
        </w:pPrChange>
      </w:pPr>
      <w:r w:rsidRPr="002B569F">
        <w:rPr>
          <w:rFonts w:cs="Times New Roman"/>
          <w:szCs w:val="24"/>
        </w:rPr>
        <w:t>Distribución Exponencial</w:t>
      </w:r>
    </w:p>
    <w:p w14:paraId="6968ABE0" w14:textId="77777777" w:rsidR="007A700C" w:rsidRPr="002B569F" w:rsidRDefault="007A700C" w:rsidP="002B569F">
      <w:pPr>
        <w:pStyle w:val="Prrafodelista"/>
        <w:numPr>
          <w:ilvl w:val="0"/>
          <w:numId w:val="19"/>
        </w:numPr>
        <w:rPr>
          <w:rFonts w:cs="Times New Roman"/>
          <w:szCs w:val="24"/>
        </w:rPr>
        <w:pPrChange w:id="4096" w:author="Camilo Andrés Díaz Gómez" w:date="2023-03-28T17:43:00Z">
          <w:pPr>
            <w:ind w:firstLine="720"/>
          </w:pPr>
        </w:pPrChange>
      </w:pPr>
      <w:r w:rsidRPr="002B569F">
        <w:rPr>
          <w:rFonts w:cs="Times New Roman"/>
          <w:szCs w:val="24"/>
        </w:rPr>
        <w:t>Distribución Ji-dos</w:t>
      </w:r>
    </w:p>
    <w:p w14:paraId="6F969C32" w14:textId="77777777" w:rsidR="007A700C" w:rsidRPr="002B569F" w:rsidRDefault="007A700C" w:rsidP="002B569F">
      <w:pPr>
        <w:pStyle w:val="Prrafodelista"/>
        <w:numPr>
          <w:ilvl w:val="0"/>
          <w:numId w:val="19"/>
        </w:numPr>
        <w:rPr>
          <w:rFonts w:cs="Times New Roman"/>
          <w:szCs w:val="24"/>
        </w:rPr>
        <w:pPrChange w:id="4097" w:author="Camilo Andrés Díaz Gómez" w:date="2023-03-28T17:43:00Z">
          <w:pPr>
            <w:ind w:firstLine="720"/>
          </w:pPr>
        </w:pPrChange>
      </w:pPr>
      <w:r w:rsidRPr="002B569F">
        <w:rPr>
          <w:rFonts w:cs="Times New Roman"/>
          <w:szCs w:val="24"/>
        </w:rPr>
        <w:t>Distribución Normal</w:t>
      </w:r>
    </w:p>
    <w:p w14:paraId="7FF3129C" w14:textId="77777777" w:rsidR="007A700C" w:rsidRPr="002B569F" w:rsidRDefault="007A700C" w:rsidP="002B569F">
      <w:pPr>
        <w:pStyle w:val="Prrafodelista"/>
        <w:numPr>
          <w:ilvl w:val="0"/>
          <w:numId w:val="19"/>
        </w:numPr>
        <w:rPr>
          <w:rFonts w:cs="Times New Roman"/>
          <w:szCs w:val="24"/>
        </w:rPr>
        <w:pPrChange w:id="4098" w:author="Camilo Andrés Díaz Gómez" w:date="2023-03-28T17:43:00Z">
          <w:pPr>
            <w:ind w:firstLine="720"/>
          </w:pPr>
        </w:pPrChange>
      </w:pPr>
      <w:r w:rsidRPr="002B569F">
        <w:rPr>
          <w:rFonts w:cs="Times New Roman"/>
          <w:szCs w:val="24"/>
        </w:rPr>
        <w:t>Distribución t Student</w:t>
      </w:r>
    </w:p>
    <w:p w14:paraId="2B1DF2F8" w14:textId="77777777" w:rsidR="007A700C" w:rsidRPr="002B569F" w:rsidRDefault="007A700C" w:rsidP="002B569F">
      <w:pPr>
        <w:pStyle w:val="Prrafodelista"/>
        <w:numPr>
          <w:ilvl w:val="0"/>
          <w:numId w:val="19"/>
        </w:numPr>
        <w:rPr>
          <w:rFonts w:cs="Times New Roman"/>
          <w:szCs w:val="24"/>
        </w:rPr>
        <w:pPrChange w:id="4099" w:author="Camilo Andrés Díaz Gómez" w:date="2023-03-28T17:43:00Z">
          <w:pPr>
            <w:ind w:firstLine="720"/>
          </w:pPr>
        </w:pPrChange>
      </w:pPr>
      <w:r w:rsidRPr="002B569F">
        <w:rPr>
          <w:rFonts w:cs="Times New Roman"/>
          <w:szCs w:val="24"/>
        </w:rPr>
        <w:t>Distribución F de Sendecos</w:t>
      </w:r>
    </w:p>
    <w:p w14:paraId="36FED728" w14:textId="77777777" w:rsidR="007A700C" w:rsidRPr="002B569F" w:rsidRDefault="007A700C" w:rsidP="002B569F">
      <w:pPr>
        <w:pStyle w:val="Prrafodelista"/>
        <w:numPr>
          <w:ilvl w:val="0"/>
          <w:numId w:val="19"/>
        </w:numPr>
        <w:rPr>
          <w:rFonts w:cs="Times New Roman"/>
          <w:szCs w:val="24"/>
        </w:rPr>
        <w:pPrChange w:id="4100" w:author="Camilo Andrés Díaz Gómez" w:date="2023-03-28T17:43:00Z">
          <w:pPr>
            <w:ind w:firstLine="720"/>
          </w:pPr>
        </w:pPrChange>
      </w:pPr>
      <w:r w:rsidRPr="002B569F">
        <w:rPr>
          <w:rFonts w:cs="Times New Roman"/>
          <w:szCs w:val="24"/>
        </w:rPr>
        <w:t>Distribución normal bivariante</w:t>
      </w:r>
    </w:p>
    <w:p w14:paraId="6990E2CF" w14:textId="77777777" w:rsidR="007A700C" w:rsidRPr="002B569F" w:rsidRDefault="007A700C" w:rsidP="002B569F">
      <w:pPr>
        <w:rPr>
          <w:rFonts w:cs="Times New Roman"/>
          <w:szCs w:val="24"/>
        </w:rPr>
      </w:pPr>
    </w:p>
    <w:p w14:paraId="765A11C3" w14:textId="77777777" w:rsidR="007A700C" w:rsidRPr="002B569F" w:rsidRDefault="007A700C" w:rsidP="002B569F">
      <w:pPr>
        <w:ind w:firstLine="720"/>
        <w:rPr>
          <w:rFonts w:cs="Times New Roman"/>
          <w:szCs w:val="24"/>
        </w:rPr>
        <w:pPrChange w:id="4101"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rsidP="002B569F">
      <w:pPr>
        <w:ind w:firstLine="720"/>
        <w:rPr>
          <w:rFonts w:cs="Times New Roman"/>
          <w:szCs w:val="24"/>
        </w:rPr>
        <w:pPrChange w:id="4102" w:author="Camilo Andrés Díaz Gómez" w:date="2023-03-28T17:43:00Z">
          <w:pPr/>
        </w:pPrChange>
      </w:pPr>
    </w:p>
    <w:p w14:paraId="568FF7A5" w14:textId="4500B53F" w:rsidR="007A700C" w:rsidRPr="002B569F" w:rsidRDefault="007A700C" w:rsidP="002B569F">
      <w:pPr>
        <w:pStyle w:val="Ttulo4"/>
        <w:rPr>
          <w:rFonts w:ascii="Times New Roman" w:hAnsi="Times New Roman" w:cs="Times New Roman"/>
          <w:b/>
          <w:bCs/>
          <w:i w:val="0"/>
          <w:iCs w:val="0"/>
          <w:color w:val="auto"/>
          <w:szCs w:val="24"/>
          <w:rPrChange w:id="4103" w:author="Camilo Andrés Díaz Gómez" w:date="2023-03-28T17:42:00Z">
            <w:rPr>
              <w:i/>
              <w:iCs/>
            </w:rPr>
          </w:rPrChange>
        </w:rPr>
        <w:pPrChange w:id="4104" w:author="Camilo Andrés Díaz Gómez" w:date="2023-03-28T17:43:00Z">
          <w:pPr>
            <w:ind w:firstLine="708"/>
          </w:pPr>
        </w:pPrChange>
      </w:pPr>
      <w:bookmarkStart w:id="4105" w:name="_Toc56811432"/>
      <w:bookmarkStart w:id="4106" w:name="_Toc115172953"/>
      <w:r w:rsidRPr="002B569F">
        <w:rPr>
          <w:rFonts w:ascii="Times New Roman" w:hAnsi="Times New Roman" w:cs="Times New Roman"/>
          <w:b/>
          <w:bCs/>
          <w:i w:val="0"/>
          <w:iCs w:val="0"/>
          <w:color w:val="auto"/>
          <w:szCs w:val="24"/>
          <w:rPrChange w:id="4107" w:author="Camilo Andrés Díaz Gómez" w:date="2023-03-28T17:42:00Z">
            <w:rPr/>
          </w:rPrChange>
        </w:rPr>
        <w:t>Números pseudoaleatorios</w:t>
      </w:r>
      <w:bookmarkEnd w:id="4105"/>
      <w:bookmarkEnd w:id="4106"/>
      <w:del w:id="4108" w:author="Camilo Andrés Díaz Gómez" w:date="2023-03-14T21:11:00Z">
        <w:r w:rsidR="00E07D42" w:rsidRPr="002B569F" w:rsidDel="00C91454">
          <w:rPr>
            <w:rFonts w:ascii="Times New Roman" w:hAnsi="Times New Roman" w:cs="Times New Roman"/>
            <w:b/>
            <w:bCs/>
            <w:i w:val="0"/>
            <w:iCs w:val="0"/>
            <w:color w:val="auto"/>
            <w:szCs w:val="24"/>
            <w:rPrChange w:id="4109" w:author="Camilo Andrés Díaz Gómez" w:date="2023-03-28T17:42:00Z">
              <w:rPr/>
            </w:rPrChange>
          </w:rPr>
          <w:delText>.</w:delText>
        </w:r>
      </w:del>
    </w:p>
    <w:p w14:paraId="21E9883B" w14:textId="77777777" w:rsidR="003128E3" w:rsidRPr="002B569F" w:rsidRDefault="003128E3" w:rsidP="002B569F">
      <w:pPr>
        <w:ind w:firstLine="720"/>
        <w:rPr>
          <w:rFonts w:cs="Times New Roman"/>
          <w:szCs w:val="24"/>
        </w:rPr>
        <w:pPrChange w:id="4110" w:author="Camilo Andrés Díaz Gómez" w:date="2023-03-28T17:43:00Z">
          <w:pPr>
            <w:ind w:firstLine="708"/>
          </w:pPr>
        </w:pPrChange>
      </w:pPr>
    </w:p>
    <w:p w14:paraId="6C1C4BC8" w14:textId="20095AB5" w:rsidR="007A700C" w:rsidRPr="002B569F" w:rsidRDefault="007A700C" w:rsidP="002B569F">
      <w:pPr>
        <w:ind w:firstLine="720"/>
        <w:rPr>
          <w:rFonts w:cs="Times New Roman"/>
          <w:szCs w:val="24"/>
        </w:rPr>
        <w:pPrChange w:id="4111" w:author="Camilo Andrés Díaz Gómez" w:date="2023-03-28T17:43:00Z">
          <w:pPr>
            <w:ind w:firstLine="708"/>
          </w:pPr>
        </w:pPrChange>
      </w:pPr>
      <w:r w:rsidRPr="002B569F">
        <w:rPr>
          <w:rFonts w:cs="Times New Roman"/>
          <w:szCs w:val="24"/>
        </w:rPr>
        <w:lastRenderedPageBreak/>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rsidP="002B569F">
      <w:pPr>
        <w:ind w:firstLine="720"/>
        <w:rPr>
          <w:rFonts w:cs="Times New Roman"/>
          <w:szCs w:val="24"/>
        </w:rPr>
        <w:pPrChange w:id="4112" w:author="Camilo Andrés Díaz Gómez" w:date="2023-03-28T17:43:00Z">
          <w:pPr/>
        </w:pPrChange>
      </w:pPr>
    </w:p>
    <w:p w14:paraId="126F846E" w14:textId="7BB9C84B" w:rsidR="007A700C" w:rsidRPr="002B569F" w:rsidRDefault="007A700C" w:rsidP="002B569F">
      <w:pPr>
        <w:pStyle w:val="Ttulo5"/>
        <w:ind w:firstLine="708"/>
        <w:rPr>
          <w:rFonts w:ascii="Times New Roman" w:hAnsi="Times New Roman" w:cs="Times New Roman"/>
          <w:b/>
          <w:bCs/>
          <w:i/>
          <w:iCs/>
          <w:color w:val="auto"/>
          <w:szCs w:val="24"/>
          <w:rPrChange w:id="4113" w:author="Camilo Andrés Díaz Gómez" w:date="2023-03-28T17:42:00Z">
            <w:rPr/>
          </w:rPrChange>
        </w:rPr>
        <w:pPrChange w:id="4114" w:author="Camilo Andrés Díaz Gómez" w:date="2023-03-28T17:43:00Z">
          <w:pPr>
            <w:ind w:firstLine="708"/>
          </w:pPr>
        </w:pPrChange>
      </w:pPr>
      <w:bookmarkStart w:id="4115" w:name="_Toc56811433"/>
      <w:bookmarkStart w:id="4116" w:name="_Toc115172954"/>
      <w:r w:rsidRPr="002B569F">
        <w:rPr>
          <w:rFonts w:ascii="Times New Roman" w:hAnsi="Times New Roman" w:cs="Times New Roman"/>
          <w:b/>
          <w:bCs/>
          <w:i/>
          <w:iCs/>
          <w:color w:val="auto"/>
          <w:szCs w:val="24"/>
          <w:rPrChange w:id="4117" w:author="Camilo Andrés Díaz Gómez" w:date="2023-03-28T17:42:00Z">
            <w:rPr/>
          </w:rPrChange>
        </w:rPr>
        <w:t>Generación de números de pseudoaleatorios</w:t>
      </w:r>
      <w:bookmarkEnd w:id="4115"/>
      <w:bookmarkEnd w:id="4116"/>
      <w:del w:id="4118" w:author="Camilo Andrés Díaz Gómez" w:date="2023-03-14T21:20:00Z">
        <w:r w:rsidR="00E07D42" w:rsidRPr="002B569F" w:rsidDel="00C91454">
          <w:rPr>
            <w:rFonts w:ascii="Times New Roman" w:hAnsi="Times New Roman" w:cs="Times New Roman"/>
            <w:b/>
            <w:bCs/>
            <w:i/>
            <w:iCs/>
            <w:color w:val="auto"/>
            <w:szCs w:val="24"/>
            <w:rPrChange w:id="4119" w:author="Camilo Andrés Díaz Gómez" w:date="2023-03-28T17:42:00Z">
              <w:rPr/>
            </w:rPrChange>
          </w:rPr>
          <w:delText>.</w:delText>
        </w:r>
      </w:del>
    </w:p>
    <w:p w14:paraId="269042D4" w14:textId="77777777" w:rsidR="003128E3" w:rsidRPr="002B569F" w:rsidRDefault="003128E3" w:rsidP="002B569F">
      <w:pPr>
        <w:ind w:firstLine="720"/>
        <w:rPr>
          <w:rFonts w:cs="Times New Roman"/>
          <w:szCs w:val="24"/>
        </w:rPr>
        <w:pPrChange w:id="4120" w:author="Camilo Andrés Díaz Gómez" w:date="2023-03-28T17:43:00Z">
          <w:pPr>
            <w:ind w:firstLine="708"/>
          </w:pPr>
        </w:pPrChange>
      </w:pPr>
    </w:p>
    <w:p w14:paraId="5B383D23" w14:textId="171BF4EF" w:rsidR="007A700C" w:rsidRPr="002B569F" w:rsidRDefault="007A700C" w:rsidP="000D1684">
      <w:pPr>
        <w:ind w:left="708" w:firstLine="720"/>
        <w:rPr>
          <w:rFonts w:cs="Times New Roman"/>
          <w:szCs w:val="24"/>
        </w:rPr>
        <w:pPrChange w:id="4121"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rsidP="002B569F">
      <w:pPr>
        <w:ind w:firstLine="720"/>
        <w:rPr>
          <w:rFonts w:cs="Times New Roman"/>
          <w:szCs w:val="24"/>
        </w:rPr>
        <w:pPrChange w:id="4122" w:author="Camilo Andrés Díaz Gómez" w:date="2023-03-28T17:43:00Z">
          <w:pPr/>
        </w:pPrChange>
      </w:pPr>
    </w:p>
    <w:p w14:paraId="47F9F04F" w14:textId="77777777" w:rsidR="007A700C" w:rsidRPr="002B569F" w:rsidRDefault="007A700C" w:rsidP="000D1684">
      <w:pPr>
        <w:ind w:left="708" w:firstLine="720"/>
        <w:rPr>
          <w:rFonts w:cs="Times New Roman"/>
          <w:szCs w:val="24"/>
        </w:rPr>
        <w:pPrChange w:id="4123"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rsidP="002B569F">
      <w:pPr>
        <w:pStyle w:val="Ttulo4"/>
        <w:rPr>
          <w:rFonts w:ascii="Times New Roman" w:hAnsi="Times New Roman" w:cs="Times New Roman"/>
          <w:b/>
          <w:bCs/>
          <w:color w:val="auto"/>
          <w:szCs w:val="24"/>
          <w:rPrChange w:id="4124" w:author="Camilo Andrés Díaz Gómez" w:date="2023-03-28T17:42:00Z">
            <w:rPr/>
          </w:rPrChange>
        </w:rPr>
        <w:pPrChange w:id="4125" w:author="Camilo Andrés Díaz Gómez" w:date="2023-03-28T17:43:00Z">
          <w:pPr/>
        </w:pPrChange>
      </w:pPr>
      <w:bookmarkStart w:id="4126" w:name="_Toc115172955"/>
      <w:r w:rsidRPr="002B569F">
        <w:rPr>
          <w:rFonts w:ascii="Times New Roman" w:hAnsi="Times New Roman" w:cs="Times New Roman"/>
          <w:b/>
          <w:bCs/>
          <w:i w:val="0"/>
          <w:iCs w:val="0"/>
          <w:color w:val="auto"/>
          <w:szCs w:val="24"/>
          <w:rPrChange w:id="4127" w:author="Camilo Andrés Díaz Gómez" w:date="2023-03-28T17:42:00Z">
            <w:rPr>
              <w:i/>
              <w:iCs/>
            </w:rPr>
          </w:rPrChange>
        </w:rPr>
        <w:t>Ventajas de la simulación</w:t>
      </w:r>
      <w:bookmarkEnd w:id="4126"/>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4128"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rsidP="002B569F">
      <w:pPr>
        <w:ind w:firstLine="720"/>
        <w:rPr>
          <w:rFonts w:cs="Times New Roman"/>
          <w:szCs w:val="24"/>
        </w:rPr>
        <w:pPrChange w:id="4129" w:author="Camilo Andrés Díaz Gómez" w:date="2023-03-28T17:43:00Z">
          <w:pPr>
            <w:ind w:firstLine="708"/>
          </w:pPr>
        </w:pPrChange>
      </w:pPr>
    </w:p>
    <w:p w14:paraId="4316F329" w14:textId="69AEB156" w:rsidR="007A700C" w:rsidRDefault="007A700C" w:rsidP="002B569F">
      <w:pPr>
        <w:ind w:firstLine="720"/>
        <w:rPr>
          <w:ins w:id="4130"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rsidP="002B569F">
      <w:pPr>
        <w:ind w:firstLine="720"/>
        <w:rPr>
          <w:rFonts w:cs="Times New Roman"/>
          <w:szCs w:val="24"/>
        </w:rPr>
        <w:pPrChange w:id="4131" w:author="Camilo Andrés Díaz Gómez" w:date="2023-03-28T17:43:00Z">
          <w:pPr>
            <w:ind w:firstLine="708"/>
          </w:pPr>
        </w:pPrChange>
      </w:pPr>
    </w:p>
    <w:p w14:paraId="627B5637" w14:textId="3ABCE9C4" w:rsidR="007A700C" w:rsidRDefault="007A700C" w:rsidP="002B569F">
      <w:pPr>
        <w:ind w:firstLine="720"/>
        <w:rPr>
          <w:ins w:id="4132"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rsidP="002B569F">
      <w:pPr>
        <w:ind w:firstLine="720"/>
        <w:rPr>
          <w:rFonts w:cs="Times New Roman"/>
          <w:szCs w:val="24"/>
        </w:rPr>
        <w:pPrChange w:id="4133" w:author="Camilo Andrés Díaz Gómez" w:date="2023-03-28T17:43:00Z">
          <w:pPr>
            <w:ind w:firstLine="708"/>
          </w:pPr>
        </w:pPrChange>
      </w:pPr>
    </w:p>
    <w:p w14:paraId="30A77285" w14:textId="1A943E42" w:rsidR="007A700C" w:rsidRDefault="007A700C" w:rsidP="002B569F">
      <w:pPr>
        <w:ind w:firstLine="720"/>
        <w:rPr>
          <w:ins w:id="4134"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rsidP="002B569F">
      <w:pPr>
        <w:ind w:firstLine="720"/>
        <w:rPr>
          <w:rFonts w:cs="Times New Roman"/>
          <w:szCs w:val="24"/>
        </w:rPr>
        <w:pPrChange w:id="4135" w:author="Camilo Andrés Díaz Gómez" w:date="2023-03-28T17:43:00Z">
          <w:pPr>
            <w:ind w:firstLine="708"/>
          </w:pPr>
        </w:pPrChange>
      </w:pPr>
    </w:p>
    <w:p w14:paraId="22E1196E" w14:textId="77777777" w:rsidR="007A700C" w:rsidRPr="002B569F" w:rsidDel="000D1684" w:rsidRDefault="007A700C" w:rsidP="002B569F">
      <w:pPr>
        <w:ind w:firstLine="720"/>
        <w:rPr>
          <w:del w:id="4136" w:author="Camilo Andrés Díaz Gómez" w:date="2023-03-28T17:53:00Z"/>
          <w:rFonts w:cs="Times New Roman"/>
          <w:szCs w:val="24"/>
        </w:rPr>
        <w:pPrChange w:id="4137"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rsidP="000D1684">
      <w:pPr>
        <w:ind w:firstLine="720"/>
        <w:rPr>
          <w:rFonts w:cs="Times New Roman"/>
          <w:szCs w:val="24"/>
        </w:rPr>
        <w:pPrChange w:id="4138" w:author="Camilo Andrés Díaz Gómez" w:date="2023-03-28T17:53:00Z">
          <w:pPr/>
        </w:pPrChange>
      </w:pPr>
    </w:p>
    <w:p w14:paraId="51DB7580" w14:textId="77777777" w:rsidR="003064BF" w:rsidRPr="002B569F" w:rsidRDefault="003064BF" w:rsidP="002B569F">
      <w:pPr>
        <w:rPr>
          <w:rFonts w:cs="Times New Roman"/>
          <w:b/>
          <w:bCs/>
          <w:szCs w:val="24"/>
        </w:rPr>
      </w:pPr>
      <w:bookmarkStart w:id="4139" w:name="_Toc115172956"/>
    </w:p>
    <w:p w14:paraId="07BFF65D" w14:textId="5D20D507" w:rsidR="007A700C" w:rsidRPr="002B569F" w:rsidRDefault="007A700C" w:rsidP="002B569F">
      <w:pPr>
        <w:pStyle w:val="Ttulo4"/>
        <w:rPr>
          <w:rFonts w:ascii="Times New Roman" w:hAnsi="Times New Roman" w:cs="Times New Roman"/>
          <w:b/>
          <w:bCs/>
          <w:color w:val="auto"/>
          <w:szCs w:val="24"/>
          <w:rPrChange w:id="4140" w:author="Camilo Andrés Díaz Gómez" w:date="2023-03-28T17:42:00Z">
            <w:rPr/>
          </w:rPrChange>
        </w:rPr>
        <w:pPrChange w:id="4141" w:author="Camilo Andrés Díaz Gómez" w:date="2023-03-28T17:43:00Z">
          <w:pPr/>
        </w:pPrChange>
      </w:pPr>
      <w:r w:rsidRPr="002B569F">
        <w:rPr>
          <w:rFonts w:ascii="Times New Roman" w:hAnsi="Times New Roman" w:cs="Times New Roman"/>
          <w:b/>
          <w:bCs/>
          <w:i w:val="0"/>
          <w:iCs w:val="0"/>
          <w:color w:val="auto"/>
          <w:szCs w:val="24"/>
          <w:rPrChange w:id="4142" w:author="Camilo Andrés Díaz Gómez" w:date="2023-03-28T17:42:00Z">
            <w:rPr>
              <w:i/>
              <w:iCs/>
            </w:rPr>
          </w:rPrChange>
        </w:rPr>
        <w:t>Desventajas de la simulación</w:t>
      </w:r>
      <w:bookmarkEnd w:id="4139"/>
      <w:r w:rsidRPr="002B569F">
        <w:rPr>
          <w:rFonts w:ascii="Times New Roman" w:hAnsi="Times New Roman" w:cs="Times New Roman"/>
          <w:b/>
          <w:bCs/>
          <w:i w:val="0"/>
          <w:iCs w:val="0"/>
          <w:color w:val="auto"/>
          <w:szCs w:val="24"/>
          <w:rPrChange w:id="4143" w:author="Camilo Andrés Díaz Gómez" w:date="2023-03-28T17:42:00Z">
            <w:rPr>
              <w:i/>
              <w:iCs/>
            </w:rPr>
          </w:rPrChange>
        </w:rPr>
        <w:t xml:space="preserve"> </w:t>
      </w:r>
    </w:p>
    <w:p w14:paraId="566F3168" w14:textId="77777777" w:rsidR="000D1684" w:rsidRDefault="000D1684" w:rsidP="002B569F">
      <w:pPr>
        <w:ind w:firstLine="720"/>
        <w:rPr>
          <w:ins w:id="4144" w:author="Camilo Andrés Díaz Gómez" w:date="2023-03-28T17:53:00Z"/>
          <w:rFonts w:cs="Times New Roman"/>
          <w:szCs w:val="24"/>
        </w:rPr>
      </w:pPr>
    </w:p>
    <w:p w14:paraId="6A5B1377" w14:textId="3E94CEAD" w:rsidR="007A700C" w:rsidRDefault="007A700C" w:rsidP="002B569F">
      <w:pPr>
        <w:ind w:firstLine="720"/>
        <w:rPr>
          <w:ins w:id="4145"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rsidP="002B569F">
      <w:pPr>
        <w:ind w:firstLine="720"/>
        <w:rPr>
          <w:rFonts w:cs="Times New Roman"/>
          <w:szCs w:val="24"/>
        </w:rPr>
        <w:pPrChange w:id="4146" w:author="Camilo Andrés Díaz Gómez" w:date="2023-03-28T17:43:00Z">
          <w:pPr>
            <w:ind w:firstLine="708"/>
          </w:pPr>
        </w:pPrChange>
      </w:pPr>
    </w:p>
    <w:p w14:paraId="4306B996" w14:textId="77777777" w:rsidR="007A700C" w:rsidRPr="002B569F" w:rsidRDefault="007A700C" w:rsidP="002B569F">
      <w:pPr>
        <w:ind w:firstLine="720"/>
        <w:rPr>
          <w:rFonts w:cs="Times New Roman"/>
          <w:szCs w:val="24"/>
        </w:rPr>
        <w:pPrChange w:id="4147"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76E23920" w:rsidR="007A700C" w:rsidRPr="002B569F" w:rsidRDefault="007A700C" w:rsidP="002B569F">
      <w:pPr>
        <w:pStyle w:val="Ttulo3"/>
        <w:rPr>
          <w:ins w:id="4148" w:author="Camilo Andrés Díaz Gómez" w:date="2023-03-17T00:45:00Z"/>
          <w:rFonts w:ascii="Times New Roman" w:hAnsi="Times New Roman" w:cs="Times New Roman"/>
          <w:b/>
          <w:bCs/>
          <w:color w:val="auto"/>
        </w:rPr>
      </w:pPr>
      <w:bookmarkStart w:id="4149" w:name="_Toc130919815"/>
      <w:r w:rsidRPr="002B569F">
        <w:rPr>
          <w:rFonts w:ascii="Times New Roman" w:hAnsi="Times New Roman" w:cs="Times New Roman"/>
          <w:b/>
          <w:bCs/>
          <w:color w:val="auto"/>
          <w:rPrChange w:id="4150" w:author="Camilo Andrés Díaz Gómez" w:date="2023-03-28T17:42:00Z">
            <w:rPr>
              <w:rFonts w:ascii="Times New Roman" w:eastAsiaTheme="minorHAnsi" w:hAnsi="Times New Roman" w:cstheme="minorBidi"/>
              <w:color w:val="auto"/>
              <w:szCs w:val="22"/>
            </w:rPr>
          </w:rPrChange>
        </w:rPr>
        <w:lastRenderedPageBreak/>
        <w:t>Machine Learning</w:t>
      </w:r>
      <w:bookmarkEnd w:id="4149"/>
    </w:p>
    <w:p w14:paraId="283952E9" w14:textId="77777777" w:rsidR="00EE67FE" w:rsidRPr="002B569F" w:rsidRDefault="00EE67FE" w:rsidP="002B569F">
      <w:pPr>
        <w:rPr>
          <w:rFonts w:cs="Times New Roman"/>
          <w:szCs w:val="24"/>
        </w:rPr>
      </w:pPr>
    </w:p>
    <w:p w14:paraId="6EAEBA23" w14:textId="2F33C12A" w:rsidR="007A700C" w:rsidRPr="002B569F" w:rsidRDefault="007A700C" w:rsidP="002B569F">
      <w:pPr>
        <w:ind w:firstLine="720"/>
        <w:rPr>
          <w:rFonts w:cs="Times New Roman"/>
          <w:szCs w:val="24"/>
          <w:rPrChange w:id="4151" w:author="Camilo Andrés Díaz Gómez" w:date="2023-03-28T17:42:00Z">
            <w:rPr>
              <w:rFonts w:cs="Times New Roman"/>
              <w:color w:val="000000" w:themeColor="text1"/>
              <w:szCs w:val="24"/>
            </w:rPr>
          </w:rPrChange>
        </w:rPr>
        <w:pPrChange w:id="4152" w:author="Camilo Andrés Díaz Gómez" w:date="2023-03-28T17:43:00Z">
          <w:pPr>
            <w:ind w:firstLine="708"/>
          </w:pPr>
        </w:pPrChange>
      </w:pPr>
      <w:r w:rsidRPr="002B569F">
        <w:rPr>
          <w:rFonts w:cs="Times New Roman"/>
          <w:szCs w:val="24"/>
          <w:rPrChange w:id="4153"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Change w:id="4154" w:author="Camilo Andrés Díaz Gómez" w:date="2023-03-28T17:42:00Z">
              <w:rPr>
                <w:rFonts w:cs="Times New Roman"/>
                <w:color w:val="000000" w:themeColor="text1"/>
                <w:szCs w:val="24"/>
              </w:rPr>
            </w:rPrChange>
          </w:rPr>
          <w:id w:val="-1614513551"/>
          <w:citation/>
        </w:sdtPr>
        <w:sdtContent>
          <w:r w:rsidRPr="002B569F">
            <w:rPr>
              <w:rFonts w:cs="Times New Roman"/>
              <w:szCs w:val="24"/>
              <w:rPrChange w:id="4155" w:author="Camilo Andrés Díaz Gómez" w:date="2023-03-28T17:42:00Z">
                <w:rPr>
                  <w:rFonts w:cs="Times New Roman"/>
                  <w:color w:val="000000" w:themeColor="text1"/>
                  <w:szCs w:val="24"/>
                </w:rPr>
              </w:rPrChange>
            </w:rPr>
            <w:fldChar w:fldCharType="begin"/>
          </w:r>
          <w:r w:rsidRPr="002B569F">
            <w:rPr>
              <w:rFonts w:cs="Times New Roman"/>
              <w:szCs w:val="24"/>
              <w:rPrChange w:id="4156"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415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158" w:author="Camilo Andrés Díaz Gómez" w:date="2023-03-28T17:42:00Z">
                <w:rPr>
                  <w:rFonts w:cs="Times New Roman"/>
                  <w:noProof/>
                  <w:color w:val="000000" w:themeColor="text1"/>
                  <w:szCs w:val="24"/>
                </w:rPr>
              </w:rPrChange>
            </w:rPr>
            <w:t>(Oracle, 2022)</w:t>
          </w:r>
          <w:r w:rsidRPr="002B569F">
            <w:rPr>
              <w:rFonts w:cs="Times New Roman"/>
              <w:szCs w:val="24"/>
              <w:rPrChange w:id="4159"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4160"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rsidP="002B569F">
      <w:pPr>
        <w:ind w:firstLine="720"/>
        <w:rPr>
          <w:rFonts w:cs="Times New Roman"/>
          <w:szCs w:val="24"/>
          <w:rPrChange w:id="4161" w:author="Camilo Andrés Díaz Gómez" w:date="2023-03-28T17:42:00Z">
            <w:rPr>
              <w:rFonts w:cs="Times New Roman"/>
              <w:color w:val="000000" w:themeColor="text1"/>
              <w:szCs w:val="24"/>
            </w:rPr>
          </w:rPrChange>
        </w:rPr>
        <w:pPrChange w:id="4162" w:author="Camilo Andrés Díaz Gómez" w:date="2023-03-28T17:43:00Z">
          <w:pPr>
            <w:ind w:firstLine="708"/>
          </w:pPr>
        </w:pPrChange>
      </w:pPr>
    </w:p>
    <w:p w14:paraId="77315FE3" w14:textId="4F2288C1" w:rsidR="007A700C" w:rsidRPr="002B569F" w:rsidRDefault="007A700C" w:rsidP="002B569F">
      <w:pPr>
        <w:ind w:firstLine="720"/>
        <w:rPr>
          <w:rFonts w:cs="Times New Roman"/>
          <w:szCs w:val="24"/>
          <w:rPrChange w:id="4163" w:author="Camilo Andrés Díaz Gómez" w:date="2023-03-28T17:42:00Z">
            <w:rPr>
              <w:rFonts w:cs="Times New Roman"/>
              <w:color w:val="000000" w:themeColor="text1"/>
              <w:szCs w:val="24"/>
            </w:rPr>
          </w:rPrChange>
        </w:rPr>
        <w:pPrChange w:id="4164" w:author="Camilo Andrés Díaz Gómez" w:date="2023-03-28T17:43:00Z">
          <w:pPr>
            <w:ind w:firstLine="708"/>
          </w:pPr>
        </w:pPrChange>
      </w:pPr>
      <w:r w:rsidRPr="002B569F">
        <w:rPr>
          <w:rFonts w:cs="Times New Roman"/>
          <w:szCs w:val="24"/>
          <w:rPrChange w:id="4165"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Change w:id="4166" w:author="Camilo Andrés Díaz Gómez" w:date="2023-03-28T17:42:00Z">
              <w:rPr>
                <w:rFonts w:cs="Times New Roman"/>
                <w:color w:val="000000" w:themeColor="text1"/>
                <w:szCs w:val="24"/>
              </w:rPr>
            </w:rPrChange>
          </w:rPr>
          <w:id w:val="1177153940"/>
          <w:citation/>
        </w:sdtPr>
        <w:sdtContent>
          <w:r w:rsidRPr="002B569F">
            <w:rPr>
              <w:rFonts w:cs="Times New Roman"/>
              <w:szCs w:val="24"/>
              <w:rPrChange w:id="4167" w:author="Camilo Andrés Díaz Gómez" w:date="2023-03-28T17:42:00Z">
                <w:rPr>
                  <w:rFonts w:cs="Times New Roman"/>
                  <w:color w:val="000000" w:themeColor="text1"/>
                  <w:szCs w:val="24"/>
                </w:rPr>
              </w:rPrChange>
            </w:rPr>
            <w:fldChar w:fldCharType="begin"/>
          </w:r>
          <w:r w:rsidRPr="002B569F">
            <w:rPr>
              <w:rFonts w:cs="Times New Roman"/>
              <w:szCs w:val="24"/>
              <w:rPrChange w:id="4168"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4169"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170" w:author="Camilo Andrés Díaz Gómez" w:date="2023-03-28T17:42:00Z">
                <w:rPr>
                  <w:rFonts w:cs="Times New Roman"/>
                  <w:noProof/>
                  <w:color w:val="000000" w:themeColor="text1"/>
                  <w:szCs w:val="24"/>
                </w:rPr>
              </w:rPrChange>
            </w:rPr>
            <w:t>(Carlemany, 2022)</w:t>
          </w:r>
          <w:r w:rsidRPr="002B569F">
            <w:rPr>
              <w:rFonts w:cs="Times New Roman"/>
              <w:szCs w:val="24"/>
              <w:rPrChange w:id="4171"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4172"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4173" w:name="_Toc115172935"/>
      <w:r w:rsidR="000D40F7" w:rsidRPr="002B569F">
        <w:rPr>
          <w:rFonts w:cs="Times New Roman"/>
          <w:szCs w:val="24"/>
          <w:rPrChange w:id="4174" w:author="Camilo Andrés Díaz Gómez" w:date="2023-03-28T17:42:00Z">
            <w:rPr>
              <w:rFonts w:cs="Times New Roman"/>
              <w:color w:val="000000" w:themeColor="text1"/>
              <w:szCs w:val="24"/>
            </w:rPr>
          </w:rPrChange>
        </w:rPr>
        <w:t xml:space="preserve">Para lograr el entrenamiento de los algoritmos de Machine Learning, se pueden utilizar </w:t>
      </w:r>
      <w:r w:rsidR="00811FFA" w:rsidRPr="002B569F">
        <w:rPr>
          <w:rFonts w:cs="Times New Roman"/>
          <w:szCs w:val="24"/>
          <w:rPrChange w:id="4175" w:author="Camilo Andrés Díaz Gómez" w:date="2023-03-28T17:42:00Z">
            <w:rPr>
              <w:rFonts w:cs="Times New Roman"/>
              <w:color w:val="000000" w:themeColor="text1"/>
              <w:szCs w:val="24"/>
            </w:rPr>
          </w:rPrChange>
        </w:rPr>
        <w:t>tres</w:t>
      </w:r>
      <w:r w:rsidR="000D40F7" w:rsidRPr="002B569F">
        <w:rPr>
          <w:rFonts w:cs="Times New Roman"/>
          <w:szCs w:val="24"/>
          <w:rPrChange w:id="4176"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4177" w:author="Camilo Andrés Díaz Gómez" w:date="2023-03-28T17:42:00Z">
            <w:rPr>
              <w:rFonts w:cs="Times New Roman"/>
              <w:color w:val="000000" w:themeColor="text1"/>
              <w:szCs w:val="24"/>
            </w:rPr>
          </w:rPrChange>
        </w:rPr>
        <w:t>,</w:t>
      </w:r>
      <w:r w:rsidR="000D40F7" w:rsidRPr="002B569F">
        <w:rPr>
          <w:rFonts w:cs="Times New Roman"/>
          <w:szCs w:val="24"/>
          <w:rPrChange w:id="4178"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4179"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4180"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4181"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4182"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183" w:author="Camilo Andrés Díaz Gómez" w:date="2023-03-28T17:42:00Z">
            <w:rPr>
              <w:rFonts w:ascii="Times New Roman" w:eastAsiaTheme="minorHAnsi" w:hAnsi="Times New Roman" w:cstheme="minorBidi"/>
              <w:color w:val="auto"/>
            </w:rPr>
          </w:rPrChange>
        </w:rPr>
        <w:t>Supervisados</w:t>
      </w:r>
      <w:bookmarkEnd w:id="4173"/>
    </w:p>
    <w:p w14:paraId="0DD365A9" w14:textId="77777777" w:rsidR="00EE67FE" w:rsidRPr="002B569F" w:rsidRDefault="00EE67FE" w:rsidP="002B569F">
      <w:pPr>
        <w:rPr>
          <w:rFonts w:cs="Times New Roman"/>
          <w:szCs w:val="24"/>
          <w:rPrChange w:id="4184" w:author="Camilo Andrés Díaz Gómez" w:date="2023-03-28T17:42:00Z">
            <w:rPr>
              <w:i/>
              <w:iCs/>
            </w:rPr>
          </w:rPrChange>
        </w:rPr>
      </w:pPr>
    </w:p>
    <w:p w14:paraId="4DB98806" w14:textId="35178344" w:rsidR="000D40F7" w:rsidRPr="002B569F" w:rsidRDefault="000D40F7" w:rsidP="000D1684">
      <w:pPr>
        <w:ind w:left="708" w:firstLine="720"/>
        <w:rPr>
          <w:rFonts w:cs="Times New Roman"/>
          <w:szCs w:val="24"/>
          <w:shd w:val="clear" w:color="auto" w:fill="FFFFFF"/>
          <w:rPrChange w:id="4185" w:author="Camilo Andrés Díaz Gómez" w:date="2023-03-28T17:42:00Z">
            <w:rPr>
              <w:rFonts w:cs="Times New Roman"/>
              <w:color w:val="000000" w:themeColor="text1"/>
              <w:szCs w:val="24"/>
              <w:shd w:val="clear" w:color="auto" w:fill="FFFFFF"/>
            </w:rPr>
          </w:rPrChange>
        </w:rPr>
        <w:pPrChange w:id="4186" w:author="Camilo Andrés Díaz Gómez" w:date="2023-03-28T17:53:00Z">
          <w:pPr>
            <w:ind w:firstLine="708"/>
          </w:pPr>
        </w:pPrChange>
      </w:pPr>
      <w:r w:rsidRPr="002B569F">
        <w:rPr>
          <w:rFonts w:cs="Times New Roman"/>
          <w:szCs w:val="24"/>
          <w:shd w:val="clear" w:color="auto" w:fill="FFFFFF"/>
          <w:rPrChange w:id="4187"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Change w:id="4188" w:author="Camilo Andrés Díaz Gómez" w:date="2023-03-28T17:42:00Z">
              <w:rPr>
                <w:rFonts w:cs="Times New Roman"/>
                <w:color w:val="000000" w:themeColor="text1"/>
                <w:szCs w:val="24"/>
                <w:shd w:val="clear" w:color="auto" w:fill="FFFFFF"/>
              </w:rPr>
            </w:rPrChange>
          </w:rPr>
          <w:id w:val="2057589531"/>
          <w:citation/>
        </w:sdtPr>
        <w:sdtContent>
          <w:r w:rsidRPr="002B569F">
            <w:rPr>
              <w:rFonts w:cs="Times New Roman"/>
              <w:szCs w:val="24"/>
              <w:shd w:val="clear" w:color="auto" w:fill="FFFFFF"/>
              <w:rPrChange w:id="4189"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4190"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4191"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4192"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4193"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194"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4195"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rsidP="002B569F">
      <w:pPr>
        <w:ind w:firstLine="720"/>
        <w:rPr>
          <w:rFonts w:cs="Times New Roman"/>
          <w:szCs w:val="24"/>
          <w:shd w:val="clear" w:color="auto" w:fill="FFFFFF"/>
          <w:rPrChange w:id="4196" w:author="Camilo Andrés Díaz Gómez" w:date="2023-03-28T17:42:00Z">
            <w:rPr>
              <w:rFonts w:cs="Times New Roman"/>
              <w:color w:val="000000" w:themeColor="text1"/>
              <w:szCs w:val="24"/>
              <w:shd w:val="clear" w:color="auto" w:fill="FFFFFF"/>
            </w:rPr>
          </w:rPrChange>
        </w:rPr>
        <w:pPrChange w:id="4197" w:author="Camilo Andrés Díaz Gómez" w:date="2023-03-28T17:43:00Z">
          <w:pPr/>
        </w:pPrChange>
      </w:pPr>
    </w:p>
    <w:p w14:paraId="2AFDE396" w14:textId="0E0363B7" w:rsidR="007A700C" w:rsidRPr="002B569F" w:rsidRDefault="007A700C" w:rsidP="002B569F">
      <w:pPr>
        <w:ind w:firstLine="720"/>
        <w:rPr>
          <w:rFonts w:cs="Times New Roman"/>
          <w:szCs w:val="24"/>
          <w:shd w:val="clear" w:color="auto" w:fill="FFFFFF"/>
          <w:rPrChange w:id="4198" w:author="Camilo Andrés Díaz Gómez" w:date="2023-03-28T17:42:00Z">
            <w:rPr>
              <w:rFonts w:cs="Times New Roman"/>
              <w:color w:val="000000" w:themeColor="text1"/>
              <w:szCs w:val="24"/>
              <w:shd w:val="clear" w:color="auto" w:fill="FFFFFF"/>
            </w:rPr>
          </w:rPrChange>
        </w:rPr>
        <w:pPrChange w:id="4199" w:author="Camilo Andrés Díaz Gómez" w:date="2023-03-28T17:43:00Z">
          <w:pPr>
            <w:ind w:firstLine="708"/>
          </w:pPr>
        </w:pPrChange>
      </w:pPr>
      <w:r w:rsidRPr="002B569F">
        <w:rPr>
          <w:rFonts w:cs="Times New Roman"/>
          <w:szCs w:val="24"/>
          <w:shd w:val="clear" w:color="auto" w:fill="FFFFFF"/>
          <w:rPrChange w:id="4200"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rsidP="002B569F">
      <w:pPr>
        <w:ind w:firstLine="720"/>
        <w:rPr>
          <w:rFonts w:cs="Times New Roman"/>
          <w:szCs w:val="24"/>
          <w:shd w:val="clear" w:color="auto" w:fill="FFFFFF"/>
          <w:rPrChange w:id="4201" w:author="Camilo Andrés Díaz Gómez" w:date="2023-03-28T17:42:00Z">
            <w:rPr>
              <w:rFonts w:cs="Times New Roman"/>
              <w:color w:val="000000" w:themeColor="text1"/>
              <w:szCs w:val="24"/>
              <w:shd w:val="clear" w:color="auto" w:fill="FFFFFF"/>
            </w:rPr>
          </w:rPrChange>
        </w:rPr>
        <w:pPrChange w:id="4202" w:author="Camilo Andrés Díaz Gómez" w:date="2023-03-28T17:43:00Z">
          <w:pPr>
            <w:ind w:firstLine="708"/>
          </w:pPr>
        </w:pPrChange>
      </w:pPr>
    </w:p>
    <w:p w14:paraId="180F78D0" w14:textId="4066A845" w:rsidR="00E07D42" w:rsidRPr="002B569F" w:rsidRDefault="007A700C" w:rsidP="002B569F">
      <w:pPr>
        <w:pStyle w:val="Ttulo5"/>
        <w:ind w:left="1416"/>
        <w:rPr>
          <w:ins w:id="4203" w:author="Camilo Andrés Díaz Gómez" w:date="2023-03-17T00:45:00Z"/>
          <w:rFonts w:ascii="Times New Roman" w:hAnsi="Times New Roman" w:cs="Times New Roman"/>
          <w:b/>
          <w:bCs/>
          <w:i/>
          <w:iCs/>
          <w:color w:val="auto"/>
          <w:szCs w:val="24"/>
        </w:rPr>
      </w:pPr>
      <w:bookmarkStart w:id="4204" w:name="_Hlk117295958"/>
      <w:r w:rsidRPr="002B569F">
        <w:rPr>
          <w:rFonts w:ascii="Times New Roman" w:hAnsi="Times New Roman" w:cs="Times New Roman"/>
          <w:b/>
          <w:bCs/>
          <w:i/>
          <w:iCs/>
          <w:color w:val="auto"/>
          <w:szCs w:val="24"/>
          <w:rPrChange w:id="4205" w:author="Camilo Andrés Díaz Gómez" w:date="2023-03-28T17:42:00Z">
            <w:rPr>
              <w:rFonts w:ascii="Times New Roman" w:eastAsiaTheme="minorHAnsi" w:hAnsi="Times New Roman" w:cstheme="minorBidi"/>
              <w:color w:val="auto"/>
            </w:rPr>
          </w:rPrChange>
        </w:rPr>
        <w:t xml:space="preserve">Algoritmo </w:t>
      </w:r>
      <w:del w:id="4206" w:author="Camilo Andrés Díaz Gómez" w:date="2023-03-14T21:26:00Z">
        <w:r w:rsidR="00E07D42" w:rsidRPr="002B569F" w:rsidDel="005C4C59">
          <w:rPr>
            <w:rFonts w:ascii="Times New Roman" w:hAnsi="Times New Roman" w:cs="Times New Roman"/>
            <w:b/>
            <w:bCs/>
            <w:i/>
            <w:iCs/>
            <w:color w:val="auto"/>
            <w:szCs w:val="24"/>
            <w:rPrChange w:id="4207" w:author="Camilo Andrés Díaz Gómez" w:date="2023-03-28T17:42:00Z">
              <w:rPr>
                <w:rFonts w:ascii="Times New Roman" w:eastAsiaTheme="minorHAnsi" w:hAnsi="Times New Roman" w:cstheme="minorBidi"/>
                <w:color w:val="auto"/>
              </w:rPr>
            </w:rPrChange>
          </w:rPr>
          <w:delText>De</w:delText>
        </w:r>
      </w:del>
      <w:ins w:id="4208"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209" w:author="Camilo Andrés Díaz Gómez" w:date="2023-03-28T17:42:00Z">
            <w:rPr>
              <w:rFonts w:ascii="Times New Roman" w:eastAsiaTheme="minorHAnsi" w:hAnsi="Times New Roman" w:cstheme="minorBidi"/>
              <w:color w:val="auto"/>
            </w:rPr>
          </w:rPrChange>
        </w:rPr>
        <w:t xml:space="preserve"> Clasificación</w:t>
      </w:r>
      <w:bookmarkEnd w:id="4204"/>
      <w:del w:id="4210" w:author="Camilo Andrés Díaz Gómez" w:date="2023-03-14T21:13:00Z">
        <w:r w:rsidR="00E07D42" w:rsidRPr="002B569F" w:rsidDel="00C91454">
          <w:rPr>
            <w:rFonts w:ascii="Times New Roman" w:hAnsi="Times New Roman" w:cs="Times New Roman"/>
            <w:b/>
            <w:bCs/>
            <w:i/>
            <w:iCs/>
            <w:color w:val="auto"/>
            <w:szCs w:val="24"/>
            <w:rPrChange w:id="4211"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rsidP="002B569F">
      <w:pPr>
        <w:rPr>
          <w:rFonts w:cs="Times New Roman"/>
          <w:szCs w:val="24"/>
        </w:rPr>
        <w:pPrChange w:id="4212" w:author="Camilo Andrés Díaz Gómez" w:date="2023-03-28T17:43:00Z">
          <w:pPr>
            <w:ind w:firstLine="708"/>
          </w:pPr>
        </w:pPrChange>
      </w:pPr>
    </w:p>
    <w:p w14:paraId="669EB8CB" w14:textId="46FCE7DB" w:rsidR="000D40F7" w:rsidRPr="002B569F" w:rsidDel="002E28E0" w:rsidRDefault="000D40F7" w:rsidP="000D1684">
      <w:pPr>
        <w:ind w:left="1416" w:firstLine="708"/>
        <w:rPr>
          <w:del w:id="4213" w:author="Camilo Andrés Díaz Gómez" w:date="2023-03-14T20:17:00Z"/>
          <w:rFonts w:cs="Times New Roman"/>
          <w:szCs w:val="24"/>
          <w:rPrChange w:id="4214" w:author="Camilo Andrés Díaz Gómez" w:date="2023-03-28T17:42:00Z">
            <w:rPr>
              <w:del w:id="4215" w:author="Camilo Andrés Díaz Gómez" w:date="2023-03-14T20:17:00Z"/>
              <w:rFonts w:cs="Times New Roman"/>
              <w:color w:val="000000" w:themeColor="text1"/>
              <w:szCs w:val="24"/>
            </w:rPr>
          </w:rPrChange>
        </w:rPr>
        <w:pPrChange w:id="4216" w:author="Camilo Andrés Díaz Gómez" w:date="2023-03-28T17:53:00Z">
          <w:pPr>
            <w:ind w:left="708" w:firstLine="708"/>
          </w:pPr>
        </w:pPrChange>
      </w:pPr>
      <w:r w:rsidRPr="002B569F">
        <w:rPr>
          <w:rFonts w:cs="Times New Roman"/>
          <w:szCs w:val="24"/>
          <w:rPrChange w:id="4217"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4218" w:author="Camilo Andrés Díaz Gómez" w:date="2023-03-14T20:18:00Z">
        <w:r w:rsidRPr="002B569F" w:rsidDel="00952EC4">
          <w:rPr>
            <w:rFonts w:cs="Times New Roman"/>
            <w:szCs w:val="24"/>
            <w:rPrChange w:id="4219" w:author="Camilo Andrés Díaz Gómez" w:date="2023-03-28T17:42:00Z">
              <w:rPr>
                <w:rFonts w:cs="Times New Roman"/>
                <w:color w:val="000000" w:themeColor="text1"/>
                <w:szCs w:val="24"/>
              </w:rPr>
            </w:rPrChange>
          </w:rPr>
          <w:delText>.</w:delText>
        </w:r>
      </w:del>
      <w:r w:rsidRPr="002B569F">
        <w:rPr>
          <w:rFonts w:cs="Times New Roman"/>
          <w:szCs w:val="24"/>
          <w:rPrChange w:id="4220" w:author="Camilo Andrés Díaz Gómez" w:date="2023-03-28T17:42:00Z">
            <w:rPr>
              <w:rFonts w:cs="Times New Roman"/>
              <w:color w:val="000000" w:themeColor="text1"/>
              <w:szCs w:val="24"/>
            </w:rPr>
          </w:rPrChange>
        </w:rPr>
        <w:t xml:space="preserve"> </w:t>
      </w:r>
      <w:sdt>
        <w:sdtPr>
          <w:rPr>
            <w:rFonts w:cs="Times New Roman"/>
            <w:szCs w:val="24"/>
            <w:rPrChange w:id="4221" w:author="Camilo Andrés Díaz Gómez" w:date="2023-03-28T17:42:00Z">
              <w:rPr>
                <w:rFonts w:cs="Times New Roman"/>
                <w:color w:val="000000" w:themeColor="text1"/>
                <w:szCs w:val="24"/>
              </w:rPr>
            </w:rPrChange>
          </w:rPr>
          <w:id w:val="1091513929"/>
          <w:citation/>
        </w:sdtPr>
        <w:sdtContent>
          <w:r w:rsidRPr="002B569F">
            <w:rPr>
              <w:rFonts w:cs="Times New Roman"/>
              <w:szCs w:val="24"/>
              <w:rPrChange w:id="4222" w:author="Camilo Andrés Díaz Gómez" w:date="2023-03-28T17:42:00Z">
                <w:rPr>
                  <w:rFonts w:cs="Times New Roman"/>
                  <w:color w:val="000000" w:themeColor="text1"/>
                  <w:szCs w:val="24"/>
                </w:rPr>
              </w:rPrChange>
            </w:rPr>
            <w:fldChar w:fldCharType="begin"/>
          </w:r>
          <w:r w:rsidRPr="002B569F">
            <w:rPr>
              <w:rFonts w:cs="Times New Roman"/>
              <w:szCs w:val="24"/>
              <w:rPrChange w:id="4223"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224"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225" w:author="Camilo Andrés Díaz Gómez" w:date="2023-03-28T17:42:00Z">
                <w:rPr>
                  <w:rFonts w:cs="Times New Roman"/>
                  <w:noProof/>
                  <w:color w:val="000000" w:themeColor="text1"/>
                  <w:szCs w:val="24"/>
                </w:rPr>
              </w:rPrChange>
            </w:rPr>
            <w:t>(Sandoval, 2018)</w:t>
          </w:r>
          <w:r w:rsidRPr="002B569F">
            <w:rPr>
              <w:rFonts w:cs="Times New Roman"/>
              <w:szCs w:val="24"/>
              <w:rPrChange w:id="4226" w:author="Camilo Andrés Díaz Gómez" w:date="2023-03-28T17:42:00Z">
                <w:rPr>
                  <w:rFonts w:cs="Times New Roman"/>
                  <w:color w:val="000000" w:themeColor="text1"/>
                  <w:szCs w:val="24"/>
                </w:rPr>
              </w:rPrChange>
            </w:rPr>
            <w:fldChar w:fldCharType="end"/>
          </w:r>
        </w:sdtContent>
      </w:sdt>
      <w:ins w:id="4227" w:author="Camilo Andrés Díaz Gómez" w:date="2023-03-27T22:42:00Z">
        <w:r w:rsidR="002E28E0" w:rsidRPr="002B569F">
          <w:rPr>
            <w:rFonts w:cs="Times New Roman"/>
            <w:szCs w:val="24"/>
            <w:rPrChange w:id="4228" w:author="Camilo Andrés Díaz Gómez" w:date="2023-03-28T17:42:00Z">
              <w:rPr>
                <w:rFonts w:cs="Times New Roman"/>
                <w:color w:val="000000" w:themeColor="text1"/>
                <w:szCs w:val="24"/>
              </w:rPr>
            </w:rPrChange>
          </w:rPr>
          <w:t>.</w:t>
        </w:r>
      </w:ins>
    </w:p>
    <w:p w14:paraId="01A75B4E" w14:textId="77777777" w:rsidR="002E28E0" w:rsidRPr="002B569F" w:rsidRDefault="002E28E0" w:rsidP="000D1684">
      <w:pPr>
        <w:ind w:left="1416" w:firstLine="708"/>
        <w:rPr>
          <w:ins w:id="4229" w:author="Camilo Andrés Díaz Gómez" w:date="2023-03-27T22:42:00Z"/>
          <w:rFonts w:cs="Times New Roman"/>
          <w:szCs w:val="24"/>
          <w:rPrChange w:id="4230" w:author="Camilo Andrés Díaz Gómez" w:date="2023-03-28T17:42:00Z">
            <w:rPr>
              <w:ins w:id="4231" w:author="Camilo Andrés Díaz Gómez" w:date="2023-03-27T22:42:00Z"/>
              <w:rFonts w:cs="Times New Roman"/>
              <w:color w:val="000000" w:themeColor="text1"/>
              <w:szCs w:val="24"/>
            </w:rPr>
          </w:rPrChange>
        </w:rPr>
        <w:pPrChange w:id="4232" w:author="Camilo Andrés Díaz Gómez" w:date="2023-03-28T17:53:00Z">
          <w:pPr>
            <w:ind w:firstLine="708"/>
          </w:pPr>
        </w:pPrChange>
      </w:pPr>
    </w:p>
    <w:p w14:paraId="4B56F1DE" w14:textId="77777777" w:rsidR="00E07D42" w:rsidRPr="002B569F" w:rsidRDefault="00E07D42" w:rsidP="002B569F">
      <w:pPr>
        <w:ind w:left="708" w:firstLine="708"/>
        <w:rPr>
          <w:rFonts w:cs="Times New Roman"/>
          <w:szCs w:val="24"/>
          <w:rPrChange w:id="4233" w:author="Camilo Andrés Díaz Gómez" w:date="2023-03-28T17:42:00Z">
            <w:rPr>
              <w:rFonts w:cs="Times New Roman"/>
              <w:color w:val="000000" w:themeColor="text1"/>
              <w:szCs w:val="24"/>
            </w:rPr>
          </w:rPrChange>
        </w:rPr>
        <w:pPrChange w:id="4234" w:author="Camilo Andrés Díaz Gómez" w:date="2023-03-28T17:43:00Z">
          <w:pPr>
            <w:ind w:firstLine="708"/>
          </w:pPr>
        </w:pPrChange>
      </w:pPr>
    </w:p>
    <w:p w14:paraId="0468EDDF" w14:textId="2BAC9983" w:rsidR="007A700C" w:rsidRPr="002B569F" w:rsidRDefault="007A700C" w:rsidP="002B569F">
      <w:pPr>
        <w:pStyle w:val="Ttulo5"/>
        <w:ind w:left="1428"/>
        <w:rPr>
          <w:ins w:id="4235"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236" w:author="Camilo Andrés Díaz Gómez" w:date="2023-03-28T17:42:00Z">
            <w:rPr>
              <w:rFonts w:ascii="Times New Roman" w:eastAsiaTheme="minorHAnsi" w:hAnsi="Times New Roman" w:cstheme="minorBidi"/>
              <w:color w:val="auto"/>
            </w:rPr>
          </w:rPrChange>
        </w:rPr>
        <w:t xml:space="preserve">Algoritmo </w:t>
      </w:r>
      <w:del w:id="4237" w:author="Camilo Andrés Díaz Gómez" w:date="2023-03-14T21:26:00Z">
        <w:r w:rsidR="00E07D42" w:rsidRPr="002B569F" w:rsidDel="005C4C59">
          <w:rPr>
            <w:rFonts w:ascii="Times New Roman" w:hAnsi="Times New Roman" w:cs="Times New Roman"/>
            <w:b/>
            <w:bCs/>
            <w:i/>
            <w:iCs/>
            <w:color w:val="auto"/>
            <w:szCs w:val="24"/>
            <w:rPrChange w:id="4238" w:author="Camilo Andrés Díaz Gómez" w:date="2023-03-28T17:42:00Z">
              <w:rPr>
                <w:rFonts w:ascii="Times New Roman" w:eastAsiaTheme="minorHAnsi" w:hAnsi="Times New Roman" w:cstheme="minorBidi"/>
                <w:color w:val="auto"/>
              </w:rPr>
            </w:rPrChange>
          </w:rPr>
          <w:delText>De</w:delText>
        </w:r>
      </w:del>
      <w:ins w:id="4239"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240" w:author="Camilo Andrés Díaz Gómez" w:date="2023-03-28T17:42:00Z">
            <w:rPr>
              <w:rFonts w:ascii="Times New Roman" w:eastAsiaTheme="minorHAnsi" w:hAnsi="Times New Roman" w:cstheme="minorBidi"/>
              <w:color w:val="auto"/>
            </w:rPr>
          </w:rPrChange>
        </w:rPr>
        <w:t xml:space="preserve"> Regresión</w:t>
      </w:r>
      <w:del w:id="4241" w:author="Camilo Andrés Díaz Gómez" w:date="2023-03-14T21:13:00Z">
        <w:r w:rsidR="00E07D42" w:rsidRPr="002B569F" w:rsidDel="00C91454">
          <w:rPr>
            <w:rFonts w:ascii="Times New Roman" w:hAnsi="Times New Roman" w:cs="Times New Roman"/>
            <w:b/>
            <w:bCs/>
            <w:i/>
            <w:iCs/>
            <w:color w:val="auto"/>
            <w:szCs w:val="24"/>
            <w:rPrChange w:id="4242"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rsidP="002B569F">
      <w:pPr>
        <w:rPr>
          <w:rFonts w:cs="Times New Roman"/>
          <w:szCs w:val="24"/>
        </w:rPr>
        <w:pPrChange w:id="4243" w:author="Camilo Andrés Díaz Gómez" w:date="2023-03-28T17:43:00Z">
          <w:pPr>
            <w:ind w:firstLine="708"/>
          </w:pPr>
        </w:pPrChange>
      </w:pPr>
    </w:p>
    <w:p w14:paraId="20193B5E" w14:textId="063661FE" w:rsidR="000D40F7" w:rsidRPr="002B569F" w:rsidRDefault="000D40F7" w:rsidP="000D1684">
      <w:pPr>
        <w:ind w:left="1416" w:firstLine="720"/>
        <w:rPr>
          <w:ins w:id="4244" w:author="Camilo Andrés Díaz Gómez" w:date="2023-03-14T20:18:00Z"/>
          <w:rFonts w:cs="Times New Roman"/>
          <w:szCs w:val="24"/>
          <w:rPrChange w:id="4245" w:author="Camilo Andrés Díaz Gómez" w:date="2023-03-28T17:42:00Z">
            <w:rPr>
              <w:ins w:id="4246" w:author="Camilo Andrés Díaz Gómez" w:date="2023-03-14T20:18:00Z"/>
              <w:rFonts w:cs="Times New Roman"/>
              <w:color w:val="000000" w:themeColor="text1"/>
              <w:szCs w:val="24"/>
            </w:rPr>
          </w:rPrChange>
        </w:rPr>
        <w:pPrChange w:id="4247" w:author="Camilo Andrés Díaz Gómez" w:date="2023-03-28T17:53:00Z">
          <w:pPr>
            <w:ind w:firstLine="720"/>
          </w:pPr>
        </w:pPrChange>
      </w:pPr>
      <w:r w:rsidRPr="002B569F">
        <w:rPr>
          <w:rFonts w:cs="Times New Roman"/>
          <w:szCs w:val="24"/>
          <w:rPrChange w:id="4248"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249" w:author="Camilo Andrés Díaz Gómez" w:date="2023-03-14T20:18:00Z">
        <w:r w:rsidRPr="002B569F" w:rsidDel="00952EC4">
          <w:rPr>
            <w:rFonts w:cs="Times New Roman"/>
            <w:szCs w:val="24"/>
            <w:rPrChange w:id="4250" w:author="Camilo Andrés Díaz Gómez" w:date="2023-03-28T17:42:00Z">
              <w:rPr>
                <w:rFonts w:cs="Times New Roman"/>
                <w:color w:val="000000" w:themeColor="text1"/>
                <w:szCs w:val="24"/>
              </w:rPr>
            </w:rPrChange>
          </w:rPr>
          <w:delText>.</w:delText>
        </w:r>
      </w:del>
      <w:r w:rsidRPr="002B569F">
        <w:rPr>
          <w:rFonts w:cs="Times New Roman"/>
          <w:szCs w:val="24"/>
          <w:rPrChange w:id="4251" w:author="Camilo Andrés Díaz Gómez" w:date="2023-03-28T17:42:00Z">
            <w:rPr>
              <w:rFonts w:cs="Times New Roman"/>
              <w:color w:val="000000" w:themeColor="text1"/>
              <w:szCs w:val="24"/>
            </w:rPr>
          </w:rPrChange>
        </w:rPr>
        <w:t xml:space="preserve"> </w:t>
      </w:r>
      <w:sdt>
        <w:sdtPr>
          <w:rPr>
            <w:rFonts w:cs="Times New Roman"/>
            <w:szCs w:val="24"/>
            <w:rPrChange w:id="4252" w:author="Camilo Andrés Díaz Gómez" w:date="2023-03-28T17:42:00Z">
              <w:rPr>
                <w:rFonts w:cs="Times New Roman"/>
                <w:color w:val="000000" w:themeColor="text1"/>
                <w:szCs w:val="24"/>
              </w:rPr>
            </w:rPrChange>
          </w:rPr>
          <w:id w:val="-1429723473"/>
          <w:citation/>
        </w:sdtPr>
        <w:sdtContent>
          <w:r w:rsidRPr="002B569F">
            <w:rPr>
              <w:rFonts w:cs="Times New Roman"/>
              <w:szCs w:val="24"/>
              <w:rPrChange w:id="4253" w:author="Camilo Andrés Díaz Gómez" w:date="2023-03-28T17:42:00Z">
                <w:rPr>
                  <w:rFonts w:cs="Times New Roman"/>
                  <w:color w:val="000000" w:themeColor="text1"/>
                  <w:szCs w:val="24"/>
                </w:rPr>
              </w:rPrChange>
            </w:rPr>
            <w:fldChar w:fldCharType="begin"/>
          </w:r>
          <w:r w:rsidRPr="002B569F">
            <w:rPr>
              <w:rFonts w:cs="Times New Roman"/>
              <w:szCs w:val="24"/>
              <w:rPrChange w:id="4254"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255"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256" w:author="Camilo Andrés Díaz Gómez" w:date="2023-03-28T17:42:00Z">
                <w:rPr>
                  <w:rFonts w:cs="Times New Roman"/>
                  <w:noProof/>
                  <w:color w:val="000000" w:themeColor="text1"/>
                  <w:szCs w:val="24"/>
                </w:rPr>
              </w:rPrChange>
            </w:rPr>
            <w:t>(Sandoval, 2018)</w:t>
          </w:r>
          <w:r w:rsidRPr="002B569F">
            <w:rPr>
              <w:rFonts w:cs="Times New Roman"/>
              <w:szCs w:val="24"/>
              <w:rPrChange w:id="4257" w:author="Camilo Andrés Díaz Gómez" w:date="2023-03-28T17:42:00Z">
                <w:rPr>
                  <w:rFonts w:cs="Times New Roman"/>
                  <w:color w:val="000000" w:themeColor="text1"/>
                  <w:szCs w:val="24"/>
                </w:rPr>
              </w:rPrChange>
            </w:rPr>
            <w:fldChar w:fldCharType="end"/>
          </w:r>
        </w:sdtContent>
      </w:sdt>
      <w:bookmarkStart w:id="4258" w:name="_Toc115172936"/>
      <w:ins w:id="4259" w:author="Camilo Andrés Díaz Gómez" w:date="2023-03-14T20:18:00Z">
        <w:r w:rsidR="00952EC4" w:rsidRPr="002B569F">
          <w:rPr>
            <w:rFonts w:cs="Times New Roman"/>
            <w:szCs w:val="24"/>
            <w:rPrChange w:id="4260" w:author="Camilo Andrés Díaz Gómez" w:date="2023-03-28T17:42:00Z">
              <w:rPr>
                <w:rFonts w:cs="Times New Roman"/>
                <w:color w:val="000000" w:themeColor="text1"/>
                <w:szCs w:val="24"/>
              </w:rPr>
            </w:rPrChange>
          </w:rPr>
          <w:t>.</w:t>
        </w:r>
      </w:ins>
    </w:p>
    <w:p w14:paraId="2F0A1F85" w14:textId="77777777" w:rsidR="00952EC4" w:rsidRPr="002B569F" w:rsidRDefault="00952EC4" w:rsidP="002B569F">
      <w:pPr>
        <w:ind w:firstLine="720"/>
        <w:rPr>
          <w:rFonts w:cs="Times New Roman"/>
          <w:szCs w:val="24"/>
          <w:rPrChange w:id="4261" w:author="Camilo Andrés Díaz Gómez" w:date="2023-03-28T17:42:00Z">
            <w:rPr>
              <w:rFonts w:cs="Times New Roman"/>
              <w:color w:val="000000" w:themeColor="text1"/>
              <w:szCs w:val="24"/>
            </w:rPr>
          </w:rPrChange>
        </w:rPr>
        <w:pPrChange w:id="4262" w:author="Camilo Andrés Díaz Gómez" w:date="2023-03-28T17:43:00Z">
          <w:pPr>
            <w:ind w:firstLine="708"/>
          </w:pPr>
        </w:pPrChange>
      </w:pPr>
    </w:p>
    <w:p w14:paraId="12A1543E" w14:textId="64E60AB8" w:rsidR="007A700C" w:rsidRPr="002B569F" w:rsidRDefault="007A700C" w:rsidP="002B569F">
      <w:pPr>
        <w:pStyle w:val="Ttulo4"/>
        <w:ind w:left="708"/>
        <w:rPr>
          <w:ins w:id="4263"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264"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265" w:author="Camilo Andrés Díaz Gómez" w:date="2023-03-28T17:42:00Z">
            <w:rPr>
              <w:rFonts w:ascii="Times New Roman" w:eastAsiaTheme="minorHAnsi" w:hAnsi="Times New Roman" w:cstheme="minorBidi"/>
              <w:i w:val="0"/>
              <w:iCs w:val="0"/>
              <w:color w:val="auto"/>
            </w:rPr>
          </w:rPrChange>
        </w:rPr>
        <w:t>Supervisados</w:t>
      </w:r>
      <w:bookmarkEnd w:id="4258"/>
    </w:p>
    <w:p w14:paraId="5496916E" w14:textId="77777777" w:rsidR="00EE67FE" w:rsidRPr="002B569F" w:rsidRDefault="00EE67FE" w:rsidP="002B569F">
      <w:pPr>
        <w:rPr>
          <w:rFonts w:cs="Times New Roman"/>
          <w:szCs w:val="24"/>
        </w:rPr>
      </w:pPr>
    </w:p>
    <w:p w14:paraId="11346836" w14:textId="61FCA6C0" w:rsidR="000D40F7" w:rsidRPr="002B569F" w:rsidRDefault="000D40F7" w:rsidP="000D1684">
      <w:pPr>
        <w:ind w:left="708" w:firstLine="720"/>
        <w:rPr>
          <w:rFonts w:cs="Times New Roman"/>
          <w:szCs w:val="24"/>
          <w:shd w:val="clear" w:color="auto" w:fill="FFFFFF"/>
          <w:rPrChange w:id="4266" w:author="Camilo Andrés Díaz Gómez" w:date="2023-03-28T17:42:00Z">
            <w:rPr>
              <w:rFonts w:cs="Times New Roman"/>
              <w:color w:val="000000" w:themeColor="text1"/>
              <w:szCs w:val="24"/>
              <w:shd w:val="clear" w:color="auto" w:fill="FFFFFF"/>
            </w:rPr>
          </w:rPrChange>
        </w:rPr>
        <w:pPrChange w:id="4267" w:author="Camilo Andrés Díaz Gómez" w:date="2023-03-28T17:53:00Z">
          <w:pPr>
            <w:ind w:firstLine="708"/>
          </w:pPr>
        </w:pPrChange>
      </w:pPr>
      <w:r w:rsidRPr="002B569F">
        <w:rPr>
          <w:rFonts w:cs="Times New Roman"/>
          <w:szCs w:val="24"/>
          <w:shd w:val="clear" w:color="auto" w:fill="FFFFFF"/>
          <w:rPrChange w:id="4268"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269"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Change w:id="4270" w:author="Camilo Andrés Díaz Gómez" w:date="2023-03-28T17:42:00Z">
              <w:rPr>
                <w:rFonts w:cs="Times New Roman"/>
                <w:color w:val="000000" w:themeColor="text1"/>
                <w:szCs w:val="24"/>
                <w:shd w:val="clear" w:color="auto" w:fill="FFFFFF"/>
              </w:rPr>
            </w:rPrChange>
          </w:rPr>
          <w:id w:val="-2050669129"/>
          <w:citation/>
        </w:sdtPr>
        <w:sdtContent>
          <w:r w:rsidR="00CE074B" w:rsidRPr="002B569F">
            <w:rPr>
              <w:rFonts w:cs="Times New Roman"/>
              <w:szCs w:val="24"/>
              <w:shd w:val="clear" w:color="auto" w:fill="FFFFFF"/>
              <w:rPrChange w:id="4271"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272"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273"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274"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275"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276"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rsidP="002B569F">
      <w:pPr>
        <w:ind w:firstLine="720"/>
        <w:rPr>
          <w:rFonts w:cs="Times New Roman"/>
          <w:i/>
          <w:iCs/>
          <w:szCs w:val="24"/>
          <w:shd w:val="clear" w:color="auto" w:fill="FFFFFF"/>
          <w:rPrChange w:id="4277" w:author="Camilo Andrés Díaz Gómez" w:date="2023-03-28T17:42:00Z">
            <w:rPr>
              <w:rFonts w:cs="Times New Roman"/>
              <w:i/>
              <w:iCs/>
              <w:color w:val="000000" w:themeColor="text1"/>
              <w:szCs w:val="24"/>
              <w:shd w:val="clear" w:color="auto" w:fill="FFFFFF"/>
            </w:rPr>
          </w:rPrChange>
        </w:rPr>
        <w:pPrChange w:id="4278" w:author="Camilo Andrés Díaz Gómez" w:date="2023-03-28T17:43:00Z">
          <w:pPr/>
        </w:pPrChange>
      </w:pPr>
    </w:p>
    <w:p w14:paraId="1D671728" w14:textId="16E09621" w:rsidR="00E07D42" w:rsidRPr="002B569F" w:rsidRDefault="007A700C" w:rsidP="002B569F">
      <w:pPr>
        <w:pStyle w:val="Ttulo5"/>
        <w:ind w:left="1416"/>
        <w:rPr>
          <w:ins w:id="4279"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280" w:author="Camilo Andrés Díaz Gómez" w:date="2023-03-28T17:42:00Z">
            <w:rPr>
              <w:rFonts w:ascii="Times New Roman" w:eastAsiaTheme="minorHAnsi" w:hAnsi="Times New Roman" w:cstheme="minorBidi"/>
              <w:color w:val="auto"/>
            </w:rPr>
          </w:rPrChange>
        </w:rPr>
        <w:t>Agrupamiento</w:t>
      </w:r>
      <w:del w:id="4281" w:author="Camilo Andrés Díaz Gómez" w:date="2023-03-14T21:13:00Z">
        <w:r w:rsidR="00E07D42" w:rsidRPr="002B569F" w:rsidDel="00C91454">
          <w:rPr>
            <w:rFonts w:ascii="Times New Roman" w:hAnsi="Times New Roman" w:cs="Times New Roman"/>
            <w:b/>
            <w:bCs/>
            <w:i/>
            <w:iCs/>
            <w:color w:val="auto"/>
            <w:szCs w:val="24"/>
            <w:rPrChange w:id="4282"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rsidP="002B569F">
      <w:pPr>
        <w:rPr>
          <w:rFonts w:cs="Times New Roman"/>
          <w:szCs w:val="24"/>
        </w:rPr>
        <w:pPrChange w:id="4283" w:author="Camilo Andrés Díaz Gómez" w:date="2023-03-28T17:43:00Z">
          <w:pPr>
            <w:ind w:firstLine="708"/>
          </w:pPr>
        </w:pPrChange>
      </w:pPr>
    </w:p>
    <w:p w14:paraId="6F7FD20F" w14:textId="0809777C" w:rsidR="007A700C" w:rsidRPr="002B569F" w:rsidRDefault="00CE074B" w:rsidP="000D1684">
      <w:pPr>
        <w:ind w:left="1416" w:firstLine="720"/>
        <w:rPr>
          <w:rFonts w:cs="Times New Roman"/>
          <w:szCs w:val="24"/>
          <w:shd w:val="clear" w:color="auto" w:fill="FFFFFF"/>
          <w:rPrChange w:id="4284" w:author="Camilo Andrés Díaz Gómez" w:date="2023-03-28T17:42:00Z">
            <w:rPr>
              <w:rFonts w:cs="Times New Roman"/>
              <w:color w:val="000000" w:themeColor="text1"/>
              <w:szCs w:val="24"/>
              <w:shd w:val="clear" w:color="auto" w:fill="FFFFFF"/>
            </w:rPr>
          </w:rPrChange>
        </w:rPr>
        <w:pPrChange w:id="4285" w:author="Camilo Andrés Díaz Gómez" w:date="2023-03-28T17:53:00Z">
          <w:pPr>
            <w:ind w:firstLine="708"/>
          </w:pPr>
        </w:pPrChange>
      </w:pPr>
      <w:r w:rsidRPr="002B569F">
        <w:rPr>
          <w:rFonts w:cs="Times New Roman"/>
          <w:szCs w:val="24"/>
          <w:rPrChange w:id="4286" w:author="Camilo Andrés Díaz Gómez" w:date="2023-03-28T17:42:00Z">
            <w:rPr>
              <w:rFonts w:cs="Times New Roman"/>
              <w:color w:val="000000" w:themeColor="text1"/>
              <w:szCs w:val="24"/>
            </w:rPr>
          </w:rPrChange>
        </w:rPr>
        <w:lastRenderedPageBreak/>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287" w:author="Camilo Andrés Díaz Gómez" w:date="2023-03-14T20:18:00Z">
        <w:r w:rsidRPr="002B569F" w:rsidDel="00952EC4">
          <w:rPr>
            <w:rFonts w:cs="Times New Roman"/>
            <w:szCs w:val="24"/>
            <w:rPrChange w:id="4288"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Change w:id="4289" w:author="Camilo Andrés Díaz Gómez" w:date="2023-03-28T17:42:00Z">
              <w:rPr>
                <w:rFonts w:cs="Times New Roman"/>
                <w:color w:val="000000" w:themeColor="text1"/>
                <w:szCs w:val="24"/>
                <w:shd w:val="clear" w:color="auto" w:fill="FFFFFF"/>
              </w:rPr>
            </w:rPrChange>
          </w:rPr>
          <w:id w:val="2055278411"/>
          <w:citation/>
        </w:sdtPr>
        <w:sdtContent>
          <w:r w:rsidR="007A700C" w:rsidRPr="002B569F">
            <w:rPr>
              <w:rFonts w:cs="Times New Roman"/>
              <w:szCs w:val="24"/>
              <w:shd w:val="clear" w:color="auto" w:fill="FFFFFF"/>
              <w:rPrChange w:id="4290"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291"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292"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293"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294" w:author="Camilo Andrés Díaz Gómez" w:date="2023-03-28T17:42:00Z">
                <w:rPr>
                  <w:rFonts w:cs="Times New Roman"/>
                  <w:color w:val="000000" w:themeColor="text1"/>
                  <w:szCs w:val="24"/>
                  <w:shd w:val="clear" w:color="auto" w:fill="FFFFFF"/>
                </w:rPr>
              </w:rPrChange>
            </w:rPr>
            <w:fldChar w:fldCharType="end"/>
          </w:r>
        </w:sdtContent>
      </w:sdt>
      <w:ins w:id="4295" w:author="Camilo Andrés Díaz Gómez" w:date="2023-03-14T20:18:00Z">
        <w:r w:rsidR="00952EC4" w:rsidRPr="002B569F">
          <w:rPr>
            <w:rFonts w:cs="Times New Roman"/>
            <w:szCs w:val="24"/>
            <w:shd w:val="clear" w:color="auto" w:fill="FFFFFF"/>
            <w:rPrChange w:id="4296"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rsidP="002B569F">
      <w:pPr>
        <w:ind w:left="708" w:firstLine="720"/>
        <w:rPr>
          <w:rFonts w:cs="Times New Roman"/>
          <w:szCs w:val="24"/>
          <w:rPrChange w:id="4297" w:author="Camilo Andrés Díaz Gómez" w:date="2023-03-28T17:42:00Z">
            <w:rPr>
              <w:rFonts w:cs="Times New Roman"/>
              <w:color w:val="000000" w:themeColor="text1"/>
            </w:rPr>
          </w:rPrChange>
        </w:rPr>
        <w:pPrChange w:id="4298" w:author="Camilo Andrés Díaz Gómez" w:date="2023-03-28T17:43:00Z">
          <w:pPr>
            <w:ind w:firstLine="708"/>
          </w:pPr>
        </w:pPrChange>
      </w:pPr>
    </w:p>
    <w:p w14:paraId="4175D5CD" w14:textId="5632C28E" w:rsidR="00E07D42" w:rsidRPr="002B569F" w:rsidRDefault="007A700C" w:rsidP="002B569F">
      <w:pPr>
        <w:pStyle w:val="Ttulo5"/>
        <w:ind w:left="1428"/>
        <w:rPr>
          <w:ins w:id="4299"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300" w:author="Camilo Andrés Díaz Gómez" w:date="2023-03-28T17:42:00Z">
            <w:rPr>
              <w:rFonts w:ascii="Times New Roman" w:eastAsiaTheme="minorHAnsi" w:hAnsi="Times New Roman" w:cstheme="minorBidi"/>
              <w:color w:val="auto"/>
            </w:rPr>
          </w:rPrChange>
        </w:rPr>
        <w:t>Reducción de la dimensionalidad</w:t>
      </w:r>
      <w:del w:id="4301" w:author="Camilo Andrés Díaz Gómez" w:date="2023-03-14T21:14:00Z">
        <w:r w:rsidR="00E07D42" w:rsidRPr="002B569F" w:rsidDel="00C91454">
          <w:rPr>
            <w:rFonts w:ascii="Times New Roman" w:hAnsi="Times New Roman" w:cs="Times New Roman"/>
            <w:b/>
            <w:bCs/>
            <w:i/>
            <w:iCs/>
            <w:color w:val="auto"/>
            <w:szCs w:val="24"/>
            <w:rPrChange w:id="4302"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rsidP="002B569F">
      <w:pPr>
        <w:rPr>
          <w:rFonts w:cs="Times New Roman"/>
          <w:szCs w:val="24"/>
        </w:rPr>
        <w:pPrChange w:id="4303" w:author="Camilo Andrés Díaz Gómez" w:date="2023-03-28T17:43:00Z">
          <w:pPr>
            <w:ind w:firstLine="708"/>
          </w:pPr>
        </w:pPrChange>
      </w:pPr>
    </w:p>
    <w:p w14:paraId="4B2A74EF" w14:textId="6593EE54" w:rsidR="007A700C" w:rsidRPr="002B569F" w:rsidRDefault="00CE074B" w:rsidP="000D1684">
      <w:pPr>
        <w:ind w:left="1416" w:firstLine="720"/>
        <w:rPr>
          <w:rFonts w:cs="Times New Roman"/>
          <w:szCs w:val="24"/>
          <w:rPrChange w:id="4304" w:author="Camilo Andrés Díaz Gómez" w:date="2023-03-28T17:42:00Z">
            <w:rPr>
              <w:rFonts w:cs="Times New Roman"/>
              <w:color w:val="000000" w:themeColor="text1"/>
              <w:szCs w:val="24"/>
            </w:rPr>
          </w:rPrChange>
        </w:rPr>
        <w:pPrChange w:id="4305" w:author="Camilo Andrés Díaz Gómez" w:date="2023-03-28T17:53:00Z">
          <w:pPr>
            <w:ind w:firstLine="708"/>
          </w:pPr>
        </w:pPrChange>
      </w:pPr>
      <w:r w:rsidRPr="002B569F">
        <w:rPr>
          <w:rFonts w:cs="Times New Roman"/>
          <w:szCs w:val="24"/>
          <w:rPrChange w:id="4306"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307" w:author="Camilo Andrés Díaz Gómez" w:date="2023-03-14T20:19:00Z">
        <w:r w:rsidRPr="002B569F" w:rsidDel="00952EC4">
          <w:rPr>
            <w:rFonts w:cs="Times New Roman"/>
            <w:szCs w:val="24"/>
            <w:rPrChange w:id="4308" w:author="Camilo Andrés Díaz Gómez" w:date="2023-03-28T17:42:00Z">
              <w:rPr>
                <w:rFonts w:cs="Times New Roman"/>
                <w:color w:val="000000" w:themeColor="text1"/>
                <w:szCs w:val="24"/>
              </w:rPr>
            </w:rPrChange>
          </w:rPr>
          <w:delText>.</w:delText>
        </w:r>
      </w:del>
      <w:r w:rsidR="007A700C" w:rsidRPr="002B569F">
        <w:rPr>
          <w:rFonts w:cs="Times New Roman"/>
          <w:szCs w:val="24"/>
          <w:rPrChange w:id="4309" w:author="Camilo Andrés Díaz Gómez" w:date="2023-03-28T17:42:00Z">
            <w:rPr>
              <w:rFonts w:cs="Times New Roman"/>
              <w:color w:val="000000" w:themeColor="text1"/>
              <w:szCs w:val="24"/>
            </w:rPr>
          </w:rPrChange>
        </w:rPr>
        <w:t xml:space="preserve"> </w:t>
      </w:r>
      <w:sdt>
        <w:sdtPr>
          <w:rPr>
            <w:rFonts w:cs="Times New Roman"/>
            <w:szCs w:val="24"/>
            <w:rPrChange w:id="4310" w:author="Camilo Andrés Díaz Gómez" w:date="2023-03-28T17:42:00Z">
              <w:rPr>
                <w:rFonts w:cs="Times New Roman"/>
                <w:color w:val="000000" w:themeColor="text1"/>
                <w:szCs w:val="24"/>
              </w:rPr>
            </w:rPrChange>
          </w:rPr>
          <w:id w:val="-110367966"/>
          <w:citation/>
        </w:sdtPr>
        <w:sdtContent>
          <w:r w:rsidR="007A700C" w:rsidRPr="002B569F">
            <w:rPr>
              <w:rFonts w:cs="Times New Roman"/>
              <w:szCs w:val="24"/>
              <w:rPrChange w:id="4311"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312"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313"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314"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315" w:author="Camilo Andrés Díaz Gómez" w:date="2023-03-28T17:42:00Z">
                <w:rPr>
                  <w:rFonts w:cs="Times New Roman"/>
                  <w:color w:val="000000" w:themeColor="text1"/>
                  <w:szCs w:val="24"/>
                </w:rPr>
              </w:rPrChange>
            </w:rPr>
            <w:fldChar w:fldCharType="end"/>
          </w:r>
        </w:sdtContent>
      </w:sdt>
      <w:ins w:id="4316" w:author="Camilo Andrés Díaz Gómez" w:date="2023-03-14T20:18:00Z">
        <w:r w:rsidR="00952EC4" w:rsidRPr="002B569F">
          <w:rPr>
            <w:rFonts w:cs="Times New Roman"/>
            <w:szCs w:val="24"/>
            <w:rPrChange w:id="4317"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rsidP="002B569F">
      <w:pPr>
        <w:pStyle w:val="PrrAPA"/>
        <w:ind w:firstLine="720"/>
        <w:rPr>
          <w:del w:id="4318" w:author="Camilo Andrés Díaz Gómez" w:date="2023-03-17T00:46:00Z"/>
          <w:b/>
          <w:bCs/>
          <w:i/>
          <w:iCs/>
          <w:rPrChange w:id="4319" w:author="Camilo Andrés Díaz Gómez" w:date="2023-03-28T17:42:00Z">
            <w:rPr>
              <w:del w:id="4320" w:author="Camilo Andrés Díaz Gómez" w:date="2023-03-17T00:46:00Z"/>
              <w:b/>
              <w:bCs/>
              <w:i/>
              <w:iCs/>
              <w:color w:val="000000" w:themeColor="text1"/>
            </w:rPr>
          </w:rPrChange>
        </w:rPr>
        <w:pPrChange w:id="4321"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322"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323"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324" w:author="Camilo Andrés Díaz Gómez" w:date="2023-03-28T17:42:00Z">
            <w:rPr>
              <w:i/>
              <w:iCs/>
            </w:rPr>
          </w:rPrChange>
        </w:rPr>
      </w:pPr>
    </w:p>
    <w:p w14:paraId="0CF21236" w14:textId="4185E786" w:rsidR="007A700C" w:rsidRPr="002B569F" w:rsidRDefault="00A77CC0" w:rsidP="000D1684">
      <w:pPr>
        <w:ind w:left="708" w:firstLine="720"/>
        <w:rPr>
          <w:rFonts w:cs="Times New Roman"/>
          <w:b/>
          <w:bCs/>
          <w:szCs w:val="24"/>
        </w:rPr>
        <w:pPrChange w:id="4325" w:author="Camilo Andrés Díaz Gómez" w:date="2023-03-28T17:53:00Z">
          <w:pPr>
            <w:ind w:firstLine="708"/>
          </w:pPr>
        </w:pPrChange>
      </w:pPr>
      <w:r w:rsidRPr="002B569F">
        <w:rPr>
          <w:rFonts w:cs="Times New Roman"/>
          <w:szCs w:val="24"/>
          <w:shd w:val="clear" w:color="auto" w:fill="FFFFFF"/>
          <w:rPrChange w:id="4326" w:author="Camilo Andrés Díaz Gómez" w:date="2023-03-28T17:42:00Z">
            <w:rPr>
              <w:rFonts w:cs="Times New Roman"/>
              <w:color w:val="000000" w:themeColor="text1"/>
              <w:szCs w:val="24"/>
              <w:shd w:val="clear" w:color="auto" w:fill="FFFFFF"/>
            </w:rPr>
          </w:rPrChange>
        </w:rPr>
        <w:t>El aprendizaje por esfuerzo (también conocido como aprendizaje activo o aprendizaje semisupervisado)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rsidP="002B569F">
      <w:pPr>
        <w:spacing w:after="160"/>
        <w:jc w:val="left"/>
        <w:rPr>
          <w:ins w:id="4327" w:author="Camilo Andrés Díaz Gómez" w:date="2023-03-28T14:27:00Z"/>
          <w:rFonts w:eastAsiaTheme="majorEastAsia" w:cs="Times New Roman"/>
          <w:bCs/>
          <w:szCs w:val="24"/>
        </w:rPr>
        <w:pPrChange w:id="4328" w:author="Camilo Andrés Díaz Gómez" w:date="2023-03-28T17:43:00Z">
          <w:pPr>
            <w:spacing w:after="160" w:line="259" w:lineRule="auto"/>
            <w:jc w:val="left"/>
          </w:pPr>
        </w:pPrChange>
      </w:pPr>
      <w:ins w:id="4329" w:author="Camilo Andrés Díaz Gómez" w:date="2023-03-28T14:27:00Z">
        <w:r w:rsidRPr="002B569F">
          <w:rPr>
            <w:rFonts w:cs="Times New Roman"/>
            <w:b/>
            <w:bCs/>
            <w:szCs w:val="24"/>
          </w:rPr>
          <w:br w:type="page"/>
        </w:r>
      </w:ins>
    </w:p>
    <w:p w14:paraId="473F5872" w14:textId="77777777" w:rsidR="00E07D42" w:rsidRPr="002B569F" w:rsidDel="002E28E0" w:rsidRDefault="00E07D42" w:rsidP="002B569F">
      <w:pPr>
        <w:ind w:firstLine="720"/>
        <w:rPr>
          <w:del w:id="4330" w:author="Camilo Andrés Díaz Gómez" w:date="2023-03-27T22:44:00Z"/>
          <w:rFonts w:cs="Times New Roman"/>
          <w:b/>
          <w:bCs/>
          <w:szCs w:val="24"/>
        </w:rPr>
        <w:pPrChange w:id="4331" w:author="Camilo Andrés Díaz Gómez" w:date="2023-03-28T17:43:00Z">
          <w:pPr/>
        </w:pPrChange>
      </w:pPr>
    </w:p>
    <w:p w14:paraId="611F06B0" w14:textId="361715CE" w:rsidR="00E07D42" w:rsidRPr="002B569F" w:rsidDel="002E28E0" w:rsidRDefault="00E07D42" w:rsidP="002B569F">
      <w:pPr>
        <w:jc w:val="center"/>
        <w:rPr>
          <w:del w:id="4332" w:author="Camilo Andrés Díaz Gómez" w:date="2023-03-27T22:44:00Z"/>
          <w:rFonts w:cs="Times New Roman"/>
          <w:b/>
          <w:bCs/>
          <w:szCs w:val="24"/>
        </w:rPr>
        <w:pPrChange w:id="4333" w:author="Camilo Andrés Díaz Gómez" w:date="2023-03-28T17:43:00Z">
          <w:pPr>
            <w:jc w:val="center"/>
          </w:pPr>
        </w:pPrChange>
      </w:pPr>
    </w:p>
    <w:p w14:paraId="3278D79D" w14:textId="77777777" w:rsidR="00E07D42" w:rsidRPr="002B569F" w:rsidDel="00DB0B24" w:rsidRDefault="00E07D42" w:rsidP="002B569F">
      <w:pPr>
        <w:jc w:val="center"/>
        <w:rPr>
          <w:del w:id="4334" w:author="Steff Guzmán" w:date="2023-03-13T19:05:00Z"/>
          <w:rFonts w:cs="Times New Roman"/>
          <w:b/>
          <w:bCs/>
          <w:szCs w:val="24"/>
        </w:rPr>
        <w:pPrChange w:id="4335" w:author="Camilo Andrés Díaz Gómez" w:date="2023-03-28T17:43:00Z">
          <w:pPr>
            <w:jc w:val="center"/>
          </w:pPr>
        </w:pPrChange>
      </w:pPr>
    </w:p>
    <w:p w14:paraId="37D875FE" w14:textId="4C98A737" w:rsidR="00E07D42" w:rsidRPr="002B569F" w:rsidDel="00DB0B24" w:rsidRDefault="00E07D42" w:rsidP="002B569F">
      <w:pPr>
        <w:jc w:val="center"/>
        <w:rPr>
          <w:del w:id="4336" w:author="Steff Guzmán" w:date="2023-03-13T19:05:00Z"/>
          <w:rFonts w:cs="Times New Roman"/>
          <w:b/>
          <w:bCs/>
          <w:szCs w:val="24"/>
        </w:rPr>
        <w:pPrChange w:id="4337" w:author="Camilo Andrés Díaz Gómez" w:date="2023-03-28T17:43:00Z">
          <w:pPr>
            <w:jc w:val="center"/>
          </w:pPr>
        </w:pPrChange>
      </w:pPr>
    </w:p>
    <w:p w14:paraId="7A9BCBFE" w14:textId="05E8469B" w:rsidR="00E07D42" w:rsidRPr="002B569F" w:rsidDel="00DB0B24" w:rsidRDefault="00E07D42" w:rsidP="002B569F">
      <w:pPr>
        <w:jc w:val="center"/>
        <w:rPr>
          <w:del w:id="4338" w:author="Steff Guzmán" w:date="2023-03-13T19:05:00Z"/>
          <w:rFonts w:cs="Times New Roman"/>
          <w:b/>
          <w:bCs/>
          <w:szCs w:val="24"/>
        </w:rPr>
        <w:pPrChange w:id="4339" w:author="Camilo Andrés Díaz Gómez" w:date="2023-03-28T17:43:00Z">
          <w:pPr>
            <w:jc w:val="center"/>
          </w:pPr>
        </w:pPrChange>
      </w:pPr>
    </w:p>
    <w:p w14:paraId="664ABC42" w14:textId="7EADDDBD" w:rsidR="00CE074B" w:rsidRPr="002B569F" w:rsidDel="00952EC4" w:rsidRDefault="00CE074B" w:rsidP="002B569F">
      <w:pPr>
        <w:spacing w:after="160"/>
        <w:jc w:val="left"/>
        <w:rPr>
          <w:del w:id="4340" w:author="Camilo Andrés Díaz Gómez" w:date="2023-03-14T20:22:00Z"/>
          <w:rFonts w:cs="Times New Roman"/>
          <w:b/>
          <w:bCs/>
          <w:szCs w:val="24"/>
        </w:rPr>
        <w:pPrChange w:id="4341" w:author="Camilo Andrés Díaz Gómez" w:date="2023-03-28T17:43:00Z">
          <w:pPr>
            <w:spacing w:after="160" w:line="259" w:lineRule="auto"/>
            <w:jc w:val="left"/>
          </w:pPr>
        </w:pPrChange>
      </w:pPr>
      <w:del w:id="4342"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343" w:author="Camilo Andrés Díaz Gómez" w:date="2023-03-17T00:46:00Z"/>
          <w:rFonts w:cs="Times New Roman"/>
          <w:szCs w:val="24"/>
        </w:rPr>
      </w:pPr>
      <w:bookmarkStart w:id="4344" w:name="_Toc129623653"/>
      <w:bookmarkStart w:id="4345"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344"/>
      <w:bookmarkEnd w:id="4345"/>
    </w:p>
    <w:p w14:paraId="1477E297" w14:textId="77777777" w:rsidR="00EE67FE" w:rsidRPr="002B569F" w:rsidRDefault="00EE67FE" w:rsidP="002B569F">
      <w:pPr>
        <w:pStyle w:val="PrrAPA"/>
        <w:pPrChange w:id="4346" w:author="Camilo Andrés Díaz Gómez" w:date="2023-03-28T17:43:00Z">
          <w:pPr>
            <w:jc w:val="center"/>
          </w:pPr>
        </w:pPrChange>
      </w:pPr>
    </w:p>
    <w:p w14:paraId="40FC0827" w14:textId="77777777" w:rsidR="00616790" w:rsidRPr="002B569F" w:rsidRDefault="00616790" w:rsidP="002B569F">
      <w:pPr>
        <w:pStyle w:val="PrrAPA"/>
      </w:pPr>
      <w:del w:id="4347" w:author="DIANA CAROLINA CANDIA HERRERA" w:date="2023-03-07T10:11:00Z">
        <w:r w:rsidRPr="002B569F" w:rsidDel="00987997">
          <w:delText>"</w:delText>
        </w:r>
      </w:del>
      <w:r w:rsidRPr="002B569F">
        <w:t>Esta sección del documento describe los pasos involucrados en el desarrollo del modelo, detallando las actividades desde la documentación y el desarrollo hasta las pruebas. La metodología utilizada es el enfoque CRISP-DM (Cross Industry Standard Process for Data Mining)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Las técnicas de ciencia de datos y análisis de datos se originaron en la década de 1990 con el concepto de Knowledge Discovery in Databases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(Cross-Industry Standard Process for Data Mining) es una metodología ampliamente utilizada en proyectos de ciencia de datos y minería de datos que proporciona un enfoque estructurado para guiar el desarrollo de un modelo predictivo. La metodología consta de seis fases</w:t>
      </w:r>
      <w:ins w:id="4348"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rsidP="002B569F">
      <w:pPr>
        <w:rPr>
          <w:ins w:id="4349" w:author="Camilo Andrés Díaz Gómez" w:date="2023-03-17T00:46:00Z"/>
          <w:rFonts w:cs="Times New Roman"/>
          <w:b/>
          <w:bCs/>
          <w:rPrChange w:id="4350" w:author="Camilo Andrés Díaz Gómez" w:date="2023-03-28T17:42:00Z">
            <w:rPr>
              <w:ins w:id="4351" w:author="Camilo Andrés Díaz Gómez" w:date="2023-03-17T00:46:00Z"/>
            </w:rPr>
          </w:rPrChange>
        </w:rPr>
        <w:pPrChange w:id="4352" w:author="Camilo Andrés Díaz Gómez" w:date="2023-03-28T17:43:00Z">
          <w:pPr>
            <w:pStyle w:val="Ttulo3"/>
          </w:pPr>
        </w:pPrChange>
      </w:pPr>
      <w:r w:rsidRPr="002B569F">
        <w:rPr>
          <w:rFonts w:cs="Times New Roman"/>
          <w:b/>
          <w:bCs/>
          <w:rPrChange w:id="4353" w:author="Camilo Andrés Díaz Gómez" w:date="2023-03-28T17:42:00Z">
            <w:rPr/>
          </w:rPrChange>
        </w:rPr>
        <w:t>Comprensión del negocio</w:t>
      </w:r>
    </w:p>
    <w:p w14:paraId="0AA35090" w14:textId="77777777" w:rsidR="00EE67FE" w:rsidRPr="002B569F" w:rsidRDefault="00EE67FE" w:rsidP="002B569F">
      <w:pPr>
        <w:pStyle w:val="PrrAPA"/>
        <w:pPrChange w:id="4354" w:author="Camilo Andrés Díaz Gómez" w:date="2023-03-28T17:43:00Z">
          <w:pPr>
            <w:pStyle w:val="PrrAPA"/>
            <w:ind w:firstLine="0"/>
          </w:pPr>
        </w:pPrChange>
      </w:pPr>
    </w:p>
    <w:p w14:paraId="0B41E0D5" w14:textId="1362D7E3" w:rsidR="00616790" w:rsidRPr="002B569F" w:rsidRDefault="004C4EDB" w:rsidP="002B569F">
      <w:pPr>
        <w:pStyle w:val="PrrAPA"/>
        <w:pPrChange w:id="4355" w:author="Camilo Andrés Díaz Gómez" w:date="2023-03-28T17:43:00Z">
          <w:pPr>
            <w:pStyle w:val="PrrAPA"/>
            <w:ind w:firstLine="708"/>
          </w:pPr>
        </w:pPrChange>
      </w:pPr>
      <w:r w:rsidRPr="002B569F">
        <w:rPr>
          <w:rPrChange w:id="4356" w:author="Camilo Andrés Díaz Gómez" w:date="2023-03-28T17:42:00Z">
            <w:rPr>
              <w:color w:val="000000" w:themeColor="text1"/>
            </w:rPr>
          </w:rPrChange>
        </w:rPr>
        <w:t>C</w:t>
      </w:r>
      <w:r w:rsidR="00616790" w:rsidRPr="002B569F">
        <w:rPr>
          <w:rPrChange w:id="4357" w:author="Camilo Andrés Díaz Gómez" w:date="2023-03-28T17:42:00Z">
            <w:rPr>
              <w:color w:val="000000" w:themeColor="text1"/>
            </w:rPr>
          </w:rPrChange>
        </w:rPr>
        <w:t>omprender los objetivos y requisitos del proyecto, identificar el problema a resolver y definir los objetivos</w:t>
      </w:r>
      <w:del w:id="4358" w:author="Camilo Andrés Díaz Gómez" w:date="2023-03-28T14:31:00Z">
        <w:r w:rsidR="00616790" w:rsidRPr="002B569F" w:rsidDel="0071484C">
          <w:rPr>
            <w:rPrChange w:id="4359" w:author="Camilo Andrés Díaz Gómez" w:date="2023-03-28T17:42:00Z">
              <w:rPr>
                <w:color w:val="000000" w:themeColor="text1"/>
              </w:rPr>
            </w:rPrChange>
          </w:rPr>
          <w:delText xml:space="preserve"> de la minería de datos</w:delText>
        </w:r>
      </w:del>
      <w:r w:rsidR="00616790" w:rsidRPr="002B569F">
        <w:rPr>
          <w:rPrChange w:id="4360"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361" w:author="Camilo Andrés Díaz Gómez" w:date="2023-03-28T17:42:00Z">
            <w:rPr>
              <w:b/>
              <w:bCs/>
              <w:color w:val="000000" w:themeColor="text1"/>
            </w:rPr>
          </w:rPrChange>
        </w:rPr>
      </w:pPr>
    </w:p>
    <w:p w14:paraId="6E475991" w14:textId="02D1DBC3" w:rsidR="004C4EDB" w:rsidRPr="002B569F" w:rsidRDefault="00616790" w:rsidP="002B569F">
      <w:pPr>
        <w:rPr>
          <w:ins w:id="4362" w:author="Camilo Andrés Díaz Gómez" w:date="2023-03-17T00:46:00Z"/>
          <w:rFonts w:cs="Times New Roman"/>
          <w:b/>
          <w:bCs/>
          <w:rPrChange w:id="4363" w:author="Camilo Andrés Díaz Gómez" w:date="2023-03-28T17:42:00Z">
            <w:rPr>
              <w:ins w:id="4364" w:author="Camilo Andrés Díaz Gómez" w:date="2023-03-17T00:46:00Z"/>
            </w:rPr>
          </w:rPrChange>
        </w:rPr>
        <w:pPrChange w:id="4365" w:author="Camilo Andrés Díaz Gómez" w:date="2023-03-28T17:43:00Z">
          <w:pPr>
            <w:pStyle w:val="Ttulo3"/>
          </w:pPr>
        </w:pPrChange>
      </w:pPr>
      <w:r w:rsidRPr="002B569F">
        <w:rPr>
          <w:rFonts w:cs="Times New Roman"/>
          <w:b/>
          <w:bCs/>
          <w:rPrChange w:id="4366" w:author="Camilo Andrés Díaz Gómez" w:date="2023-03-28T17:42:00Z">
            <w:rPr/>
          </w:rPrChange>
        </w:rPr>
        <w:t>Comprensión de datos</w:t>
      </w:r>
    </w:p>
    <w:p w14:paraId="47E87240" w14:textId="77777777" w:rsidR="00EE67FE" w:rsidRPr="002B569F" w:rsidRDefault="00EE67FE" w:rsidP="002B569F">
      <w:pPr>
        <w:rPr>
          <w:rFonts w:cs="Times New Roman"/>
        </w:rPr>
        <w:pPrChange w:id="4367" w:author="Camilo Andrés Díaz Gómez" w:date="2023-03-28T17:43:00Z">
          <w:pPr>
            <w:pStyle w:val="PrrAPA"/>
            <w:ind w:firstLine="0"/>
          </w:pPr>
        </w:pPrChange>
      </w:pPr>
    </w:p>
    <w:p w14:paraId="3154DBBA" w14:textId="646D7970" w:rsidR="00616790" w:rsidRPr="002B569F" w:rsidRDefault="004C4EDB" w:rsidP="002B569F">
      <w:pPr>
        <w:pStyle w:val="PrrAPA"/>
        <w:ind w:firstLine="720"/>
        <w:rPr>
          <w:rPrChange w:id="4368" w:author="Camilo Andrés Díaz Gómez" w:date="2023-03-28T17:42:00Z">
            <w:rPr>
              <w:color w:val="000000" w:themeColor="text1"/>
            </w:rPr>
          </w:rPrChange>
        </w:rPr>
        <w:pPrChange w:id="4369" w:author="Camilo Andrés Díaz Gómez" w:date="2023-03-28T17:43:00Z">
          <w:pPr>
            <w:pStyle w:val="PrrAPA"/>
          </w:pPr>
        </w:pPrChange>
      </w:pPr>
      <w:r w:rsidRPr="002B569F">
        <w:rPr>
          <w:rPrChange w:id="4370" w:author="Camilo Andrés Díaz Gómez" w:date="2023-03-28T17:42:00Z">
            <w:rPr>
              <w:color w:val="000000" w:themeColor="text1"/>
            </w:rPr>
          </w:rPrChange>
        </w:rPr>
        <w:t>R</w:t>
      </w:r>
      <w:r w:rsidR="00616790" w:rsidRPr="002B569F">
        <w:rPr>
          <w:rPrChange w:id="4371" w:author="Camilo Andrés Díaz Gómez" w:date="2023-03-28T17:42:00Z">
            <w:rPr>
              <w:color w:val="000000" w:themeColor="text1"/>
            </w:rPr>
          </w:rPrChange>
        </w:rPr>
        <w:t>ecopilación y exploración de datos, identificación de problemas de calidad de datos y verificación de l</w:t>
      </w:r>
      <w:ins w:id="4372" w:author="Camilo Andrés Díaz Gómez" w:date="2023-03-28T14:31:00Z">
        <w:r w:rsidR="0071484C" w:rsidRPr="002B569F">
          <w:rPr>
            <w:rPrChange w:id="4373" w:author="Camilo Andrés Díaz Gómez" w:date="2023-03-28T17:42:00Z">
              <w:rPr>
                <w:color w:val="000000" w:themeColor="text1"/>
              </w:rPr>
            </w:rPrChange>
          </w:rPr>
          <w:t>os datos esperados para los procesos de modelado.</w:t>
        </w:r>
      </w:ins>
      <w:del w:id="4374" w:author="Camilo Andrés Díaz Gómez" w:date="2023-03-28T14:31:00Z">
        <w:r w:rsidR="00616790" w:rsidRPr="002B569F" w:rsidDel="0071484C">
          <w:rPr>
            <w:rPrChange w:id="4375"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376" w:author="Camilo Andrés Díaz Gómez" w:date="2023-03-28T17:42:00Z">
            <w:rPr>
              <w:color w:val="000000" w:themeColor="text1"/>
            </w:rPr>
          </w:rPrChange>
        </w:rPr>
      </w:pPr>
    </w:p>
    <w:p w14:paraId="4D5E10ED" w14:textId="011C0670" w:rsidR="004C4EDB" w:rsidRPr="002B569F" w:rsidRDefault="00616790" w:rsidP="002B569F">
      <w:pPr>
        <w:rPr>
          <w:ins w:id="4377" w:author="Camilo Andrés Díaz Gómez" w:date="2023-03-17T00:46:00Z"/>
          <w:rFonts w:cs="Times New Roman"/>
          <w:b/>
          <w:bCs/>
          <w:rPrChange w:id="4378" w:author="Camilo Andrés Díaz Gómez" w:date="2023-03-28T17:42:00Z">
            <w:rPr>
              <w:ins w:id="4379" w:author="Camilo Andrés Díaz Gómez" w:date="2023-03-17T00:46:00Z"/>
            </w:rPr>
          </w:rPrChange>
        </w:rPr>
        <w:pPrChange w:id="4380" w:author="Camilo Andrés Díaz Gómez" w:date="2023-03-28T17:43:00Z">
          <w:pPr>
            <w:pStyle w:val="Ttulo3"/>
          </w:pPr>
        </w:pPrChange>
      </w:pPr>
      <w:r w:rsidRPr="002B569F">
        <w:rPr>
          <w:rFonts w:cs="Times New Roman"/>
          <w:b/>
          <w:bCs/>
          <w:rPrChange w:id="4381" w:author="Camilo Andrés Díaz Gómez" w:date="2023-03-28T17:42:00Z">
            <w:rPr/>
          </w:rPrChange>
        </w:rPr>
        <w:t>Preparación de datos</w:t>
      </w:r>
    </w:p>
    <w:p w14:paraId="2B2FB4E1" w14:textId="77777777" w:rsidR="00EE67FE" w:rsidRPr="002B569F" w:rsidRDefault="00EE67FE" w:rsidP="002B569F">
      <w:pPr>
        <w:rPr>
          <w:rFonts w:cs="Times New Roman"/>
        </w:rPr>
        <w:pPrChange w:id="4382" w:author="Camilo Andrés Díaz Gómez" w:date="2023-03-28T17:43:00Z">
          <w:pPr>
            <w:pStyle w:val="PrrAPA"/>
            <w:ind w:firstLine="0"/>
          </w:pPr>
        </w:pPrChange>
      </w:pPr>
    </w:p>
    <w:p w14:paraId="46F260C1" w14:textId="07E2F5F1" w:rsidR="00616790" w:rsidRPr="002B569F" w:rsidRDefault="004C4EDB" w:rsidP="002B569F">
      <w:pPr>
        <w:pStyle w:val="PrrAPA"/>
        <w:ind w:firstLine="720"/>
        <w:rPr>
          <w:rPrChange w:id="4383" w:author="Camilo Andrés Díaz Gómez" w:date="2023-03-28T17:42:00Z">
            <w:rPr>
              <w:color w:val="000000" w:themeColor="text1"/>
            </w:rPr>
          </w:rPrChange>
        </w:rPr>
        <w:pPrChange w:id="4384" w:author="Camilo Andrés Díaz Gómez" w:date="2023-03-28T17:43:00Z">
          <w:pPr>
            <w:pStyle w:val="PrrAPA"/>
            <w:ind w:firstLine="708"/>
          </w:pPr>
        </w:pPrChange>
      </w:pPr>
      <w:r w:rsidRPr="002B569F">
        <w:rPr>
          <w:rPrChange w:id="4385" w:author="Camilo Andrés Díaz Gómez" w:date="2023-03-28T17:42:00Z">
            <w:rPr>
              <w:color w:val="000000" w:themeColor="text1"/>
            </w:rPr>
          </w:rPrChange>
        </w:rPr>
        <w:t>L</w:t>
      </w:r>
      <w:r w:rsidR="00616790" w:rsidRPr="002B569F">
        <w:rPr>
          <w:rPrChange w:id="4386" w:author="Camilo Andrés Díaz Gómez" w:date="2023-03-28T17:42:00Z">
            <w:rPr>
              <w:color w:val="000000" w:themeColor="text1"/>
            </w:rPr>
          </w:rPrChange>
        </w:rPr>
        <w:t xml:space="preserve">impieza, transformación y selección de los datos más apropiados para ser utilizados en </w:t>
      </w:r>
      <w:ins w:id="4387" w:author="Camilo Andrés Díaz Gómez" w:date="2023-03-28T14:32:00Z">
        <w:r w:rsidR="0071484C" w:rsidRPr="002B569F">
          <w:rPr>
            <w:rPrChange w:id="4388" w:author="Camilo Andrés Díaz Gómez" w:date="2023-03-28T17:42:00Z">
              <w:rPr>
                <w:color w:val="000000" w:themeColor="text1"/>
              </w:rPr>
            </w:rPrChange>
          </w:rPr>
          <w:t>los modelos</w:t>
        </w:r>
      </w:ins>
      <w:del w:id="4389" w:author="Camilo Andrés Díaz Gómez" w:date="2023-03-28T14:32:00Z">
        <w:r w:rsidR="00616790" w:rsidRPr="002B569F" w:rsidDel="0071484C">
          <w:rPr>
            <w:rPrChange w:id="4390" w:author="Camilo Andrés Díaz Gómez" w:date="2023-03-28T17:42:00Z">
              <w:rPr>
                <w:color w:val="000000" w:themeColor="text1"/>
              </w:rPr>
            </w:rPrChange>
          </w:rPr>
          <w:delText>el modelado</w:delText>
        </w:r>
      </w:del>
      <w:r w:rsidR="00616790" w:rsidRPr="002B569F">
        <w:rPr>
          <w:rPrChange w:id="4391"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392" w:author="Camilo Andrés Díaz Gómez" w:date="2023-03-28T17:42:00Z">
            <w:rPr>
              <w:color w:val="000000" w:themeColor="text1"/>
            </w:rPr>
          </w:rPrChange>
        </w:rPr>
      </w:pPr>
    </w:p>
    <w:p w14:paraId="5D192E63" w14:textId="6F286388" w:rsidR="004C4EDB" w:rsidRPr="002B569F" w:rsidRDefault="00616790" w:rsidP="002B569F">
      <w:pPr>
        <w:rPr>
          <w:ins w:id="4393" w:author="Camilo Andrés Díaz Gómez" w:date="2023-03-17T00:46:00Z"/>
          <w:rFonts w:cs="Times New Roman"/>
          <w:b/>
          <w:bCs/>
          <w:rPrChange w:id="4394" w:author="Camilo Andrés Díaz Gómez" w:date="2023-03-28T17:42:00Z">
            <w:rPr>
              <w:ins w:id="4395" w:author="Camilo Andrés Díaz Gómez" w:date="2023-03-17T00:46:00Z"/>
            </w:rPr>
          </w:rPrChange>
        </w:rPr>
        <w:pPrChange w:id="4396" w:author="Camilo Andrés Díaz Gómez" w:date="2023-03-28T17:43:00Z">
          <w:pPr>
            <w:pStyle w:val="Ttulo3"/>
          </w:pPr>
        </w:pPrChange>
      </w:pPr>
      <w:r w:rsidRPr="002B569F">
        <w:rPr>
          <w:rFonts w:cs="Times New Roman"/>
          <w:b/>
          <w:bCs/>
          <w:rPrChange w:id="4397" w:author="Camilo Andrés Díaz Gómez" w:date="2023-03-28T17:42:00Z">
            <w:rPr/>
          </w:rPrChange>
        </w:rPr>
        <w:t>Modelado</w:t>
      </w:r>
    </w:p>
    <w:p w14:paraId="7B7F40B4" w14:textId="77777777" w:rsidR="00EE67FE" w:rsidRPr="002B569F" w:rsidRDefault="00EE67FE" w:rsidP="002B569F">
      <w:pPr>
        <w:rPr>
          <w:rFonts w:cs="Times New Roman"/>
        </w:rPr>
        <w:pPrChange w:id="4398" w:author="Camilo Andrés Díaz Gómez" w:date="2023-03-28T17:43:00Z">
          <w:pPr>
            <w:pStyle w:val="PrrAPA"/>
            <w:ind w:firstLine="0"/>
          </w:pPr>
        </w:pPrChange>
      </w:pPr>
    </w:p>
    <w:p w14:paraId="6FC9AA54" w14:textId="085F986A" w:rsidR="00616790" w:rsidRPr="002B569F" w:rsidRDefault="004C4EDB" w:rsidP="002B569F">
      <w:pPr>
        <w:pStyle w:val="PrrAPA"/>
        <w:ind w:firstLine="720"/>
        <w:rPr>
          <w:rPrChange w:id="4399" w:author="Camilo Andrés Díaz Gómez" w:date="2023-03-28T17:42:00Z">
            <w:rPr>
              <w:color w:val="000000" w:themeColor="text1"/>
            </w:rPr>
          </w:rPrChange>
        </w:rPr>
        <w:pPrChange w:id="4400" w:author="Camilo Andrés Díaz Gómez" w:date="2023-03-28T17:43:00Z">
          <w:pPr>
            <w:pStyle w:val="PrrAPA"/>
          </w:pPr>
        </w:pPrChange>
      </w:pPr>
      <w:r w:rsidRPr="002B569F">
        <w:rPr>
          <w:rPrChange w:id="4401" w:author="Camilo Andrés Díaz Gómez" w:date="2023-03-28T17:42:00Z">
            <w:rPr>
              <w:color w:val="000000" w:themeColor="text1"/>
            </w:rPr>
          </w:rPrChange>
        </w:rPr>
        <w:t>S</w:t>
      </w:r>
      <w:r w:rsidR="00616790" w:rsidRPr="002B569F">
        <w:rPr>
          <w:rPrChange w:id="4402" w:author="Camilo Andrés Díaz Gómez" w:date="2023-03-28T17:42:00Z">
            <w:rPr>
              <w:color w:val="000000" w:themeColor="text1"/>
            </w:rPr>
          </w:rPrChange>
        </w:rPr>
        <w:t xml:space="preserve">eleccionar las técnicas de modelado a utilizar, construir y evaluar </w:t>
      </w:r>
      <w:del w:id="4403" w:author="Camilo Andrés Díaz Gómez" w:date="2023-03-28T14:33:00Z">
        <w:r w:rsidR="00616790" w:rsidRPr="002B569F" w:rsidDel="0071484C">
          <w:rPr>
            <w:rPrChange w:id="4404" w:author="Camilo Andrés Díaz Gómez" w:date="2023-03-28T17:42:00Z">
              <w:rPr>
                <w:color w:val="000000" w:themeColor="text1"/>
              </w:rPr>
            </w:rPrChange>
          </w:rPr>
          <w:delText xml:space="preserve">el </w:delText>
        </w:r>
      </w:del>
      <w:ins w:id="4405" w:author="Camilo Andrés Díaz Gómez" w:date="2023-03-28T14:33:00Z">
        <w:r w:rsidR="0071484C" w:rsidRPr="002B569F">
          <w:rPr>
            <w:rPrChange w:id="4406" w:author="Camilo Andrés Díaz Gómez" w:date="2023-03-28T17:42:00Z">
              <w:rPr>
                <w:color w:val="000000" w:themeColor="text1"/>
              </w:rPr>
            </w:rPrChange>
          </w:rPr>
          <w:t>los diferentes modelos</w:t>
        </w:r>
      </w:ins>
      <w:del w:id="4407" w:author="Camilo Andrés Díaz Gómez" w:date="2023-03-28T14:33:00Z">
        <w:r w:rsidR="00616790" w:rsidRPr="002B569F" w:rsidDel="0071484C">
          <w:rPr>
            <w:rPrChange w:id="4408" w:author="Camilo Andrés Díaz Gómez" w:date="2023-03-28T17:42:00Z">
              <w:rPr>
                <w:color w:val="000000" w:themeColor="text1"/>
              </w:rPr>
            </w:rPrChange>
          </w:rPr>
          <w:delText>modelo, y seleccionar el mejor</w:delText>
        </w:r>
      </w:del>
      <w:r w:rsidR="00616790" w:rsidRPr="002B569F">
        <w:rPr>
          <w:rPrChange w:id="4409"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410" w:author="Camilo Andrés Díaz Gómez" w:date="2023-03-28T17:42:00Z">
            <w:rPr>
              <w:color w:val="000000" w:themeColor="text1"/>
            </w:rPr>
          </w:rPrChange>
        </w:rPr>
      </w:pPr>
    </w:p>
    <w:p w14:paraId="7D2A1FB5" w14:textId="1BDF9888" w:rsidR="004C4EDB" w:rsidRPr="002B569F" w:rsidRDefault="00616790" w:rsidP="002B569F">
      <w:pPr>
        <w:rPr>
          <w:ins w:id="4411" w:author="Camilo Andrés Díaz Gómez" w:date="2023-03-17T00:46:00Z"/>
          <w:rFonts w:cs="Times New Roman"/>
          <w:b/>
          <w:bCs/>
          <w:rPrChange w:id="4412" w:author="Camilo Andrés Díaz Gómez" w:date="2023-03-28T17:42:00Z">
            <w:rPr>
              <w:ins w:id="4413" w:author="Camilo Andrés Díaz Gómez" w:date="2023-03-17T00:46:00Z"/>
            </w:rPr>
          </w:rPrChange>
        </w:rPr>
        <w:pPrChange w:id="4414" w:author="Camilo Andrés Díaz Gómez" w:date="2023-03-28T17:43:00Z">
          <w:pPr>
            <w:pStyle w:val="Ttulo3"/>
          </w:pPr>
        </w:pPrChange>
      </w:pPr>
      <w:r w:rsidRPr="002B569F">
        <w:rPr>
          <w:rFonts w:cs="Times New Roman"/>
          <w:b/>
          <w:bCs/>
          <w:rPrChange w:id="4415" w:author="Camilo Andrés Díaz Gómez" w:date="2023-03-28T17:42:00Z">
            <w:rPr/>
          </w:rPrChange>
        </w:rPr>
        <w:t>Evaluación</w:t>
      </w:r>
    </w:p>
    <w:p w14:paraId="6BEB56FF" w14:textId="77777777" w:rsidR="00EE67FE" w:rsidRPr="002B569F" w:rsidRDefault="00EE67FE" w:rsidP="002B569F">
      <w:pPr>
        <w:rPr>
          <w:rFonts w:cs="Times New Roman"/>
        </w:rPr>
        <w:pPrChange w:id="4416" w:author="Camilo Andrés Díaz Gómez" w:date="2023-03-28T17:43:00Z">
          <w:pPr>
            <w:pStyle w:val="PrrAPA"/>
            <w:ind w:firstLine="0"/>
          </w:pPr>
        </w:pPrChange>
      </w:pPr>
    </w:p>
    <w:p w14:paraId="3E315559" w14:textId="09FAA609" w:rsidR="00616790" w:rsidRPr="002B569F" w:rsidRDefault="004C4EDB" w:rsidP="002B569F">
      <w:pPr>
        <w:pStyle w:val="PrrAPA"/>
        <w:ind w:firstLine="720"/>
        <w:rPr>
          <w:rPrChange w:id="4417" w:author="Camilo Andrés Díaz Gómez" w:date="2023-03-28T17:42:00Z">
            <w:rPr>
              <w:color w:val="000000" w:themeColor="text1"/>
            </w:rPr>
          </w:rPrChange>
        </w:rPr>
        <w:pPrChange w:id="4418" w:author="Camilo Andrés Díaz Gómez" w:date="2023-03-28T17:43:00Z">
          <w:pPr>
            <w:pStyle w:val="PrrAPA"/>
            <w:ind w:firstLine="708"/>
          </w:pPr>
        </w:pPrChange>
      </w:pPr>
      <w:r w:rsidRPr="002B569F">
        <w:rPr>
          <w:rPrChange w:id="4419" w:author="Camilo Andrés Díaz Gómez" w:date="2023-03-28T17:42:00Z">
            <w:rPr>
              <w:color w:val="000000" w:themeColor="text1"/>
            </w:rPr>
          </w:rPrChange>
        </w:rPr>
        <w:t>E</w:t>
      </w:r>
      <w:r w:rsidR="00616790" w:rsidRPr="002B569F">
        <w:rPr>
          <w:rPrChange w:id="4420" w:author="Camilo Andrés Díaz Gómez" w:date="2023-03-28T17:42:00Z">
            <w:rPr>
              <w:color w:val="000000" w:themeColor="text1"/>
            </w:rPr>
          </w:rPrChange>
        </w:rPr>
        <w:t>valuar la efectividad de</w:t>
      </w:r>
      <w:ins w:id="4421" w:author="Camilo Andrés Díaz Gómez" w:date="2023-03-28T14:34:00Z">
        <w:r w:rsidR="0071484C" w:rsidRPr="002B569F">
          <w:rPr>
            <w:rPrChange w:id="4422" w:author="Camilo Andrés Díaz Gómez" w:date="2023-03-28T17:42:00Z">
              <w:rPr>
                <w:color w:val="000000" w:themeColor="text1"/>
              </w:rPr>
            </w:rPrChange>
          </w:rPr>
          <w:t xml:space="preserve"> </w:t>
        </w:r>
      </w:ins>
      <w:r w:rsidR="00616790" w:rsidRPr="002B569F">
        <w:rPr>
          <w:rPrChange w:id="4423" w:author="Camilo Andrés Díaz Gómez" w:date="2023-03-28T17:42:00Z">
            <w:rPr>
              <w:color w:val="000000" w:themeColor="text1"/>
            </w:rPr>
          </w:rPrChange>
        </w:rPr>
        <w:t>l</w:t>
      </w:r>
      <w:ins w:id="4424" w:author="Camilo Andrés Díaz Gómez" w:date="2023-03-28T14:34:00Z">
        <w:r w:rsidR="0071484C" w:rsidRPr="002B569F">
          <w:rPr>
            <w:rPrChange w:id="4425" w:author="Camilo Andrés Díaz Gómez" w:date="2023-03-28T17:42:00Z">
              <w:rPr>
                <w:color w:val="000000" w:themeColor="text1"/>
              </w:rPr>
            </w:rPrChange>
          </w:rPr>
          <w:t>os</w:t>
        </w:r>
      </w:ins>
      <w:r w:rsidR="00616790" w:rsidRPr="002B569F">
        <w:rPr>
          <w:rPrChange w:id="4426" w:author="Camilo Andrés Díaz Gómez" w:date="2023-03-28T17:42:00Z">
            <w:rPr>
              <w:color w:val="000000" w:themeColor="text1"/>
            </w:rPr>
          </w:rPrChange>
        </w:rPr>
        <w:t xml:space="preserve"> modelo</w:t>
      </w:r>
      <w:ins w:id="4427" w:author="Camilo Andrés Díaz Gómez" w:date="2023-03-28T14:34:00Z">
        <w:r w:rsidR="0071484C" w:rsidRPr="002B569F">
          <w:rPr>
            <w:rPrChange w:id="4428" w:author="Camilo Andrés Díaz Gómez" w:date="2023-03-28T17:42:00Z">
              <w:rPr>
                <w:color w:val="000000" w:themeColor="text1"/>
              </w:rPr>
            </w:rPrChange>
          </w:rPr>
          <w:t>s</w:t>
        </w:r>
      </w:ins>
      <w:r w:rsidR="00616790" w:rsidRPr="002B569F">
        <w:rPr>
          <w:rPrChange w:id="4429" w:author="Camilo Andrés Díaz Gómez" w:date="2023-03-28T17:42:00Z">
            <w:rPr>
              <w:color w:val="000000" w:themeColor="text1"/>
            </w:rPr>
          </w:rPrChange>
        </w:rPr>
        <w:t xml:space="preserve">, probar su generalización y asegurarse de que cumpla con los objetivos </w:t>
      </w:r>
      <w:del w:id="4430" w:author="Camilo Andrés Díaz Gómez" w:date="2023-03-28T14:35:00Z">
        <w:r w:rsidR="00616790" w:rsidRPr="002B569F" w:rsidDel="0071484C">
          <w:rPr>
            <w:rPrChange w:id="4431" w:author="Camilo Andrés Díaz Gómez" w:date="2023-03-28T17:42:00Z">
              <w:rPr>
                <w:color w:val="000000" w:themeColor="text1"/>
              </w:rPr>
            </w:rPrChange>
          </w:rPr>
          <w:delText>comerciales</w:delText>
        </w:r>
      </w:del>
      <w:ins w:id="4432" w:author="Camilo Andrés Díaz Gómez" w:date="2023-03-28T14:35:00Z">
        <w:r w:rsidR="0071484C" w:rsidRPr="002B569F">
          <w:rPr>
            <w:rPrChange w:id="4433" w:author="Camilo Andrés Díaz Gómez" w:date="2023-03-28T17:42:00Z">
              <w:rPr>
                <w:color w:val="000000" w:themeColor="text1"/>
              </w:rPr>
            </w:rPrChange>
          </w:rPr>
          <w:t>establecidos con anterioridad</w:t>
        </w:r>
      </w:ins>
      <w:r w:rsidR="00616790" w:rsidRPr="002B569F">
        <w:rPr>
          <w:rPrChange w:id="4434"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435" w:author="Camilo Andrés Díaz Gómez" w:date="2023-03-28T17:42:00Z">
            <w:rPr>
              <w:color w:val="000000" w:themeColor="text1"/>
            </w:rPr>
          </w:rPrChange>
        </w:rPr>
      </w:pPr>
    </w:p>
    <w:p w14:paraId="16513413" w14:textId="7B086641" w:rsidR="004C4EDB" w:rsidRPr="002B569F" w:rsidRDefault="00616790" w:rsidP="002B569F">
      <w:pPr>
        <w:rPr>
          <w:ins w:id="4436" w:author="Camilo Andrés Díaz Gómez" w:date="2023-03-17T00:46:00Z"/>
          <w:rFonts w:cs="Times New Roman"/>
          <w:b/>
          <w:bCs/>
          <w:rPrChange w:id="4437" w:author="Camilo Andrés Díaz Gómez" w:date="2023-03-28T17:42:00Z">
            <w:rPr>
              <w:ins w:id="4438" w:author="Camilo Andrés Díaz Gómez" w:date="2023-03-17T00:46:00Z"/>
            </w:rPr>
          </w:rPrChange>
        </w:rPr>
        <w:pPrChange w:id="4439" w:author="Camilo Andrés Díaz Gómez" w:date="2023-03-28T17:43:00Z">
          <w:pPr>
            <w:pStyle w:val="Ttulo3"/>
          </w:pPr>
        </w:pPrChange>
      </w:pPr>
      <w:r w:rsidRPr="002B569F">
        <w:rPr>
          <w:rFonts w:cs="Times New Roman"/>
          <w:b/>
          <w:bCs/>
          <w:rPrChange w:id="4440" w:author="Camilo Andrés Díaz Gómez" w:date="2023-03-28T17:42:00Z">
            <w:rPr/>
          </w:rPrChange>
        </w:rPr>
        <w:t>Despliegue</w:t>
      </w:r>
      <w:del w:id="4441" w:author="Camilo Andrés Díaz Gómez" w:date="2023-03-17T00:46:00Z">
        <w:r w:rsidR="004C4EDB" w:rsidRPr="002B569F" w:rsidDel="00EE67FE">
          <w:rPr>
            <w:rFonts w:cs="Times New Roman"/>
            <w:b/>
            <w:bCs/>
            <w:rPrChange w:id="4442" w:author="Camilo Andrés Díaz Gómez" w:date="2023-03-28T17:42:00Z">
              <w:rPr/>
            </w:rPrChange>
          </w:rPr>
          <w:delText>.</w:delText>
        </w:r>
      </w:del>
    </w:p>
    <w:p w14:paraId="0C47CBAB" w14:textId="77777777" w:rsidR="00EE67FE" w:rsidRPr="002B569F" w:rsidRDefault="00EE67FE" w:rsidP="002B569F">
      <w:pPr>
        <w:rPr>
          <w:rFonts w:cs="Times New Roman"/>
        </w:rPr>
        <w:pPrChange w:id="4443" w:author="Camilo Andrés Díaz Gómez" w:date="2023-03-28T17:43:00Z">
          <w:pPr>
            <w:pStyle w:val="PrrAPA"/>
            <w:ind w:firstLine="0"/>
          </w:pPr>
        </w:pPrChange>
      </w:pPr>
    </w:p>
    <w:p w14:paraId="0316AC72" w14:textId="1E9DEBEA" w:rsidR="00616790" w:rsidRPr="002B569F" w:rsidRDefault="004C4EDB" w:rsidP="002B569F">
      <w:pPr>
        <w:pStyle w:val="PrrAPA"/>
        <w:ind w:firstLine="0"/>
        <w:rPr>
          <w:rPrChange w:id="4444" w:author="Camilo Andrés Díaz Gómez" w:date="2023-03-28T17:42:00Z">
            <w:rPr>
              <w:color w:val="000000" w:themeColor="text1"/>
            </w:rPr>
          </w:rPrChange>
        </w:rPr>
        <w:pPrChange w:id="4445" w:author="Camilo Andrés Díaz Gómez" w:date="2023-03-28T17:43:00Z">
          <w:pPr>
            <w:pStyle w:val="PrrAPA"/>
            <w:ind w:firstLine="708"/>
          </w:pPr>
        </w:pPrChange>
      </w:pPr>
      <w:r w:rsidRPr="002B569F">
        <w:rPr>
          <w:rPrChange w:id="4446" w:author="Camilo Andrés Díaz Gómez" w:date="2023-03-28T17:42:00Z">
            <w:rPr>
              <w:color w:val="000000" w:themeColor="text1"/>
            </w:rPr>
          </w:rPrChange>
        </w:rPr>
        <w:t>I</w:t>
      </w:r>
      <w:r w:rsidR="00616790" w:rsidRPr="002B569F">
        <w:rPr>
          <w:rPrChange w:id="4447" w:author="Camilo Andrés Díaz Gómez" w:date="2023-03-28T17:42:00Z">
            <w:rPr>
              <w:color w:val="000000" w:themeColor="text1"/>
            </w:rPr>
          </w:rPrChange>
        </w:rPr>
        <w:t>ntegración de</w:t>
      </w:r>
      <w:ins w:id="4448" w:author="Camilo Andrés Díaz Gómez" w:date="2023-03-28T14:36:00Z">
        <w:r w:rsidR="0071484C" w:rsidRPr="002B569F">
          <w:rPr>
            <w:rPrChange w:id="4449" w:author="Camilo Andrés Díaz Gómez" w:date="2023-03-28T17:42:00Z">
              <w:rPr>
                <w:color w:val="000000" w:themeColor="text1"/>
              </w:rPr>
            </w:rPrChange>
          </w:rPr>
          <w:t xml:space="preserve"> los</w:t>
        </w:r>
      </w:ins>
      <w:del w:id="4450" w:author="Camilo Andrés Díaz Gómez" w:date="2023-03-28T14:36:00Z">
        <w:r w:rsidR="00616790" w:rsidRPr="002B569F" w:rsidDel="0071484C">
          <w:rPr>
            <w:rPrChange w:id="4451" w:author="Camilo Andrés Díaz Gómez" w:date="2023-03-28T17:42:00Z">
              <w:rPr>
                <w:color w:val="000000" w:themeColor="text1"/>
              </w:rPr>
            </w:rPrChange>
          </w:rPr>
          <w:delText>l</w:delText>
        </w:r>
      </w:del>
      <w:r w:rsidR="00616790" w:rsidRPr="002B569F">
        <w:rPr>
          <w:rPrChange w:id="4452" w:author="Camilo Andrés Díaz Gómez" w:date="2023-03-28T17:42:00Z">
            <w:rPr>
              <w:color w:val="000000" w:themeColor="text1"/>
            </w:rPr>
          </w:rPrChange>
        </w:rPr>
        <w:t xml:space="preserve"> modelo</w:t>
      </w:r>
      <w:ins w:id="4453" w:author="Camilo Andrés Díaz Gómez" w:date="2023-03-28T14:36:00Z">
        <w:r w:rsidR="0071484C" w:rsidRPr="002B569F">
          <w:rPr>
            <w:rPrChange w:id="4454" w:author="Camilo Andrés Díaz Gómez" w:date="2023-03-28T17:42:00Z">
              <w:rPr>
                <w:color w:val="000000" w:themeColor="text1"/>
              </w:rPr>
            </w:rPrChange>
          </w:rPr>
          <w:t>s</w:t>
        </w:r>
      </w:ins>
      <w:r w:rsidR="00616790" w:rsidRPr="002B569F">
        <w:rPr>
          <w:rPrChange w:id="4455" w:author="Camilo Andrés Díaz Gómez" w:date="2023-03-28T17:42:00Z">
            <w:rPr>
              <w:color w:val="000000" w:themeColor="text1"/>
            </w:rPr>
          </w:rPrChange>
        </w:rPr>
        <w:t xml:space="preserve"> en el proceso de</w:t>
      </w:r>
      <w:ins w:id="4456" w:author="Camilo Andrés Díaz Gómez" w:date="2023-03-28T14:36:00Z">
        <w:r w:rsidR="0071484C" w:rsidRPr="002B569F">
          <w:rPr>
            <w:rPrChange w:id="4457" w:author="Camilo Andrés Díaz Gómez" w:date="2023-03-28T17:42:00Z">
              <w:rPr>
                <w:color w:val="000000" w:themeColor="text1"/>
              </w:rPr>
            </w:rPrChange>
          </w:rPr>
          <w:t xml:space="preserve">l proyecto </w:t>
        </w:r>
      </w:ins>
      <w:del w:id="4458" w:author="Camilo Andrés Díaz Gómez" w:date="2023-03-28T14:36:00Z">
        <w:r w:rsidR="00616790" w:rsidRPr="002B569F" w:rsidDel="0071484C">
          <w:rPr>
            <w:rPrChange w:id="4459" w:author="Camilo Andrés Díaz Gómez" w:date="2023-03-28T17:42:00Z">
              <w:rPr>
                <w:color w:val="000000" w:themeColor="text1"/>
              </w:rPr>
            </w:rPrChange>
          </w:rPr>
          <w:delText xml:space="preserve"> negocio </w:delText>
        </w:r>
      </w:del>
      <w:r w:rsidR="00616790" w:rsidRPr="002B569F">
        <w:rPr>
          <w:rPrChange w:id="4460"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461" w:author="Camilo Andrés Díaz Gómez" w:date="2023-03-28T17:42:00Z">
            <w:rPr>
              <w:color w:val="5B9BD5" w:themeColor="accent5"/>
            </w:rPr>
          </w:rPrChange>
        </w:rPr>
      </w:pPr>
    </w:p>
    <w:p w14:paraId="5B95F832" w14:textId="77777777" w:rsidR="000602C2" w:rsidRPr="002B569F" w:rsidRDefault="000602C2" w:rsidP="002B569F">
      <w:pPr>
        <w:pStyle w:val="PrrAPA"/>
        <w:rPr>
          <w:ins w:id="4462" w:author="Camilo Andrés Díaz Gómez" w:date="2023-03-27T22:48:00Z"/>
        </w:rPr>
      </w:pPr>
      <w:ins w:id="4463"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rsidP="002B569F">
      <w:pPr>
        <w:pStyle w:val="PrrAPA"/>
        <w:ind w:firstLine="0"/>
        <w:rPr>
          <w:del w:id="4464" w:author="Camilo Andrés Díaz Gómez" w:date="2023-03-14T20:22:00Z"/>
        </w:rPr>
        <w:pPrChange w:id="4465" w:author="Camilo Andrés Díaz Gómez" w:date="2023-03-28T17:43:00Z">
          <w:pPr>
            <w:pStyle w:val="PrrAPA"/>
          </w:pPr>
        </w:pPrChange>
      </w:pPr>
      <w:del w:id="4466"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rsidP="002B569F">
      <w:pPr>
        <w:pStyle w:val="PrrAPA"/>
        <w:ind w:firstLine="0"/>
        <w:rPr>
          <w:del w:id="4467" w:author="Camilo Andrés Díaz Gómez" w:date="2023-03-14T20:22:00Z"/>
        </w:rPr>
        <w:pPrChange w:id="4468" w:author="Camilo Andrés Díaz Gómez" w:date="2023-03-28T17:43:00Z">
          <w:pPr>
            <w:pStyle w:val="PrrAPA"/>
          </w:pPr>
        </w:pPrChange>
      </w:pPr>
    </w:p>
    <w:p w14:paraId="4F571838" w14:textId="0B84526F" w:rsidR="001023B2" w:rsidRPr="002B569F" w:rsidDel="00952EC4" w:rsidRDefault="001023B2" w:rsidP="002B569F">
      <w:pPr>
        <w:pStyle w:val="PrrAPA"/>
        <w:ind w:firstLine="0"/>
        <w:rPr>
          <w:del w:id="4469" w:author="Camilo Andrés Díaz Gómez" w:date="2023-03-14T20:22:00Z"/>
        </w:rPr>
        <w:pPrChange w:id="4470" w:author="Camilo Andrés Díaz Gómez" w:date="2023-03-28T17:43:00Z">
          <w:pPr>
            <w:pStyle w:val="PrrAPA"/>
          </w:pPr>
        </w:pPrChange>
      </w:pPr>
    </w:p>
    <w:p w14:paraId="19137B02" w14:textId="6E5B208C" w:rsidR="001023B2" w:rsidRPr="002B569F" w:rsidDel="00952EC4" w:rsidRDefault="001023B2" w:rsidP="002B569F">
      <w:pPr>
        <w:pStyle w:val="PrrAPA"/>
        <w:ind w:firstLine="0"/>
        <w:rPr>
          <w:del w:id="4471" w:author="Camilo Andrés Díaz Gómez" w:date="2023-03-14T20:22:00Z"/>
        </w:rPr>
        <w:pPrChange w:id="4472" w:author="Camilo Andrés Díaz Gómez" w:date="2023-03-28T17:43:00Z">
          <w:pPr>
            <w:pStyle w:val="PrrAPA"/>
          </w:pPr>
        </w:pPrChange>
      </w:pPr>
    </w:p>
    <w:p w14:paraId="3513221D" w14:textId="38FC8BDA" w:rsidR="001023B2" w:rsidRPr="002B569F" w:rsidDel="00952EC4" w:rsidRDefault="001023B2" w:rsidP="002B569F">
      <w:pPr>
        <w:pStyle w:val="PrrAPA"/>
        <w:ind w:firstLine="0"/>
        <w:rPr>
          <w:del w:id="4473" w:author="Camilo Andrés Díaz Gómez" w:date="2023-03-14T20:22:00Z"/>
        </w:rPr>
        <w:pPrChange w:id="4474" w:author="Camilo Andrés Díaz Gómez" w:date="2023-03-28T17:43:00Z">
          <w:pPr>
            <w:pStyle w:val="PrrAPA"/>
          </w:pPr>
        </w:pPrChange>
      </w:pPr>
    </w:p>
    <w:p w14:paraId="26D7DCB5" w14:textId="417FB6D6" w:rsidR="001023B2" w:rsidRPr="002B569F" w:rsidDel="000602C2" w:rsidRDefault="001023B2" w:rsidP="002B569F">
      <w:pPr>
        <w:pStyle w:val="PrrAPA"/>
        <w:ind w:firstLine="0"/>
        <w:rPr>
          <w:del w:id="4475" w:author="Camilo Andrés Díaz Gómez" w:date="2023-03-27T22:48:00Z"/>
        </w:rPr>
        <w:pPrChange w:id="4476" w:author="Camilo Andrés Díaz Gómez" w:date="2023-03-28T17:43:00Z">
          <w:pPr>
            <w:pStyle w:val="PrrAPA"/>
          </w:pPr>
        </w:pPrChange>
      </w:pPr>
    </w:p>
    <w:p w14:paraId="6345866A" w14:textId="7D427462" w:rsidR="001023B2" w:rsidRPr="002B569F" w:rsidRDefault="001023B2" w:rsidP="002B569F">
      <w:pPr>
        <w:pStyle w:val="PrrAPA"/>
        <w:ind w:firstLine="0"/>
        <w:pPrChange w:id="4477" w:author="Camilo Andrés Díaz Gómez" w:date="2023-03-28T17:43:00Z">
          <w:pPr>
            <w:pStyle w:val="PrrAPA"/>
          </w:pPr>
        </w:pPrChange>
      </w:pPr>
    </w:p>
    <w:p w14:paraId="2FB2F9F6" w14:textId="728B956A" w:rsidR="00952EC4" w:rsidRPr="002B569F" w:rsidRDefault="00842F9D" w:rsidP="002B569F">
      <w:pPr>
        <w:pStyle w:val="Descripcin"/>
        <w:spacing w:line="360" w:lineRule="auto"/>
        <w:rPr>
          <w:ins w:id="4478" w:author="Camilo Andrés Díaz Gómez" w:date="2023-03-28T15:18:00Z"/>
          <w:rFonts w:cs="Times New Roman"/>
          <w:b w:val="0"/>
          <w:bCs/>
          <w:i/>
          <w:szCs w:val="24"/>
          <w:rPrChange w:id="4479" w:author="Camilo Andrés Díaz Gómez" w:date="2023-03-28T17:42:00Z">
            <w:rPr>
              <w:ins w:id="4480" w:author="Camilo Andrés Díaz Gómez" w:date="2023-03-28T15:18:00Z"/>
              <w:rFonts w:cs="Times New Roman"/>
              <w:b w:val="0"/>
              <w:bCs/>
              <w:i/>
              <w:color w:val="000000" w:themeColor="text1"/>
              <w:szCs w:val="24"/>
            </w:rPr>
          </w:rPrChange>
        </w:rPr>
        <w:pPrChange w:id="4481" w:author="Camilo Andrés Díaz Gómez" w:date="2023-03-28T17:43:00Z">
          <w:pPr>
            <w:pStyle w:val="Descripcin"/>
          </w:pPr>
        </w:pPrChange>
      </w:pPr>
      <w:bookmarkStart w:id="4482" w:name="_Toc130919841"/>
      <w:ins w:id="4483" w:author="Steff Guzmán" w:date="2023-03-24T15:09: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4484" w:author="Steff Guzmán" w:date="2023-03-24T15:14:00Z">
        <w:r w:rsidRPr="002B569F">
          <w:rPr>
            <w:rFonts w:cs="Times New Roman"/>
            <w:noProof/>
            <w:szCs w:val="24"/>
          </w:rPr>
          <w:t>5</w:t>
        </w:r>
      </w:ins>
      <w:ins w:id="4485" w:author="Steff Guzmán" w:date="2023-03-24T15:09:00Z">
        <w:r w:rsidRPr="002B569F">
          <w:rPr>
            <w:rFonts w:cs="Times New Roman"/>
            <w:szCs w:val="24"/>
          </w:rPr>
          <w:fldChar w:fldCharType="end"/>
        </w:r>
      </w:ins>
      <w:ins w:id="4486" w:author="Steff Guzmán" w:date="2023-03-13T18:47:00Z">
        <w:r w:rsidR="00C87243" w:rsidRPr="002B569F">
          <w:rPr>
            <w:rFonts w:cs="Times New Roman"/>
            <w:bCs/>
            <w:szCs w:val="24"/>
          </w:rPr>
          <w:t xml:space="preserve"> </w:t>
        </w:r>
      </w:ins>
      <w:ins w:id="4487" w:author="Camilo Andrés Díaz Gómez" w:date="2023-03-14T20:22:00Z">
        <w:r w:rsidR="00952EC4" w:rsidRPr="002B569F">
          <w:rPr>
            <w:rFonts w:cs="Times New Roman"/>
            <w:i/>
            <w:szCs w:val="24"/>
            <w:rPrChange w:id="4488"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489" w:author="Camilo Andrés Díaz Gómez" w:date="2023-03-28T17:42:00Z">
              <w:rPr>
                <w:rFonts w:cs="Times New Roman"/>
                <w:i/>
                <w:iCs w:val="0"/>
                <w:color w:val="000000" w:themeColor="text1"/>
                <w:szCs w:val="22"/>
              </w:rPr>
            </w:rPrChange>
          </w:rPr>
          <w:t>Estructura de la metodología CRISP-DM</w:t>
        </w:r>
      </w:ins>
      <w:bookmarkEnd w:id="4482"/>
    </w:p>
    <w:p w14:paraId="2852A9F5" w14:textId="77777777" w:rsidR="00C038A4" w:rsidRPr="002B569F" w:rsidRDefault="00C038A4" w:rsidP="002B569F">
      <w:pPr>
        <w:rPr>
          <w:ins w:id="4490" w:author="Camilo Andrés Díaz Gómez" w:date="2023-03-14T20:22:00Z"/>
          <w:rFonts w:cs="Times New Roman"/>
          <w:rPrChange w:id="4491" w:author="Camilo Andrés Díaz Gómez" w:date="2023-03-28T17:42:00Z">
            <w:rPr>
              <w:ins w:id="4492" w:author="Camilo Andrés Díaz Gómez" w:date="2023-03-14T20:22:00Z"/>
              <w:rFonts w:cs="Times New Roman"/>
              <w:bCs/>
              <w:i/>
              <w:color w:val="000000" w:themeColor="text1"/>
              <w:szCs w:val="24"/>
            </w:rPr>
          </w:rPrChange>
        </w:rPr>
        <w:pPrChange w:id="4493" w:author="Camilo Andrés Díaz Gómez" w:date="2023-03-28T17:43:00Z">
          <w:pPr>
            <w:jc w:val="left"/>
          </w:pPr>
        </w:pPrChange>
      </w:pPr>
    </w:p>
    <w:p w14:paraId="7977D8AC" w14:textId="002C2039" w:rsidR="001023B2" w:rsidRPr="002B569F" w:rsidRDefault="001023B2" w:rsidP="002B569F">
      <w:pPr>
        <w:pStyle w:val="Descripcin"/>
        <w:spacing w:line="360" w:lineRule="auto"/>
        <w:rPr>
          <w:rFonts w:cs="Times New Roman"/>
        </w:rPr>
        <w:pPrChange w:id="4494" w:author="Camilo Andrés Díaz Gómez" w:date="2023-03-28T17:43:00Z">
          <w:pPr>
            <w:pStyle w:val="PrrAPA"/>
          </w:pPr>
        </w:pPrChange>
      </w:pPr>
    </w:p>
    <w:p w14:paraId="5A6F27D1" w14:textId="04F609A0" w:rsidR="00DC078A" w:rsidRPr="002B569F" w:rsidDel="00C87243" w:rsidRDefault="0027258A" w:rsidP="002B569F">
      <w:pPr>
        <w:jc w:val="left"/>
        <w:rPr>
          <w:del w:id="4495" w:author="Steff Guzmán" w:date="2023-03-13T18:47:00Z"/>
          <w:rFonts w:cs="Times New Roman"/>
          <w:b/>
          <w:bCs/>
          <w:szCs w:val="24"/>
        </w:rPr>
        <w:pPrChange w:id="4496" w:author="Camilo Andrés Díaz Gómez" w:date="2023-03-28T17:43:00Z">
          <w:pPr>
            <w:jc w:val="left"/>
          </w:pPr>
        </w:pPrChange>
      </w:pPr>
      <w:del w:id="4497"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rsidP="002B569F">
      <w:pPr>
        <w:jc w:val="left"/>
        <w:rPr>
          <w:del w:id="4498" w:author="Camilo Andrés Díaz Gómez" w:date="2023-03-14T20:22:00Z"/>
          <w:rFonts w:cs="Times New Roman"/>
          <w:i/>
          <w:iCs/>
          <w:szCs w:val="24"/>
          <w:rPrChange w:id="4499" w:author="Camilo Andrés Díaz Gómez" w:date="2023-03-28T17:42:00Z">
            <w:rPr>
              <w:del w:id="4500" w:author="Camilo Andrés Díaz Gómez" w:date="2023-03-14T20:22:00Z"/>
              <w:rFonts w:cs="Times New Roman"/>
              <w:i/>
              <w:iCs/>
              <w:color w:val="000000" w:themeColor="text1"/>
              <w:szCs w:val="24"/>
            </w:rPr>
          </w:rPrChange>
        </w:rPr>
        <w:pPrChange w:id="4501" w:author="Camilo Andrés Díaz Gómez" w:date="2023-03-28T17:43:00Z">
          <w:pPr>
            <w:jc w:val="left"/>
          </w:pPr>
        </w:pPrChange>
      </w:pPr>
      <w:del w:id="4502" w:author="Camilo Andrés Díaz Gómez" w:date="2023-03-14T20:22:00Z">
        <w:r w:rsidRPr="002B569F" w:rsidDel="00952EC4">
          <w:rPr>
            <w:rFonts w:cs="Times New Roman"/>
            <w:i/>
            <w:iCs/>
            <w:szCs w:val="24"/>
            <w:rPrChange w:id="4503"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504" w:author="Camilo Andrés Díaz Gómez" w:date="2023-03-12T18:24:00Z"/>
          <w:rFonts w:cs="Times New Roman"/>
          <w:b/>
          <w:bCs/>
          <w:szCs w:val="24"/>
        </w:rPr>
      </w:pPr>
      <w:r w:rsidRPr="002B569F">
        <w:rPr>
          <w:rFonts w:cs="Times New Roman"/>
          <w:noProof/>
          <w:szCs w:val="24"/>
          <w:rPrChange w:id="4505"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506" w:author="Camilo Andrés Díaz Gómez" w:date="2023-03-28T15:19:00Z"/>
          <w:rFonts w:cs="Times New Roman"/>
          <w:i/>
          <w:iCs/>
          <w:szCs w:val="24"/>
          <w:rPrChange w:id="4507" w:author="Camilo Andrés Díaz Gómez" w:date="2023-03-28T17:42:00Z">
            <w:rPr>
              <w:ins w:id="4508"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509" w:author="Camilo Andrés Díaz Gómez" w:date="2023-03-12T18:24:00Z"/>
          <w:rFonts w:cs="Times New Roman"/>
          <w:i/>
          <w:iCs/>
          <w:szCs w:val="24"/>
          <w:rPrChange w:id="4510" w:author="Camilo Andrés Díaz Gómez" w:date="2023-03-28T17:42:00Z">
            <w:rPr>
              <w:ins w:id="4511" w:author="Camilo Andrés Díaz Gómez" w:date="2023-03-12T18:24:00Z"/>
              <w:rFonts w:cs="Times New Roman"/>
              <w:i/>
              <w:iCs/>
              <w:color w:val="000000" w:themeColor="text1"/>
              <w:szCs w:val="24"/>
            </w:rPr>
          </w:rPrChange>
        </w:rPr>
      </w:pPr>
      <w:ins w:id="4512" w:author="Steff Guzmán" w:date="2023-03-13T19:06:00Z">
        <w:r w:rsidRPr="002B569F">
          <w:rPr>
            <w:rFonts w:cs="Times New Roman"/>
            <w:i/>
            <w:iCs/>
            <w:szCs w:val="24"/>
            <w:rPrChange w:id="4513" w:author="Camilo Andrés Díaz Gómez" w:date="2023-03-28T17:42:00Z">
              <w:rPr>
                <w:rFonts w:cs="Times New Roman"/>
                <w:i/>
                <w:iCs/>
                <w:color w:val="000000" w:themeColor="text1"/>
                <w:szCs w:val="24"/>
              </w:rPr>
            </w:rPrChange>
          </w:rPr>
          <w:t xml:space="preserve">Fuente: </w:t>
        </w:r>
      </w:ins>
      <w:ins w:id="4514" w:author="Camilo Andrés Díaz Gómez" w:date="2023-03-12T18:24:00Z">
        <w:r w:rsidR="00EF7707" w:rsidRPr="002B569F">
          <w:rPr>
            <w:rFonts w:cs="Times New Roman"/>
            <w:i/>
            <w:iCs/>
            <w:szCs w:val="24"/>
            <w:rPrChange w:id="4515"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rsidP="002B569F">
      <w:pPr>
        <w:jc w:val="left"/>
        <w:rPr>
          <w:rFonts w:cs="Times New Roman"/>
          <w:b/>
          <w:bCs/>
          <w:szCs w:val="24"/>
        </w:rPr>
        <w:pPrChange w:id="4516" w:author="Camilo Andrés Díaz Gómez" w:date="2023-03-28T17:43:00Z">
          <w:pPr>
            <w:jc w:val="center"/>
          </w:pPr>
        </w:pPrChange>
      </w:pPr>
    </w:p>
    <w:p w14:paraId="2F9C9297" w14:textId="61D50F3C" w:rsidR="0027258A" w:rsidRPr="002B569F" w:rsidRDefault="0027258A" w:rsidP="002B569F">
      <w:pPr>
        <w:pStyle w:val="Ttulo3"/>
        <w:rPr>
          <w:ins w:id="4517" w:author="Camilo Andrés Díaz Gómez" w:date="2023-03-17T00:46:00Z"/>
          <w:rFonts w:ascii="Times New Roman" w:hAnsi="Times New Roman" w:cs="Times New Roman"/>
          <w:b/>
          <w:bCs/>
          <w:color w:val="auto"/>
          <w:rPrChange w:id="4518" w:author="Camilo Andrés Díaz Gómez" w:date="2023-03-28T17:42:00Z">
            <w:rPr>
              <w:ins w:id="4519" w:author="Camilo Andrés Díaz Gómez" w:date="2023-03-17T00:46:00Z"/>
            </w:rPr>
          </w:rPrChange>
        </w:rPr>
        <w:pPrChange w:id="4520" w:author="Camilo Andrés Díaz Gómez" w:date="2023-03-28T17:43:00Z">
          <w:pPr>
            <w:pStyle w:val="PrrAPA"/>
            <w:ind w:firstLine="0"/>
          </w:pPr>
        </w:pPrChange>
      </w:pPr>
      <w:del w:id="4521" w:author="Camilo Andrés Díaz Gómez" w:date="2023-03-14T21:22:00Z">
        <w:r w:rsidRPr="002B569F" w:rsidDel="00C91454">
          <w:rPr>
            <w:rFonts w:ascii="Times New Roman" w:hAnsi="Times New Roman" w:cs="Times New Roman"/>
            <w:b/>
            <w:bCs/>
            <w:color w:val="auto"/>
            <w:rPrChange w:id="4522" w:author="Camilo Andrés Díaz Gómez" w:date="2023-03-28T17:42:00Z">
              <w:rPr/>
            </w:rPrChange>
          </w:rPr>
          <w:delText xml:space="preserve">Entendimiento </w:delText>
        </w:r>
      </w:del>
      <w:bookmarkStart w:id="4523" w:name="_Toc130919817"/>
      <w:ins w:id="4524" w:author="Camilo Andrés Díaz Gómez" w:date="2023-03-15T18:38:00Z">
        <w:r w:rsidR="004D6B6A" w:rsidRPr="002B569F">
          <w:rPr>
            <w:rFonts w:ascii="Times New Roman" w:hAnsi="Times New Roman" w:cs="Times New Roman"/>
            <w:b/>
            <w:bCs/>
            <w:color w:val="auto"/>
            <w:rPrChange w:id="4525" w:author="Camilo Andrés Díaz Gómez" w:date="2023-03-28T17:42:00Z">
              <w:rPr/>
            </w:rPrChange>
          </w:rPr>
          <w:t>Compresión</w:t>
        </w:r>
      </w:ins>
      <w:ins w:id="4526" w:author="Camilo Andrés Díaz Gómez" w:date="2023-03-14T21:22:00Z">
        <w:r w:rsidR="00C91454" w:rsidRPr="002B569F">
          <w:rPr>
            <w:rFonts w:ascii="Times New Roman" w:hAnsi="Times New Roman" w:cs="Times New Roman"/>
            <w:b/>
            <w:bCs/>
            <w:color w:val="auto"/>
            <w:rPrChange w:id="4527" w:author="Camilo Andrés Díaz Gómez" w:date="2023-03-28T17:42:00Z">
              <w:rPr/>
            </w:rPrChange>
          </w:rPr>
          <w:t xml:space="preserve"> </w:t>
        </w:r>
      </w:ins>
      <w:r w:rsidRPr="002B569F">
        <w:rPr>
          <w:rFonts w:ascii="Times New Roman" w:hAnsi="Times New Roman" w:cs="Times New Roman"/>
          <w:b/>
          <w:bCs/>
          <w:color w:val="auto"/>
          <w:rPrChange w:id="4528" w:author="Camilo Andrés Díaz Gómez" w:date="2023-03-28T17:42:00Z">
            <w:rPr/>
          </w:rPrChange>
        </w:rPr>
        <w:t>del negocio</w:t>
      </w:r>
      <w:bookmarkEnd w:id="4523"/>
    </w:p>
    <w:p w14:paraId="727523EF" w14:textId="77777777" w:rsidR="00EE67FE" w:rsidRPr="002B569F" w:rsidRDefault="00EE67FE" w:rsidP="002B569F">
      <w:pPr>
        <w:pStyle w:val="PrrAPA"/>
        <w:ind w:firstLine="0"/>
        <w:rPr>
          <w:b/>
          <w:bCs/>
          <w:rPrChange w:id="4529"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530" w:author="Camilo Andrés Díaz Gómez" w:date="2023-03-17T00:46:00Z"/>
          <w:rPrChange w:id="4531" w:author="Camilo Andrés Díaz Gómez" w:date="2023-03-28T17:42:00Z">
            <w:rPr>
              <w:ins w:id="4532" w:author="Camilo Andrés Díaz Gómez" w:date="2023-03-17T00:46:00Z"/>
              <w:color w:val="000000" w:themeColor="text1"/>
            </w:rPr>
          </w:rPrChange>
        </w:rPr>
      </w:pPr>
      <w:r w:rsidRPr="002B569F">
        <w:rPr>
          <w:rPrChange w:id="4533"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rsidP="002B569F">
      <w:pPr>
        <w:pStyle w:val="PrrAPA"/>
        <w:ind w:firstLine="720"/>
        <w:rPr>
          <w:rPrChange w:id="4534" w:author="Camilo Andrés Díaz Gómez" w:date="2023-03-28T17:42:00Z">
            <w:rPr>
              <w:color w:val="000000" w:themeColor="text1"/>
            </w:rPr>
          </w:rPrChange>
        </w:rPr>
        <w:pPrChange w:id="4535" w:author="Camilo Andrés Díaz Gómez" w:date="2023-03-28T17:43:00Z">
          <w:pPr>
            <w:pStyle w:val="PrrAPA"/>
          </w:pPr>
        </w:pPrChange>
      </w:pPr>
    </w:p>
    <w:p w14:paraId="22163B64" w14:textId="18A99B19" w:rsidR="0027258A" w:rsidRPr="002B569F" w:rsidRDefault="0027258A" w:rsidP="002B569F">
      <w:pPr>
        <w:pStyle w:val="PrrAPA"/>
        <w:ind w:firstLine="720"/>
        <w:rPr>
          <w:ins w:id="4536" w:author="Camilo Andrés Díaz Gómez" w:date="2023-03-15T19:01:00Z"/>
          <w:rPrChange w:id="4537" w:author="Camilo Andrés Díaz Gómez" w:date="2023-03-28T17:42:00Z">
            <w:rPr>
              <w:ins w:id="4538" w:author="Camilo Andrés Díaz Gómez" w:date="2023-03-15T19:01:00Z"/>
              <w:color w:val="000000" w:themeColor="text1"/>
            </w:rPr>
          </w:rPrChange>
        </w:rPr>
      </w:pPr>
      <w:r w:rsidRPr="002B569F">
        <w:rPr>
          <w:rPrChange w:id="4539" w:author="Camilo Andrés Díaz Gómez" w:date="2023-03-28T17:42:00Z">
            <w:rPr>
              <w:color w:val="000000" w:themeColor="text1"/>
            </w:rPr>
          </w:rPrChange>
        </w:rPr>
        <w:t xml:space="preserve">Para esta fase se tuvo previsto una </w:t>
      </w:r>
      <w:del w:id="4540" w:author="Camilo Andrés Díaz Gómez" w:date="2023-03-15T18:38:00Z">
        <w:r w:rsidRPr="002B569F" w:rsidDel="004D6B6A">
          <w:rPr>
            <w:rPrChange w:id="4541" w:author="Camilo Andrés Díaz Gómez" w:date="2023-03-28T17:42:00Z">
              <w:rPr>
                <w:color w:val="000000" w:themeColor="text1"/>
              </w:rPr>
            </w:rPrChange>
          </w:rPr>
          <w:delText xml:space="preserve">X </w:delText>
        </w:r>
      </w:del>
      <w:ins w:id="4542" w:author="Camilo Andrés Díaz Gómez" w:date="2023-03-15T18:38:00Z">
        <w:r w:rsidR="004D6B6A" w:rsidRPr="002B569F">
          <w:rPr>
            <w:rPrChange w:id="4543" w:author="Camilo Andrés Díaz Gómez" w:date="2023-03-28T17:42:00Z">
              <w:rPr>
                <w:color w:val="000000" w:themeColor="text1"/>
              </w:rPr>
            </w:rPrChange>
          </w:rPr>
          <w:t xml:space="preserve">5 </w:t>
        </w:r>
      </w:ins>
      <w:r w:rsidRPr="002B569F">
        <w:rPr>
          <w:rPrChange w:id="4544"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rsidP="002B569F">
      <w:pPr>
        <w:pStyle w:val="PrrAPA"/>
        <w:ind w:firstLine="720"/>
        <w:rPr>
          <w:rPrChange w:id="4545" w:author="Camilo Andrés Díaz Gómez" w:date="2023-03-28T17:42:00Z">
            <w:rPr>
              <w:color w:val="000000" w:themeColor="text1"/>
            </w:rPr>
          </w:rPrChange>
        </w:rPr>
        <w:pPrChange w:id="4546" w:author="Camilo Andrés Díaz Gómez" w:date="2023-03-28T17:43:00Z">
          <w:pPr>
            <w:pStyle w:val="PrrAPA"/>
          </w:pPr>
        </w:pPrChange>
      </w:pPr>
    </w:p>
    <w:p w14:paraId="49F13249" w14:textId="1F9CB111" w:rsidR="0027258A" w:rsidRPr="002B569F" w:rsidRDefault="0027258A" w:rsidP="002B569F">
      <w:pPr>
        <w:pStyle w:val="Ttulo4"/>
        <w:rPr>
          <w:ins w:id="4547" w:author="Camilo Andrés Díaz Gómez" w:date="2023-03-17T00:46:00Z"/>
          <w:rFonts w:ascii="Times New Roman" w:hAnsi="Times New Roman" w:cs="Times New Roman"/>
          <w:b/>
          <w:bCs/>
          <w:color w:val="auto"/>
          <w:rPrChange w:id="4548" w:author="Camilo Andrés Díaz Gómez" w:date="2023-03-28T17:42:00Z">
            <w:rPr>
              <w:ins w:id="4549" w:author="Camilo Andrés Díaz Gómez" w:date="2023-03-17T00:46:00Z"/>
              <w:i/>
              <w:iCs/>
            </w:rPr>
          </w:rPrChange>
        </w:rPr>
        <w:pPrChange w:id="4550" w:author="Camilo Andrés Díaz Gómez" w:date="2023-03-28T17:43:00Z">
          <w:pPr>
            <w:pStyle w:val="PrrAPA"/>
            <w:ind w:firstLine="0"/>
          </w:pPr>
        </w:pPrChange>
      </w:pPr>
      <w:r w:rsidRPr="002B569F">
        <w:rPr>
          <w:rFonts w:ascii="Times New Roman" w:hAnsi="Times New Roman" w:cs="Times New Roman"/>
          <w:b/>
          <w:bCs/>
          <w:color w:val="auto"/>
          <w:rPrChange w:id="4551" w:author="Camilo Andrés Díaz Gómez" w:date="2023-03-28T17:42:00Z">
            <w:rPr>
              <w:i/>
              <w:iCs/>
            </w:rPr>
          </w:rPrChange>
        </w:rPr>
        <w:t>Tareas</w:t>
      </w:r>
    </w:p>
    <w:p w14:paraId="5941A65A" w14:textId="77777777" w:rsidR="00EE67FE" w:rsidRPr="002B569F" w:rsidRDefault="00EE67FE" w:rsidP="002B569F">
      <w:pPr>
        <w:pStyle w:val="PrrAPA"/>
        <w:ind w:firstLine="0"/>
        <w:rPr>
          <w:b/>
          <w:bCs/>
          <w:i/>
          <w:iCs/>
          <w:rPrChange w:id="4552"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553"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554" w:author="Camilo Andrés Díaz Gómez" w:date="2023-03-28T17:42:00Z">
            <w:rPr/>
          </w:rPrChange>
        </w:rPr>
        <w:t>Actividad 1.</w:t>
      </w:r>
      <w:ins w:id="4555"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rsidP="002B569F">
      <w:pPr>
        <w:rPr>
          <w:rFonts w:cs="Times New Roman"/>
        </w:rPr>
        <w:pPrChange w:id="4556" w:author="Camilo Andrés Díaz Gómez" w:date="2023-03-28T17:43:00Z">
          <w:pPr>
            <w:spacing w:after="160"/>
            <w:ind w:firstLine="720"/>
            <w:jc w:val="left"/>
          </w:pPr>
        </w:pPrChange>
      </w:pPr>
    </w:p>
    <w:p w14:paraId="4522F4E2" w14:textId="00AB478B" w:rsidR="0027258A" w:rsidRPr="002B569F" w:rsidDel="00A0414F" w:rsidRDefault="0027258A" w:rsidP="002B569F">
      <w:pPr>
        <w:pStyle w:val="PrrAPA"/>
        <w:rPr>
          <w:del w:id="4557" w:author="Camilo Andrés Díaz Gómez" w:date="2023-03-15T18:43:00Z"/>
        </w:rPr>
        <w:pPrChange w:id="4558" w:author="Camilo Andrés Díaz Gómez" w:date="2023-03-28T17:43:00Z">
          <w:pPr>
            <w:spacing w:after="160"/>
            <w:ind w:firstLine="720"/>
            <w:jc w:val="left"/>
          </w:pPr>
        </w:pPrChange>
      </w:pPr>
      <w:del w:id="4559" w:author="Camilo Andrés Díaz Gómez" w:date="2023-03-28T14:38:00Z">
        <w:r w:rsidRPr="002B569F" w:rsidDel="0071484C">
          <w:rPr>
            <w:b/>
            <w:bCs/>
            <w:rPrChange w:id="4560" w:author="Camilo Andrés Díaz Gómez" w:date="2023-03-28T17:42:00Z">
              <w:rPr/>
            </w:rPrChange>
          </w:rPr>
          <w:lastRenderedPageBreak/>
          <w:delText xml:space="preserve"> </w:delText>
        </w:r>
      </w:del>
      <w:ins w:id="4561" w:author="Camilo Andrés Díaz Gómez" w:date="2023-03-15T18:43:00Z">
        <w:r w:rsidR="004D6B6A" w:rsidRPr="002B569F">
          <w:rPr>
            <w:b/>
            <w:bCs/>
            <w:rPrChange w:id="4562" w:author="Camilo Andrés Díaz Gómez" w:date="2023-03-28T17:42:00Z">
              <w:rPr/>
            </w:rPrChange>
          </w:rPr>
          <w:t>Análisis de objetivos</w:t>
        </w:r>
        <w:r w:rsidR="004D6B6A" w:rsidRPr="002B569F">
          <w:t xml:space="preserve">: En esta tarea se </w:t>
        </w:r>
      </w:ins>
      <w:ins w:id="4563" w:author="Camilo Andrés Díaz Gómez" w:date="2023-03-15T18:45:00Z">
        <w:r w:rsidR="004D6B6A" w:rsidRPr="002B569F">
          <w:t>realizará</w:t>
        </w:r>
      </w:ins>
      <w:ins w:id="4564" w:author="Camilo Andrés Díaz Gómez" w:date="2023-03-15T18:43:00Z">
        <w:r w:rsidR="004D6B6A" w:rsidRPr="002B569F">
          <w:t xml:space="preserve"> un análisis detallado de los objetivos del proyecto</w:t>
        </w:r>
      </w:ins>
      <w:ins w:id="4565" w:author="Camilo Andrés Díaz Gómez" w:date="2023-03-21T10:56:00Z">
        <w:r w:rsidR="00DB7D3C" w:rsidRPr="002B569F">
          <w:t xml:space="preserve"> </w:t>
        </w:r>
      </w:ins>
      <w:ins w:id="4566" w:author="Camilo Andrés Díaz Gómez" w:date="2023-03-15T18:43:00Z">
        <w:r w:rsidR="004D6B6A" w:rsidRPr="002B569F">
          <w:t>que se va</w:t>
        </w:r>
      </w:ins>
      <w:ins w:id="4567" w:author="Camilo Andrés Díaz Gómez" w:date="2023-03-15T18:44:00Z">
        <w:r w:rsidR="004D6B6A" w:rsidRPr="002B569F">
          <w:t>n</w:t>
        </w:r>
      </w:ins>
      <w:ins w:id="4568" w:author="Camilo Andrés Díaz Gómez" w:date="2023-03-15T18:43:00Z">
        <w:r w:rsidR="004D6B6A" w:rsidRPr="002B569F">
          <w:t xml:space="preserve"> a llevar a cabo. Se </w:t>
        </w:r>
      </w:ins>
      <w:ins w:id="4569" w:author="Camilo Andrés Díaz Gómez" w:date="2023-03-15T18:47:00Z">
        <w:r w:rsidR="00A0414F" w:rsidRPr="002B569F">
          <w:t>definirán</w:t>
        </w:r>
      </w:ins>
      <w:ins w:id="4570" w:author="Camilo Andrés Díaz Gómez" w:date="2023-03-15T18:43:00Z">
        <w:r w:rsidR="004D6B6A" w:rsidRPr="002B569F">
          <w:t xml:space="preserve"> los resultados esperados y se </w:t>
        </w:r>
      </w:ins>
      <w:ins w:id="4571" w:author="Camilo Andrés Díaz Gómez" w:date="2023-03-15T18:47:00Z">
        <w:r w:rsidR="00A0414F" w:rsidRPr="002B569F">
          <w:t>establecerán</w:t>
        </w:r>
      </w:ins>
      <w:ins w:id="4572" w:author="Camilo Andrés Díaz Gómez" w:date="2023-03-15T18:43:00Z">
        <w:r w:rsidR="004D6B6A" w:rsidRPr="002B569F">
          <w:t xml:space="preserve"> los criterios para medir el éxito del proyecto. </w:t>
        </w:r>
      </w:ins>
      <w:del w:id="4573" w:author="Camilo Andrés Díaz Gómez" w:date="2023-03-15T18:43:00Z">
        <w:r w:rsidRPr="002B569F" w:rsidDel="004D6B6A">
          <w:delText>Análisis de objetivos.</w:delText>
        </w:r>
      </w:del>
    </w:p>
    <w:p w14:paraId="3457A239" w14:textId="77777777" w:rsidR="00A0414F" w:rsidRPr="002B569F" w:rsidRDefault="00A0414F" w:rsidP="002B569F">
      <w:pPr>
        <w:pStyle w:val="PrrAPA"/>
        <w:rPr>
          <w:ins w:id="4574" w:author="Camilo Andrés Díaz Gómez" w:date="2023-03-15T18:49:00Z"/>
        </w:rPr>
        <w:pPrChange w:id="4575" w:author="Camilo Andrés Díaz Gómez" w:date="2023-03-28T17:43:00Z">
          <w:pPr>
            <w:spacing w:after="160"/>
            <w:ind w:firstLine="720"/>
            <w:jc w:val="left"/>
          </w:pPr>
        </w:pPrChange>
      </w:pPr>
    </w:p>
    <w:p w14:paraId="066A6BD7" w14:textId="77777777" w:rsidR="004D6B6A" w:rsidRPr="002B569F" w:rsidRDefault="004D6B6A" w:rsidP="002B569F">
      <w:pPr>
        <w:pStyle w:val="PrrAPA"/>
        <w:rPr>
          <w:ins w:id="4576" w:author="Camilo Andrés Díaz Gómez" w:date="2023-03-15T18:43:00Z"/>
        </w:rPr>
        <w:pPrChange w:id="4577" w:author="Camilo Andrés Díaz Gómez" w:date="2023-03-28T17:43:00Z">
          <w:pPr>
            <w:spacing w:after="160"/>
            <w:ind w:firstLine="720"/>
            <w:jc w:val="left"/>
          </w:pPr>
        </w:pPrChange>
      </w:pPr>
    </w:p>
    <w:p w14:paraId="0C12F88F" w14:textId="79EB6F79" w:rsidR="0027258A" w:rsidRPr="002B569F" w:rsidRDefault="0027258A" w:rsidP="002B569F">
      <w:pPr>
        <w:pStyle w:val="Ttulo5"/>
        <w:ind w:firstLine="708"/>
        <w:rPr>
          <w:ins w:id="4578" w:author="Camilo Andrés Díaz Gómez" w:date="2023-03-17T00:46:00Z"/>
          <w:rFonts w:ascii="Times New Roman" w:hAnsi="Times New Roman" w:cs="Times New Roman"/>
          <w:b/>
          <w:bCs/>
          <w:color w:val="auto"/>
          <w:rPrChange w:id="4579" w:author="Camilo Andrés Díaz Gómez" w:date="2023-03-28T17:42:00Z">
            <w:rPr>
              <w:ins w:id="4580" w:author="Camilo Andrés Díaz Gómez" w:date="2023-03-17T00:46:00Z"/>
            </w:rPr>
          </w:rPrChange>
        </w:rPr>
        <w:pPrChange w:id="4581" w:author="Camilo Andrés Díaz Gómez" w:date="2023-03-28T17:43:00Z">
          <w:pPr>
            <w:spacing w:after="160"/>
            <w:ind w:firstLine="720"/>
          </w:pPr>
        </w:pPrChange>
      </w:pPr>
      <w:r w:rsidRPr="002B569F">
        <w:rPr>
          <w:rFonts w:ascii="Times New Roman" w:hAnsi="Times New Roman" w:cs="Times New Roman"/>
          <w:b/>
          <w:bCs/>
          <w:color w:val="auto"/>
          <w:rPrChange w:id="4582" w:author="Camilo Andrés Díaz Gómez" w:date="2023-03-28T17:42:00Z">
            <w:rPr/>
          </w:rPrChange>
        </w:rPr>
        <w:t>Actividad 2.</w:t>
      </w:r>
    </w:p>
    <w:p w14:paraId="58206BCB" w14:textId="77777777" w:rsidR="00EE67FE" w:rsidRPr="002B569F" w:rsidRDefault="00EE67FE" w:rsidP="002B569F">
      <w:pPr>
        <w:pStyle w:val="PrrAPA"/>
        <w:pPrChange w:id="4583" w:author="Camilo Andrés Díaz Gómez" w:date="2023-03-28T17:43:00Z">
          <w:pPr>
            <w:spacing w:after="160"/>
            <w:ind w:firstLine="720"/>
            <w:jc w:val="left"/>
          </w:pPr>
        </w:pPrChange>
      </w:pPr>
    </w:p>
    <w:p w14:paraId="69195E30" w14:textId="34196A5C" w:rsidR="0027258A" w:rsidRPr="002B569F" w:rsidDel="00A0414F" w:rsidRDefault="004D6B6A" w:rsidP="002B569F">
      <w:pPr>
        <w:pStyle w:val="PrrAPA"/>
        <w:rPr>
          <w:del w:id="4584" w:author="Camilo Andrés Díaz Gómez" w:date="2023-03-15T18:45:00Z"/>
          <w:iCs/>
          <w:rPrChange w:id="4585" w:author="Camilo Andrés Díaz Gómez" w:date="2023-03-28T17:42:00Z">
            <w:rPr>
              <w:del w:id="4586" w:author="Camilo Andrés Díaz Gómez" w:date="2023-03-15T18:45:00Z"/>
              <w:iCs/>
              <w:color w:val="000000" w:themeColor="text1"/>
            </w:rPr>
          </w:rPrChange>
        </w:rPr>
        <w:pPrChange w:id="4587" w:author="Camilo Andrés Díaz Gómez" w:date="2023-03-28T17:43:00Z">
          <w:pPr>
            <w:spacing w:after="160"/>
            <w:ind w:firstLine="720"/>
            <w:jc w:val="left"/>
          </w:pPr>
        </w:pPrChange>
      </w:pPr>
      <w:ins w:id="4588" w:author="Camilo Andrés Díaz Gómez" w:date="2023-03-15T18:45:00Z">
        <w:r w:rsidRPr="002B569F">
          <w:rPr>
            <w:b/>
            <w:bCs/>
            <w:iCs/>
            <w:rPrChange w:id="4589" w:author="Camilo Andrés Díaz Gómez" w:date="2023-03-28T17:42:00Z">
              <w:rPr>
                <w:iCs/>
                <w:color w:val="000000" w:themeColor="text1"/>
              </w:rPr>
            </w:rPrChange>
          </w:rPr>
          <w:t>Diseño de justificación y pregunta problema:</w:t>
        </w:r>
        <w:r w:rsidRPr="002B569F">
          <w:rPr>
            <w:iCs/>
            <w:rPrChange w:id="4590" w:author="Camilo Andrés Díaz Gómez" w:date="2023-03-28T17:42:00Z">
              <w:rPr>
                <w:iCs/>
                <w:color w:val="000000" w:themeColor="text1"/>
              </w:rPr>
            </w:rPrChange>
          </w:rPr>
          <w:t xml:space="preserve"> En esta actividad se </w:t>
        </w:r>
      </w:ins>
      <w:ins w:id="4591" w:author="Camilo Andrés Díaz Gómez" w:date="2023-03-15T18:47:00Z">
        <w:r w:rsidR="00A0414F" w:rsidRPr="002B569F">
          <w:rPr>
            <w:iCs/>
            <w:rPrChange w:id="4592" w:author="Camilo Andrés Díaz Gómez" w:date="2023-03-28T17:42:00Z">
              <w:rPr>
                <w:iCs/>
                <w:color w:val="000000" w:themeColor="text1"/>
              </w:rPr>
            </w:rPrChange>
          </w:rPr>
          <w:t>realizará</w:t>
        </w:r>
      </w:ins>
      <w:ins w:id="4593" w:author="Camilo Andrés Díaz Gómez" w:date="2023-03-15T18:45:00Z">
        <w:r w:rsidRPr="002B569F">
          <w:rPr>
            <w:iCs/>
            <w:rPrChange w:id="4594" w:author="Camilo Andrés Díaz Gómez" w:date="2023-03-28T17:42:00Z">
              <w:rPr>
                <w:iCs/>
                <w:color w:val="000000" w:themeColor="text1"/>
              </w:rPr>
            </w:rPrChange>
          </w:rPr>
          <w:t xml:space="preserve"> una justificación del proyecto o investigación, es decir, se </w:t>
        </w:r>
      </w:ins>
      <w:ins w:id="4595" w:author="Camilo Andrés Díaz Gómez" w:date="2023-03-15T18:48:00Z">
        <w:r w:rsidR="00A0414F" w:rsidRPr="002B569F">
          <w:rPr>
            <w:iCs/>
            <w:rPrChange w:id="4596" w:author="Camilo Andrés Díaz Gómez" w:date="2023-03-28T17:42:00Z">
              <w:rPr>
                <w:iCs/>
                <w:color w:val="000000" w:themeColor="text1"/>
              </w:rPr>
            </w:rPrChange>
          </w:rPr>
          <w:t>explicarán</w:t>
        </w:r>
      </w:ins>
      <w:ins w:id="4597" w:author="Camilo Andrés Díaz Gómez" w:date="2023-03-15T18:45:00Z">
        <w:r w:rsidRPr="002B569F">
          <w:rPr>
            <w:iCs/>
            <w:rPrChange w:id="4598" w:author="Camilo Andrés Díaz Gómez" w:date="2023-03-28T17:42:00Z">
              <w:rPr>
                <w:iCs/>
                <w:color w:val="000000" w:themeColor="text1"/>
              </w:rPr>
            </w:rPrChange>
          </w:rPr>
          <w:t xml:space="preserve"> las razones por las cuales es importante llevar a cabo est</w:t>
        </w:r>
      </w:ins>
      <w:ins w:id="4599" w:author="Camilo Andrés Díaz Gómez" w:date="2023-03-28T14:43:00Z">
        <w:r w:rsidR="00C3334A" w:rsidRPr="002B569F">
          <w:rPr>
            <w:iCs/>
            <w:rPrChange w:id="4600" w:author="Camilo Andrés Díaz Gómez" w:date="2023-03-28T17:42:00Z">
              <w:rPr>
                <w:iCs/>
                <w:color w:val="000000" w:themeColor="text1"/>
              </w:rPr>
            </w:rPrChange>
          </w:rPr>
          <w:t>e proyecto</w:t>
        </w:r>
      </w:ins>
      <w:ins w:id="4601" w:author="Camilo Andrés Díaz Gómez" w:date="2023-03-15T18:45:00Z">
        <w:r w:rsidRPr="002B569F">
          <w:rPr>
            <w:iCs/>
            <w:rPrChange w:id="4602" w:author="Camilo Andrés Díaz Gómez" w:date="2023-03-28T17:42:00Z">
              <w:rPr>
                <w:iCs/>
                <w:color w:val="000000" w:themeColor="text1"/>
              </w:rPr>
            </w:rPrChange>
          </w:rPr>
          <w:t xml:space="preserve">. También se </w:t>
        </w:r>
      </w:ins>
      <w:ins w:id="4603" w:author="Camilo Andrés Díaz Gómez" w:date="2023-03-15T18:48:00Z">
        <w:r w:rsidR="00A0414F" w:rsidRPr="002B569F">
          <w:rPr>
            <w:iCs/>
            <w:rPrChange w:id="4604" w:author="Camilo Andrés Díaz Gómez" w:date="2023-03-28T17:42:00Z">
              <w:rPr>
                <w:iCs/>
                <w:color w:val="000000" w:themeColor="text1"/>
              </w:rPr>
            </w:rPrChange>
          </w:rPr>
          <w:t>planteará</w:t>
        </w:r>
      </w:ins>
      <w:ins w:id="4605" w:author="Camilo Andrés Díaz Gómez" w:date="2023-03-15T18:45:00Z">
        <w:r w:rsidRPr="002B569F">
          <w:rPr>
            <w:iCs/>
            <w:rPrChange w:id="4606" w:author="Camilo Andrés Díaz Gómez" w:date="2023-03-28T17:42:00Z">
              <w:rPr>
                <w:iCs/>
                <w:color w:val="000000" w:themeColor="text1"/>
              </w:rPr>
            </w:rPrChange>
          </w:rPr>
          <w:t xml:space="preserve"> la pregunta problema, que es la cuestión que se busca</w:t>
        </w:r>
      </w:ins>
      <w:ins w:id="4607" w:author="Camilo Andrés Díaz Gómez" w:date="2023-03-15T18:48:00Z">
        <w:r w:rsidR="00A0414F" w:rsidRPr="002B569F">
          <w:rPr>
            <w:iCs/>
            <w:rPrChange w:id="4608" w:author="Camilo Andrés Díaz Gómez" w:date="2023-03-28T17:42:00Z">
              <w:rPr>
                <w:iCs/>
                <w:color w:val="000000" w:themeColor="text1"/>
              </w:rPr>
            </w:rPrChange>
          </w:rPr>
          <w:t>rá</w:t>
        </w:r>
      </w:ins>
      <w:ins w:id="4609" w:author="Camilo Andrés Díaz Gómez" w:date="2023-03-15T18:45:00Z">
        <w:r w:rsidRPr="002B569F">
          <w:rPr>
            <w:iCs/>
            <w:rPrChange w:id="4610" w:author="Camilo Andrés Díaz Gómez" w:date="2023-03-28T17:42:00Z">
              <w:rPr>
                <w:iCs/>
                <w:color w:val="000000" w:themeColor="text1"/>
              </w:rPr>
            </w:rPrChange>
          </w:rPr>
          <w:t xml:space="preserve"> responder con el proyecto.</w:t>
        </w:r>
      </w:ins>
      <w:del w:id="4611" w:author="Camilo Andrés Díaz Gómez" w:date="2023-03-15T18:45:00Z">
        <w:r w:rsidR="0027258A" w:rsidRPr="002B569F" w:rsidDel="004D6B6A">
          <w:rPr>
            <w:iCs/>
            <w:rPrChange w:id="4612"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rsidP="002B569F">
      <w:pPr>
        <w:pStyle w:val="PrrAPA"/>
        <w:rPr>
          <w:ins w:id="4613" w:author="Camilo Andrés Díaz Gómez" w:date="2023-03-15T18:49:00Z"/>
          <w:iCs/>
          <w:rPrChange w:id="4614" w:author="Camilo Andrés Díaz Gómez" w:date="2023-03-28T17:42:00Z">
            <w:rPr>
              <w:ins w:id="4615" w:author="Camilo Andrés Díaz Gómez" w:date="2023-03-15T18:49:00Z"/>
              <w:iCs/>
              <w:color w:val="000000" w:themeColor="text1"/>
            </w:rPr>
          </w:rPrChange>
        </w:rPr>
        <w:pPrChange w:id="4616" w:author="Camilo Andrés Díaz Gómez" w:date="2023-03-28T17:43:00Z">
          <w:pPr>
            <w:spacing w:after="160"/>
            <w:ind w:firstLine="720"/>
            <w:jc w:val="left"/>
          </w:pPr>
        </w:pPrChange>
      </w:pPr>
    </w:p>
    <w:p w14:paraId="30CD856F" w14:textId="77777777" w:rsidR="004D6B6A" w:rsidRPr="002B569F" w:rsidRDefault="004D6B6A" w:rsidP="002B569F">
      <w:pPr>
        <w:pStyle w:val="PrrAPA"/>
        <w:rPr>
          <w:ins w:id="4617" w:author="Camilo Andrés Díaz Gómez" w:date="2023-03-15T18:45:00Z"/>
        </w:rPr>
        <w:pPrChange w:id="4618" w:author="Camilo Andrés Díaz Gómez" w:date="2023-03-28T17:43:00Z">
          <w:pPr>
            <w:spacing w:after="160"/>
            <w:ind w:firstLine="720"/>
            <w:jc w:val="left"/>
          </w:pPr>
        </w:pPrChange>
      </w:pPr>
    </w:p>
    <w:p w14:paraId="6A45DE53" w14:textId="4DAC6F10" w:rsidR="0027258A" w:rsidRPr="002B569F" w:rsidRDefault="0027258A" w:rsidP="002B569F">
      <w:pPr>
        <w:pStyle w:val="Ttulo5"/>
        <w:ind w:firstLine="708"/>
        <w:rPr>
          <w:ins w:id="4619" w:author="Camilo Andrés Díaz Gómez" w:date="2023-03-17T00:46:00Z"/>
          <w:rFonts w:ascii="Times New Roman" w:hAnsi="Times New Roman" w:cs="Times New Roman"/>
          <w:b/>
          <w:bCs/>
          <w:color w:val="auto"/>
          <w:rPrChange w:id="4620" w:author="Camilo Andrés Díaz Gómez" w:date="2023-03-28T17:42:00Z">
            <w:rPr>
              <w:ins w:id="4621" w:author="Camilo Andrés Díaz Gómez" w:date="2023-03-17T00:46:00Z"/>
            </w:rPr>
          </w:rPrChange>
        </w:rPr>
        <w:pPrChange w:id="4622" w:author="Camilo Andrés Díaz Gómez" w:date="2023-03-28T17:43:00Z">
          <w:pPr>
            <w:spacing w:after="160"/>
            <w:ind w:firstLine="720"/>
          </w:pPr>
        </w:pPrChange>
      </w:pPr>
      <w:r w:rsidRPr="002B569F">
        <w:rPr>
          <w:rFonts w:ascii="Times New Roman" w:hAnsi="Times New Roman" w:cs="Times New Roman"/>
          <w:b/>
          <w:bCs/>
          <w:color w:val="auto"/>
          <w:rPrChange w:id="4623" w:author="Camilo Andrés Díaz Gómez" w:date="2023-03-28T17:42:00Z">
            <w:rPr/>
          </w:rPrChange>
        </w:rPr>
        <w:t>Actividad 3.</w:t>
      </w:r>
    </w:p>
    <w:p w14:paraId="6B2D9C17" w14:textId="77777777" w:rsidR="00EE67FE" w:rsidRPr="002B569F" w:rsidRDefault="00EE67FE" w:rsidP="002B569F">
      <w:pPr>
        <w:pStyle w:val="PrrAPA"/>
        <w:pPrChange w:id="4624" w:author="Camilo Andrés Díaz Gómez" w:date="2023-03-28T17:43:00Z">
          <w:pPr>
            <w:spacing w:after="160"/>
            <w:ind w:firstLine="720"/>
            <w:jc w:val="left"/>
          </w:pPr>
        </w:pPrChange>
      </w:pPr>
    </w:p>
    <w:p w14:paraId="0D3F3A59" w14:textId="1E4627BF" w:rsidR="0027258A" w:rsidRPr="002B569F" w:rsidDel="00A0414F" w:rsidRDefault="004D6B6A" w:rsidP="002B569F">
      <w:pPr>
        <w:pStyle w:val="PrrAPA"/>
        <w:rPr>
          <w:del w:id="4625" w:author="Camilo Andrés Díaz Gómez" w:date="2023-03-15T18:46:00Z"/>
        </w:rPr>
        <w:pPrChange w:id="4626" w:author="Camilo Andrés Díaz Gómez" w:date="2023-03-28T17:43:00Z">
          <w:pPr>
            <w:spacing w:after="160"/>
            <w:ind w:firstLine="720"/>
            <w:jc w:val="left"/>
          </w:pPr>
        </w:pPrChange>
      </w:pPr>
      <w:ins w:id="4627" w:author="Camilo Andrés Díaz Gómez" w:date="2023-03-15T18:46:00Z">
        <w:r w:rsidRPr="002B569F">
          <w:rPr>
            <w:b/>
            <w:bCs/>
            <w:rPrChange w:id="4628" w:author="Camilo Andrés Díaz Gómez" w:date="2023-03-28T17:42:00Z">
              <w:rPr/>
            </w:rPrChange>
          </w:rPr>
          <w:t>Generación de alcances y limitaciones:</w:t>
        </w:r>
        <w:r w:rsidRPr="002B569F">
          <w:t xml:space="preserve"> En esta tarea se </w:t>
        </w:r>
      </w:ins>
      <w:ins w:id="4629" w:author="Camilo Andrés Díaz Gómez" w:date="2023-03-15T18:48:00Z">
        <w:r w:rsidR="00A0414F" w:rsidRPr="002B569F">
          <w:t>establecerán</w:t>
        </w:r>
      </w:ins>
      <w:ins w:id="4630" w:author="Camilo Andrés Díaz Gómez" w:date="2023-03-15T18:46:00Z">
        <w:r w:rsidRPr="002B569F">
          <w:t xml:space="preserve"> los límites del proyect</w:t>
        </w:r>
      </w:ins>
      <w:ins w:id="4631" w:author="Camilo Andrés Díaz Gómez" w:date="2023-03-28T14:43:00Z">
        <w:r w:rsidR="00C3334A" w:rsidRPr="002B569F">
          <w:t>o</w:t>
        </w:r>
      </w:ins>
      <w:ins w:id="4632" w:author="Camilo Andrés Díaz Gómez" w:date="2023-03-15T18:46:00Z">
        <w:r w:rsidRPr="002B569F">
          <w:t xml:space="preserve">, es decir, se </w:t>
        </w:r>
      </w:ins>
      <w:ins w:id="4633" w:author="Camilo Andrés Díaz Gómez" w:date="2023-03-15T18:48:00Z">
        <w:r w:rsidR="00A0414F" w:rsidRPr="002B569F">
          <w:t>definirán</w:t>
        </w:r>
      </w:ins>
      <w:ins w:id="4634" w:author="Camilo Andrés Díaz Gómez" w:date="2023-03-15T18:46:00Z">
        <w:r w:rsidRPr="002B569F">
          <w:t xml:space="preserve"> las áreas que serán abarcadas y las que no. </w:t>
        </w:r>
      </w:ins>
      <w:del w:id="4635" w:author="Camilo Andrés Díaz Gómez" w:date="2023-03-15T18:46:00Z">
        <w:r w:rsidR="0027258A" w:rsidRPr="002B569F" w:rsidDel="004D6B6A">
          <w:delText>Generación de alcances y limitaciones.</w:delText>
        </w:r>
      </w:del>
    </w:p>
    <w:p w14:paraId="7E327064" w14:textId="77777777" w:rsidR="00A0414F" w:rsidRPr="002B569F" w:rsidRDefault="00A0414F" w:rsidP="002B569F">
      <w:pPr>
        <w:pStyle w:val="PrrAPA"/>
        <w:rPr>
          <w:ins w:id="4636" w:author="Camilo Andrés Díaz Gómez" w:date="2023-03-15T18:49:00Z"/>
        </w:rPr>
        <w:pPrChange w:id="4637" w:author="Camilo Andrés Díaz Gómez" w:date="2023-03-28T17:43:00Z">
          <w:pPr>
            <w:spacing w:after="160"/>
            <w:ind w:firstLine="720"/>
            <w:jc w:val="left"/>
          </w:pPr>
        </w:pPrChange>
      </w:pPr>
    </w:p>
    <w:p w14:paraId="7EC8F594" w14:textId="77777777" w:rsidR="004D6B6A" w:rsidRPr="002B569F" w:rsidRDefault="004D6B6A" w:rsidP="002B569F">
      <w:pPr>
        <w:pStyle w:val="PrrAPA"/>
        <w:rPr>
          <w:ins w:id="4638" w:author="Camilo Andrés Díaz Gómez" w:date="2023-03-15T18:46:00Z"/>
        </w:rPr>
        <w:pPrChange w:id="4639" w:author="Camilo Andrés Díaz Gómez" w:date="2023-03-28T17:43:00Z">
          <w:pPr>
            <w:spacing w:after="160"/>
            <w:ind w:firstLine="720"/>
            <w:jc w:val="left"/>
          </w:pPr>
        </w:pPrChange>
      </w:pPr>
    </w:p>
    <w:p w14:paraId="3FDF6F6A" w14:textId="240C4F39" w:rsidR="0027258A" w:rsidRPr="002B569F" w:rsidRDefault="0027258A" w:rsidP="002B569F">
      <w:pPr>
        <w:pStyle w:val="Ttulo5"/>
        <w:ind w:firstLine="708"/>
        <w:rPr>
          <w:ins w:id="4640" w:author="Camilo Andrés Díaz Gómez" w:date="2023-03-17T00:46:00Z"/>
          <w:rFonts w:ascii="Times New Roman" w:hAnsi="Times New Roman" w:cs="Times New Roman"/>
          <w:b/>
          <w:bCs/>
          <w:color w:val="auto"/>
          <w:rPrChange w:id="4641" w:author="Camilo Andrés Díaz Gómez" w:date="2023-03-28T17:42:00Z">
            <w:rPr>
              <w:ins w:id="4642" w:author="Camilo Andrés Díaz Gómez" w:date="2023-03-17T00:46:00Z"/>
            </w:rPr>
          </w:rPrChange>
        </w:rPr>
        <w:pPrChange w:id="4643" w:author="Camilo Andrés Díaz Gómez" w:date="2023-03-28T17:43:00Z">
          <w:pPr>
            <w:spacing w:after="160"/>
            <w:ind w:firstLine="720"/>
          </w:pPr>
        </w:pPrChange>
      </w:pPr>
      <w:r w:rsidRPr="002B569F">
        <w:rPr>
          <w:rFonts w:ascii="Times New Roman" w:hAnsi="Times New Roman" w:cs="Times New Roman"/>
          <w:b/>
          <w:bCs/>
          <w:color w:val="auto"/>
          <w:rPrChange w:id="4644" w:author="Camilo Andrés Díaz Gómez" w:date="2023-03-28T17:42:00Z">
            <w:rPr/>
          </w:rPrChange>
        </w:rPr>
        <w:t>Actividad 4.</w:t>
      </w:r>
    </w:p>
    <w:p w14:paraId="60986D11" w14:textId="77777777" w:rsidR="00C3334A" w:rsidRPr="002B569F" w:rsidRDefault="00C3334A" w:rsidP="002B569F">
      <w:pPr>
        <w:pStyle w:val="PrrAPA"/>
        <w:ind w:firstLine="0"/>
        <w:rPr>
          <w:ins w:id="4645" w:author="Camilo Andrés Díaz Gómez" w:date="2023-03-28T14:39:00Z"/>
        </w:rPr>
        <w:pPrChange w:id="4646" w:author="Camilo Andrés Díaz Gómez" w:date="2023-03-28T17:43:00Z">
          <w:pPr>
            <w:pStyle w:val="PrrAPA"/>
          </w:pPr>
        </w:pPrChange>
      </w:pPr>
    </w:p>
    <w:p w14:paraId="0747F83B" w14:textId="45F39D8B" w:rsidR="00EE67FE" w:rsidRPr="002B569F" w:rsidDel="00C3334A" w:rsidRDefault="00EE67FE" w:rsidP="002B569F">
      <w:pPr>
        <w:pStyle w:val="PrrAPA"/>
        <w:rPr>
          <w:del w:id="4647" w:author="Camilo Andrés Díaz Gómez" w:date="2023-03-28T14:39:00Z"/>
          <w:b/>
          <w:bCs/>
          <w:rPrChange w:id="4648" w:author="Camilo Andrés Díaz Gómez" w:date="2023-03-28T17:42:00Z">
            <w:rPr>
              <w:del w:id="4649" w:author="Camilo Andrés Díaz Gómez" w:date="2023-03-28T14:39:00Z"/>
            </w:rPr>
          </w:rPrChange>
        </w:rPr>
        <w:pPrChange w:id="4650" w:author="Camilo Andrés Díaz Gómez" w:date="2023-03-28T17:43:00Z">
          <w:pPr>
            <w:spacing w:after="160"/>
            <w:ind w:firstLine="720"/>
            <w:jc w:val="left"/>
          </w:pPr>
        </w:pPrChange>
      </w:pPr>
    </w:p>
    <w:p w14:paraId="4DAE12D1" w14:textId="49755EAF" w:rsidR="0027258A" w:rsidRPr="002B569F" w:rsidDel="00A0414F" w:rsidRDefault="004D6B6A" w:rsidP="002B569F">
      <w:pPr>
        <w:pStyle w:val="PrrAPA"/>
        <w:rPr>
          <w:del w:id="4651" w:author="Camilo Andrés Díaz Gómez" w:date="2023-03-15T18:46:00Z"/>
        </w:rPr>
        <w:pPrChange w:id="4652" w:author="Camilo Andrés Díaz Gómez" w:date="2023-03-28T17:43:00Z">
          <w:pPr>
            <w:spacing w:after="160"/>
            <w:ind w:firstLine="720"/>
            <w:jc w:val="left"/>
          </w:pPr>
        </w:pPrChange>
      </w:pPr>
      <w:ins w:id="4653" w:author="Camilo Andrés Díaz Gómez" w:date="2023-03-15T18:46:00Z">
        <w:r w:rsidRPr="002B569F">
          <w:rPr>
            <w:b/>
            <w:bCs/>
            <w:rPrChange w:id="4654" w:author="Camilo Andrés Díaz Gómez" w:date="2023-03-28T17:42:00Z">
              <w:rPr/>
            </w:rPrChange>
          </w:rPr>
          <w:t>Marco conceptual:</w:t>
        </w:r>
        <w:r w:rsidRPr="002B569F">
          <w:t xml:space="preserve"> En esta actividad se </w:t>
        </w:r>
      </w:ins>
      <w:ins w:id="4655" w:author="Camilo Andrés Díaz Gómez" w:date="2023-03-15T18:49:00Z">
        <w:r w:rsidR="00A0414F" w:rsidRPr="002B569F">
          <w:t>realizará</w:t>
        </w:r>
      </w:ins>
      <w:ins w:id="4656" w:author="Camilo Andrés Díaz Gómez" w:date="2023-03-15T18:46:00Z">
        <w:r w:rsidRPr="002B569F">
          <w:t xml:space="preserve"> un análisis detallado de los conceptos teóricos y/o prácticos que se relaciona</w:t>
        </w:r>
      </w:ins>
      <w:ins w:id="4657" w:author="Camilo Andrés Díaz Gómez" w:date="2023-03-15T18:49:00Z">
        <w:r w:rsidR="00A0414F" w:rsidRPr="002B569F">
          <w:t>ran</w:t>
        </w:r>
      </w:ins>
      <w:ins w:id="4658" w:author="Camilo Andrés Díaz Gómez" w:date="2023-03-15T18:46:00Z">
        <w:r w:rsidRPr="002B569F">
          <w:t xml:space="preserve"> con el proyecto o investigación. Se </w:t>
        </w:r>
      </w:ins>
      <w:ins w:id="4659" w:author="Camilo Andrés Díaz Gómez" w:date="2023-03-15T18:49:00Z">
        <w:r w:rsidR="00A0414F" w:rsidRPr="002B569F">
          <w:t>buscará</w:t>
        </w:r>
      </w:ins>
      <w:ins w:id="4660" w:author="Camilo Andrés Díaz Gómez" w:date="2023-03-15T18:46:00Z">
        <w:r w:rsidRPr="002B569F">
          <w:t xml:space="preserve"> establecer una base teórica sólida que permita entender los conceptos y principios detrás del proyecto.</w:t>
        </w:r>
      </w:ins>
      <w:del w:id="4661" w:author="Camilo Andrés Díaz Gómez" w:date="2023-03-15T18:46:00Z">
        <w:r w:rsidR="0027258A" w:rsidRPr="002B569F" w:rsidDel="004D6B6A">
          <w:delText>Marco conceptual.</w:delText>
        </w:r>
      </w:del>
    </w:p>
    <w:p w14:paraId="36BE4122" w14:textId="77777777" w:rsidR="00A0414F" w:rsidRPr="002B569F" w:rsidRDefault="00A0414F" w:rsidP="002B569F">
      <w:pPr>
        <w:pStyle w:val="PrrAPA"/>
        <w:rPr>
          <w:ins w:id="4662" w:author="Camilo Andrés Díaz Gómez" w:date="2023-03-15T18:49:00Z"/>
        </w:rPr>
        <w:pPrChange w:id="4663" w:author="Camilo Andrés Díaz Gómez" w:date="2023-03-28T17:43:00Z">
          <w:pPr>
            <w:spacing w:after="160"/>
            <w:ind w:firstLine="720"/>
            <w:jc w:val="left"/>
          </w:pPr>
        </w:pPrChange>
      </w:pPr>
    </w:p>
    <w:p w14:paraId="4BBBBAE4" w14:textId="77777777" w:rsidR="004D6B6A" w:rsidRPr="002B569F" w:rsidRDefault="004D6B6A" w:rsidP="002B569F">
      <w:pPr>
        <w:pStyle w:val="PrrAPA"/>
        <w:rPr>
          <w:ins w:id="4664" w:author="Camilo Andrés Díaz Gómez" w:date="2023-03-15T18:46:00Z"/>
        </w:rPr>
        <w:pPrChange w:id="4665" w:author="Camilo Andrés Díaz Gómez" w:date="2023-03-28T17:43:00Z">
          <w:pPr>
            <w:spacing w:after="160"/>
            <w:ind w:firstLine="720"/>
            <w:jc w:val="left"/>
          </w:pPr>
        </w:pPrChange>
      </w:pPr>
    </w:p>
    <w:p w14:paraId="601B77DA" w14:textId="20390FB4" w:rsidR="0027258A" w:rsidRPr="002B569F" w:rsidRDefault="0027258A" w:rsidP="002B569F">
      <w:pPr>
        <w:pStyle w:val="Ttulo5"/>
        <w:ind w:firstLine="708"/>
        <w:rPr>
          <w:ins w:id="4666" w:author="Camilo Andrés Díaz Gómez" w:date="2023-03-17T00:46:00Z"/>
          <w:rFonts w:ascii="Times New Roman" w:hAnsi="Times New Roman" w:cs="Times New Roman"/>
          <w:b/>
          <w:bCs/>
          <w:color w:val="auto"/>
          <w:rPrChange w:id="4667" w:author="Camilo Andrés Díaz Gómez" w:date="2023-03-28T17:42:00Z">
            <w:rPr>
              <w:ins w:id="4668" w:author="Camilo Andrés Díaz Gómez" w:date="2023-03-17T00:46:00Z"/>
            </w:rPr>
          </w:rPrChange>
        </w:rPr>
        <w:pPrChange w:id="4669" w:author="Camilo Andrés Díaz Gómez" w:date="2023-03-28T17:43:00Z">
          <w:pPr>
            <w:spacing w:after="160"/>
            <w:ind w:firstLine="720"/>
          </w:pPr>
        </w:pPrChange>
      </w:pPr>
      <w:r w:rsidRPr="002B569F">
        <w:rPr>
          <w:rFonts w:ascii="Times New Roman" w:hAnsi="Times New Roman" w:cs="Times New Roman"/>
          <w:b/>
          <w:bCs/>
          <w:color w:val="auto"/>
          <w:rPrChange w:id="4670" w:author="Camilo Andrés Díaz Gómez" w:date="2023-03-28T17:42:00Z">
            <w:rPr/>
          </w:rPrChange>
        </w:rPr>
        <w:t>Actividad 5.</w:t>
      </w:r>
    </w:p>
    <w:p w14:paraId="481C2C74" w14:textId="77777777" w:rsidR="00EE67FE" w:rsidRPr="002B569F" w:rsidRDefault="00EE67FE" w:rsidP="002B569F">
      <w:pPr>
        <w:pStyle w:val="PrrAPA"/>
        <w:pPrChange w:id="4671" w:author="Camilo Andrés Díaz Gómez" w:date="2023-03-28T17:43:00Z">
          <w:pPr>
            <w:spacing w:after="160"/>
            <w:ind w:firstLine="720"/>
            <w:jc w:val="left"/>
          </w:pPr>
        </w:pPrChange>
      </w:pPr>
    </w:p>
    <w:p w14:paraId="2A14B564" w14:textId="63363C20" w:rsidR="0027258A" w:rsidRPr="002B569F" w:rsidRDefault="00A0414F" w:rsidP="002B569F">
      <w:pPr>
        <w:pStyle w:val="PrrAPA"/>
        <w:rPr>
          <w:ins w:id="4672" w:author="Camilo Andrés Díaz Gómez" w:date="2023-03-15T18:49:00Z"/>
          <w:iCs/>
          <w:rPrChange w:id="4673" w:author="Camilo Andrés Díaz Gómez" w:date="2023-03-28T17:42:00Z">
            <w:rPr>
              <w:ins w:id="4674" w:author="Camilo Andrés Díaz Gómez" w:date="2023-03-15T18:49:00Z"/>
              <w:iCs/>
              <w:color w:val="000000" w:themeColor="text1"/>
            </w:rPr>
          </w:rPrChange>
        </w:rPr>
        <w:pPrChange w:id="4675" w:author="Camilo Andrés Díaz Gómez" w:date="2023-03-28T17:43:00Z">
          <w:pPr>
            <w:spacing w:after="160"/>
            <w:ind w:firstLine="720"/>
            <w:jc w:val="left"/>
          </w:pPr>
        </w:pPrChange>
      </w:pPr>
      <w:ins w:id="4676" w:author="Camilo Andrés Díaz Gómez" w:date="2023-03-15T18:49:00Z">
        <w:r w:rsidRPr="002B569F">
          <w:rPr>
            <w:b/>
            <w:bCs/>
            <w:iCs/>
            <w:rPrChange w:id="4677" w:author="Camilo Andrés Díaz Gómez" w:date="2023-03-28T17:42:00Z">
              <w:rPr>
                <w:iCs/>
                <w:color w:val="000000" w:themeColor="text1"/>
              </w:rPr>
            </w:rPrChange>
          </w:rPr>
          <w:t>Búsqueda de antecedentes:</w:t>
        </w:r>
        <w:r w:rsidRPr="002B569F">
          <w:rPr>
            <w:iCs/>
            <w:rPrChange w:id="4678" w:author="Camilo Andrés Díaz Gómez" w:date="2023-03-28T17:42:00Z">
              <w:rPr>
                <w:iCs/>
                <w:color w:val="000000" w:themeColor="text1"/>
              </w:rPr>
            </w:rPrChange>
          </w:rPr>
          <w:t xml:space="preserve"> En esta tarea se buscará información relevante previa que se haya llevado a cabo sobre el tema del proyecto. Se </w:t>
        </w:r>
      </w:ins>
      <w:ins w:id="4679" w:author="Camilo Andrés Díaz Gómez" w:date="2023-03-15T18:50:00Z">
        <w:r w:rsidRPr="002B569F">
          <w:rPr>
            <w:iCs/>
            <w:rPrChange w:id="4680" w:author="Camilo Andrés Díaz Gómez" w:date="2023-03-28T17:42:00Z">
              <w:rPr>
                <w:iCs/>
                <w:color w:val="000000" w:themeColor="text1"/>
              </w:rPr>
            </w:rPrChange>
          </w:rPr>
          <w:t>buscará</w:t>
        </w:r>
      </w:ins>
      <w:ins w:id="4681" w:author="Camilo Andrés Díaz Gómez" w:date="2023-03-15T18:49:00Z">
        <w:r w:rsidRPr="002B569F">
          <w:rPr>
            <w:iCs/>
            <w:rPrChange w:id="4682" w:author="Camilo Andrés Díaz Gómez" w:date="2023-03-28T17:42:00Z">
              <w:rPr>
                <w:iCs/>
                <w:color w:val="000000" w:themeColor="text1"/>
              </w:rPr>
            </w:rPrChange>
          </w:rPr>
          <w:t xml:space="preserve"> identificar los resultados de investigaciones previas y los enfoques que se han utilizado.</w:t>
        </w:r>
      </w:ins>
      <w:del w:id="4683" w:author="Camilo Andrés Díaz Gómez" w:date="2023-03-15T18:49:00Z">
        <w:r w:rsidR="0027258A" w:rsidRPr="002B569F" w:rsidDel="00A0414F">
          <w:rPr>
            <w:iCs/>
            <w:rPrChange w:id="4684" w:author="Camilo Andrés Díaz Gómez" w:date="2023-03-28T17:42:00Z">
              <w:rPr>
                <w:iCs/>
                <w:color w:val="000000" w:themeColor="text1"/>
              </w:rPr>
            </w:rPrChange>
          </w:rPr>
          <w:delText>Búsqueda de antecedentes.</w:delText>
        </w:r>
      </w:del>
    </w:p>
    <w:p w14:paraId="431E2B9D" w14:textId="77777777" w:rsidR="00A0414F" w:rsidRPr="002B569F" w:rsidRDefault="00A0414F" w:rsidP="002B569F">
      <w:pPr>
        <w:spacing w:after="160"/>
        <w:ind w:firstLine="720"/>
        <w:rPr>
          <w:rFonts w:cs="Times New Roman"/>
          <w:iCs/>
          <w:szCs w:val="24"/>
          <w:rPrChange w:id="4685" w:author="Camilo Andrés Díaz Gómez" w:date="2023-03-28T17:42:00Z">
            <w:rPr>
              <w:rFonts w:cs="Times New Roman"/>
              <w:iCs/>
              <w:color w:val="000000" w:themeColor="text1"/>
              <w:szCs w:val="24"/>
            </w:rPr>
          </w:rPrChange>
        </w:rPr>
        <w:pPrChange w:id="4686" w:author="Camilo Andrés Díaz Gómez" w:date="2023-03-28T17:43:00Z">
          <w:pPr>
            <w:spacing w:after="160"/>
            <w:ind w:firstLine="720"/>
            <w:jc w:val="left"/>
          </w:pPr>
        </w:pPrChange>
      </w:pPr>
    </w:p>
    <w:p w14:paraId="54E12473" w14:textId="4B1076FB" w:rsidR="0027258A" w:rsidRPr="002B569F" w:rsidRDefault="0027258A" w:rsidP="002B569F">
      <w:pPr>
        <w:pStyle w:val="Ttulo5"/>
        <w:ind w:firstLine="708"/>
        <w:rPr>
          <w:ins w:id="4687" w:author="Camilo Andrés Díaz Gómez" w:date="2023-03-17T00:46:00Z"/>
          <w:rFonts w:ascii="Times New Roman" w:hAnsi="Times New Roman" w:cs="Times New Roman"/>
          <w:b/>
          <w:bCs/>
          <w:color w:val="auto"/>
          <w:rPrChange w:id="4688" w:author="Camilo Andrés Díaz Gómez" w:date="2023-03-28T17:42:00Z">
            <w:rPr>
              <w:ins w:id="4689" w:author="Camilo Andrés Díaz Gómez" w:date="2023-03-17T00:46:00Z"/>
            </w:rPr>
          </w:rPrChange>
        </w:rPr>
        <w:pPrChange w:id="4690" w:author="Camilo Andrés Díaz Gómez" w:date="2023-03-28T17:43:00Z">
          <w:pPr>
            <w:spacing w:after="160"/>
            <w:ind w:firstLine="720"/>
          </w:pPr>
        </w:pPrChange>
      </w:pPr>
      <w:r w:rsidRPr="002B569F">
        <w:rPr>
          <w:rFonts w:ascii="Times New Roman" w:hAnsi="Times New Roman" w:cs="Times New Roman"/>
          <w:b/>
          <w:bCs/>
          <w:color w:val="auto"/>
          <w:rPrChange w:id="4691" w:author="Camilo Andrés Díaz Gómez" w:date="2023-03-28T17:42:00Z">
            <w:rPr/>
          </w:rPrChange>
        </w:rPr>
        <w:lastRenderedPageBreak/>
        <w:t>Actividad 6.</w:t>
      </w:r>
    </w:p>
    <w:p w14:paraId="51B16B80" w14:textId="77777777" w:rsidR="00EE67FE" w:rsidRPr="002B569F" w:rsidRDefault="00EE67FE" w:rsidP="002B569F">
      <w:pPr>
        <w:pStyle w:val="PrrAPA"/>
        <w:pPrChange w:id="4692" w:author="Camilo Andrés Díaz Gómez" w:date="2023-03-28T17:43:00Z">
          <w:pPr>
            <w:spacing w:after="160"/>
            <w:ind w:firstLine="720"/>
            <w:jc w:val="left"/>
          </w:pPr>
        </w:pPrChange>
      </w:pPr>
    </w:p>
    <w:p w14:paraId="777F9285" w14:textId="1702702C" w:rsidR="0027258A" w:rsidRPr="002B569F" w:rsidRDefault="00A0414F" w:rsidP="002B569F">
      <w:pPr>
        <w:pStyle w:val="PrrAPA"/>
        <w:rPr>
          <w:ins w:id="4693" w:author="Camilo Andrés Díaz Gómez" w:date="2023-03-15T18:50:00Z"/>
        </w:rPr>
        <w:pPrChange w:id="4694" w:author="Camilo Andrés Díaz Gómez" w:date="2023-03-28T17:43:00Z">
          <w:pPr>
            <w:spacing w:after="160"/>
            <w:ind w:firstLine="720"/>
            <w:jc w:val="left"/>
          </w:pPr>
        </w:pPrChange>
      </w:pPr>
      <w:ins w:id="4695" w:author="Camilo Andrés Díaz Gómez" w:date="2023-03-15T18:50:00Z">
        <w:r w:rsidRPr="002B569F">
          <w:rPr>
            <w:b/>
            <w:bCs/>
            <w:rPrChange w:id="4696" w:author="Camilo Andrés Díaz Gómez" w:date="2023-03-28T17:42:00Z">
              <w:rPr/>
            </w:rPrChange>
          </w:rPr>
          <w:t>Socialización y aprobación del documento:</w:t>
        </w:r>
        <w:r w:rsidRPr="002B569F">
          <w:t xml:space="preserve"> En esta tarea se </w:t>
        </w:r>
      </w:ins>
      <w:ins w:id="4697" w:author="Camilo Andrés Díaz Gómez" w:date="2023-03-17T00:47:00Z">
        <w:r w:rsidR="00EE67FE" w:rsidRPr="002B569F">
          <w:t>socializará</w:t>
        </w:r>
      </w:ins>
      <w:ins w:id="4698" w:author="Camilo Andrés Díaz Gómez" w:date="2023-03-15T18:50:00Z">
        <w:r w:rsidRPr="002B569F">
          <w:t xml:space="preserve"> el documento que se ha generado hasta el momento con las partes interesadas y se busca</w:t>
        </w:r>
      </w:ins>
      <w:ins w:id="4699" w:author="Camilo Andrés Díaz Gómez" w:date="2023-03-15T18:51:00Z">
        <w:r w:rsidRPr="002B569F">
          <w:t xml:space="preserve">ra </w:t>
        </w:r>
      </w:ins>
      <w:ins w:id="4700" w:author="Camilo Andrés Díaz Gómez" w:date="2023-03-15T18:50:00Z">
        <w:r w:rsidRPr="002B569F">
          <w:t xml:space="preserve">obtener su aprobación. </w:t>
        </w:r>
      </w:ins>
      <w:del w:id="4701" w:author="Camilo Andrés Díaz Gómez" w:date="2023-03-15T18:50:00Z">
        <w:r w:rsidR="0027258A" w:rsidRPr="002B569F" w:rsidDel="00A0414F">
          <w:delText>Socialización y aprobación del documento.</w:delText>
        </w:r>
      </w:del>
    </w:p>
    <w:p w14:paraId="0ADE76BE" w14:textId="77777777" w:rsidR="00A0414F" w:rsidRPr="002B569F" w:rsidRDefault="00A0414F" w:rsidP="002B569F">
      <w:pPr>
        <w:pStyle w:val="Normal1"/>
        <w:spacing w:line="360" w:lineRule="auto"/>
        <w:rPr>
          <w:rFonts w:cs="Times New Roman"/>
          <w:szCs w:val="24"/>
        </w:rPr>
        <w:pPrChange w:id="4702" w:author="Camilo Andrés Díaz Gómez" w:date="2023-03-28T17:43:00Z">
          <w:pPr>
            <w:spacing w:after="160"/>
            <w:ind w:firstLine="720"/>
            <w:jc w:val="left"/>
          </w:pPr>
        </w:pPrChange>
      </w:pPr>
    </w:p>
    <w:p w14:paraId="283B55D2" w14:textId="15C883A2" w:rsidR="0027258A" w:rsidRPr="002B569F" w:rsidRDefault="0027258A" w:rsidP="002B569F">
      <w:pPr>
        <w:pStyle w:val="Ttulo5"/>
        <w:ind w:firstLine="708"/>
        <w:rPr>
          <w:ins w:id="4703" w:author="Camilo Andrés Díaz Gómez" w:date="2023-03-17T00:47:00Z"/>
          <w:rFonts w:ascii="Times New Roman" w:hAnsi="Times New Roman" w:cs="Times New Roman"/>
          <w:b/>
          <w:bCs/>
          <w:color w:val="auto"/>
          <w:rPrChange w:id="4704" w:author="Camilo Andrés Díaz Gómez" w:date="2023-03-28T17:42:00Z">
            <w:rPr>
              <w:ins w:id="4705" w:author="Camilo Andrés Díaz Gómez" w:date="2023-03-17T00:47:00Z"/>
            </w:rPr>
          </w:rPrChange>
        </w:rPr>
        <w:pPrChange w:id="4706" w:author="Camilo Andrés Díaz Gómez" w:date="2023-03-28T17:43:00Z">
          <w:pPr>
            <w:spacing w:after="160"/>
            <w:ind w:firstLine="720"/>
          </w:pPr>
        </w:pPrChange>
      </w:pPr>
      <w:r w:rsidRPr="002B569F">
        <w:rPr>
          <w:rFonts w:ascii="Times New Roman" w:hAnsi="Times New Roman" w:cs="Times New Roman"/>
          <w:b/>
          <w:bCs/>
          <w:color w:val="auto"/>
          <w:rPrChange w:id="4707" w:author="Camilo Andrés Díaz Gómez" w:date="2023-03-28T17:42:00Z">
            <w:rPr/>
          </w:rPrChange>
        </w:rPr>
        <w:t>Actividad 7.</w:t>
      </w:r>
    </w:p>
    <w:p w14:paraId="486E91A0" w14:textId="77777777" w:rsidR="00EE67FE" w:rsidRPr="002B569F" w:rsidRDefault="00EE67FE" w:rsidP="002B569F">
      <w:pPr>
        <w:pStyle w:val="PrrAPA"/>
        <w:pPrChange w:id="4708" w:author="Camilo Andrés Díaz Gómez" w:date="2023-03-28T17:43:00Z">
          <w:pPr>
            <w:spacing w:after="160"/>
            <w:ind w:firstLine="720"/>
            <w:jc w:val="left"/>
          </w:pPr>
        </w:pPrChange>
      </w:pPr>
    </w:p>
    <w:p w14:paraId="7424E64F" w14:textId="156F3864" w:rsidR="0027258A" w:rsidRPr="002B569F" w:rsidDel="00800E27" w:rsidRDefault="00A0414F" w:rsidP="002B569F">
      <w:pPr>
        <w:pStyle w:val="PrrAPA"/>
        <w:rPr>
          <w:del w:id="4709" w:author="Camilo Andrés Díaz Gómez" w:date="2023-03-15T18:51:00Z"/>
        </w:rPr>
        <w:pPrChange w:id="4710" w:author="Camilo Andrés Díaz Gómez" w:date="2023-03-28T17:43:00Z">
          <w:pPr>
            <w:spacing w:after="160"/>
            <w:ind w:firstLine="720"/>
          </w:pPr>
        </w:pPrChange>
      </w:pPr>
      <w:ins w:id="4711" w:author="Camilo Andrés Díaz Gómez" w:date="2023-03-15T18:51:00Z">
        <w:r w:rsidRPr="002B569F">
          <w:rPr>
            <w:b/>
            <w:bCs/>
            <w:rPrChange w:id="4712"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713" w:author="Camilo Andrés Díaz Gómez" w:date="2023-03-15T18:51:00Z">
        <w:r w:rsidR="0027258A" w:rsidRPr="002B569F" w:rsidDel="00A0414F">
          <w:delText>Correcciones del documento.</w:delText>
        </w:r>
      </w:del>
    </w:p>
    <w:p w14:paraId="66D3198F" w14:textId="77777777" w:rsidR="00800E27" w:rsidRPr="002B569F" w:rsidRDefault="00800E27" w:rsidP="002B569F">
      <w:pPr>
        <w:pStyle w:val="PrrAPA"/>
        <w:rPr>
          <w:ins w:id="4714" w:author="Camilo Andrés Díaz Gómez" w:date="2023-03-15T20:14:00Z"/>
        </w:rPr>
        <w:pPrChange w:id="4715" w:author="Camilo Andrés Díaz Gómez" w:date="2023-03-28T17:43:00Z">
          <w:pPr>
            <w:spacing w:after="160"/>
            <w:ind w:firstLine="720"/>
            <w:jc w:val="left"/>
          </w:pPr>
        </w:pPrChange>
      </w:pPr>
    </w:p>
    <w:p w14:paraId="5E379AD9" w14:textId="77777777" w:rsidR="00A0414F" w:rsidRPr="002B569F" w:rsidRDefault="00A0414F" w:rsidP="002B569F">
      <w:pPr>
        <w:pStyle w:val="PrrAPA"/>
        <w:rPr>
          <w:ins w:id="4716" w:author="Camilo Andrés Díaz Gómez" w:date="2023-03-15T18:51:00Z"/>
        </w:rPr>
        <w:pPrChange w:id="4717" w:author="Camilo Andrés Díaz Gómez" w:date="2023-03-28T17:43:00Z">
          <w:pPr>
            <w:spacing w:after="160"/>
            <w:ind w:firstLine="720"/>
            <w:jc w:val="left"/>
          </w:pPr>
        </w:pPrChange>
      </w:pPr>
    </w:p>
    <w:p w14:paraId="3AF48286" w14:textId="659141D8" w:rsidR="0027258A" w:rsidRPr="002B569F" w:rsidRDefault="0027258A" w:rsidP="002B569F">
      <w:pPr>
        <w:pStyle w:val="Ttulo5"/>
        <w:ind w:firstLine="708"/>
        <w:rPr>
          <w:ins w:id="4718" w:author="Camilo Andrés Díaz Gómez" w:date="2023-03-17T00:47:00Z"/>
          <w:rFonts w:ascii="Times New Roman" w:hAnsi="Times New Roman" w:cs="Times New Roman"/>
          <w:b/>
          <w:bCs/>
          <w:color w:val="auto"/>
          <w:rPrChange w:id="4719" w:author="Camilo Andrés Díaz Gómez" w:date="2023-03-28T17:42:00Z">
            <w:rPr>
              <w:ins w:id="4720" w:author="Camilo Andrés Díaz Gómez" w:date="2023-03-17T00:47:00Z"/>
            </w:rPr>
          </w:rPrChange>
        </w:rPr>
        <w:pPrChange w:id="4721" w:author="Camilo Andrés Díaz Gómez" w:date="2023-03-28T17:43:00Z">
          <w:pPr>
            <w:spacing w:after="160"/>
            <w:ind w:firstLine="720"/>
          </w:pPr>
        </w:pPrChange>
      </w:pPr>
      <w:r w:rsidRPr="002B569F">
        <w:rPr>
          <w:rFonts w:ascii="Times New Roman" w:hAnsi="Times New Roman" w:cs="Times New Roman"/>
          <w:b/>
          <w:bCs/>
          <w:color w:val="auto"/>
          <w:rPrChange w:id="4722" w:author="Camilo Andrés Díaz Gómez" w:date="2023-03-28T17:42:00Z">
            <w:rPr/>
          </w:rPrChange>
        </w:rPr>
        <w:t>Actividad 8.</w:t>
      </w:r>
    </w:p>
    <w:p w14:paraId="1097F23C" w14:textId="77777777" w:rsidR="00EE67FE" w:rsidRPr="002B569F" w:rsidRDefault="00EE67FE" w:rsidP="002B569F">
      <w:pPr>
        <w:pStyle w:val="PrrAPA"/>
        <w:pPrChange w:id="4723" w:author="Camilo Andrés Díaz Gómez" w:date="2023-03-28T17:43:00Z">
          <w:pPr>
            <w:spacing w:after="160"/>
            <w:ind w:firstLine="720"/>
            <w:jc w:val="left"/>
          </w:pPr>
        </w:pPrChange>
      </w:pPr>
    </w:p>
    <w:p w14:paraId="5D6C3A7B" w14:textId="77777777" w:rsidR="00475EDD" w:rsidRPr="002B569F" w:rsidRDefault="00A0414F" w:rsidP="002B569F">
      <w:pPr>
        <w:pStyle w:val="PrrAPA"/>
        <w:rPr>
          <w:ins w:id="4724" w:author="Camilo Andrés Díaz Gómez" w:date="2023-03-15T18:59:00Z"/>
          <w:iCs/>
          <w:rPrChange w:id="4725" w:author="Camilo Andrés Díaz Gómez" w:date="2023-03-28T17:42:00Z">
            <w:rPr>
              <w:ins w:id="4726" w:author="Camilo Andrés Díaz Gómez" w:date="2023-03-15T18:59:00Z"/>
              <w:iCs/>
              <w:color w:val="000000" w:themeColor="text1"/>
            </w:rPr>
          </w:rPrChange>
        </w:rPr>
      </w:pPr>
      <w:ins w:id="4727" w:author="Camilo Andrés Díaz Gómez" w:date="2023-03-15T18:51:00Z">
        <w:r w:rsidRPr="002B569F">
          <w:rPr>
            <w:b/>
            <w:bCs/>
            <w:iCs/>
            <w:rPrChange w:id="4728" w:author="Camilo Andrés Díaz Gómez" w:date="2023-03-28T17:42:00Z">
              <w:rPr>
                <w:iCs/>
                <w:color w:val="000000" w:themeColor="text1"/>
              </w:rPr>
            </w:rPrChange>
          </w:rPr>
          <w:t>Base de conocimiento:</w:t>
        </w:r>
        <w:r w:rsidRPr="002B569F">
          <w:rPr>
            <w:iCs/>
            <w:rPrChange w:id="4729" w:author="Camilo Andrés Díaz Gómez" w:date="2023-03-28T17:42:00Z">
              <w:rPr>
                <w:iCs/>
                <w:color w:val="000000" w:themeColor="text1"/>
              </w:rPr>
            </w:rPrChange>
          </w:rPr>
          <w:t xml:space="preserve"> </w:t>
        </w:r>
      </w:ins>
      <w:ins w:id="4730" w:author="Camilo Andrés Díaz Gómez" w:date="2023-03-15T18:59:00Z">
        <w:r w:rsidR="00475EDD" w:rsidRPr="002B569F">
          <w:rPr>
            <w:iCs/>
            <w:rPrChange w:id="4731" w:author="Camilo Andrés Díaz Gómez" w:date="2023-03-28T17:42:00Z">
              <w:rPr>
                <w:iCs/>
                <w:color w:val="000000" w:themeColor="text1"/>
              </w:rPr>
            </w:rPrChange>
          </w:rPr>
          <w:t>En esta tarea se establecerá una base de conocimiento sólida y completa que incluya todos los aspectos relevantes para el desarrollo del proyecto. Esto puede incluir información tanto práctica como teórica. Por ejemplo, es necesario comprender los modelos de Machine Learning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732" w:author="Camilo Andrés Díaz Gómez" w:date="2023-03-15T18:59:00Z"/>
          <w:iCs/>
          <w:rPrChange w:id="4733" w:author="Camilo Andrés Díaz Gómez" w:date="2023-03-28T17:42:00Z">
            <w:rPr>
              <w:ins w:id="4734" w:author="Camilo Andrés Díaz Gómez" w:date="2023-03-15T18:59:00Z"/>
              <w:iCs/>
              <w:color w:val="000000" w:themeColor="text1"/>
            </w:rPr>
          </w:rPrChange>
        </w:rPr>
      </w:pPr>
    </w:p>
    <w:p w14:paraId="25D9203A" w14:textId="3CAF8414" w:rsidR="00475EDD" w:rsidRPr="002B569F" w:rsidRDefault="00475EDD" w:rsidP="002B569F">
      <w:pPr>
        <w:pStyle w:val="PrrAPA"/>
        <w:rPr>
          <w:ins w:id="4735" w:author="Camilo Andrés Díaz Gómez" w:date="2023-03-15T18:59:00Z"/>
          <w:iCs/>
          <w:rPrChange w:id="4736" w:author="Camilo Andrés Díaz Gómez" w:date="2023-03-28T17:42:00Z">
            <w:rPr>
              <w:ins w:id="4737" w:author="Camilo Andrés Díaz Gómez" w:date="2023-03-15T18:59:00Z"/>
              <w:iCs/>
              <w:color w:val="000000" w:themeColor="text1"/>
            </w:rPr>
          </w:rPrChange>
        </w:rPr>
      </w:pPr>
      <w:ins w:id="4738" w:author="Camilo Andrés Díaz Gómez" w:date="2023-03-15T18:59:00Z">
        <w:r w:rsidRPr="002B569F">
          <w:rPr>
            <w:iCs/>
            <w:rPrChange w:id="4739" w:author="Camilo Andrés Díaz Gómez" w:date="2023-03-28T17:42:00Z">
              <w:rPr>
                <w:iCs/>
                <w:color w:val="000000" w:themeColor="text1"/>
              </w:rPr>
            </w:rPrChange>
          </w:rPr>
          <w:t>Además, se investigar</w:t>
        </w:r>
      </w:ins>
      <w:ins w:id="4740" w:author="Camilo Andrés Díaz Gómez" w:date="2023-03-15T19:00:00Z">
        <w:r w:rsidRPr="002B569F">
          <w:rPr>
            <w:iCs/>
            <w:rPrChange w:id="4741" w:author="Camilo Andrés Díaz Gómez" w:date="2023-03-28T17:42:00Z">
              <w:rPr>
                <w:iCs/>
                <w:color w:val="000000" w:themeColor="text1"/>
              </w:rPr>
            </w:rPrChange>
          </w:rPr>
          <w:t xml:space="preserve">á </w:t>
        </w:r>
      </w:ins>
      <w:ins w:id="4742" w:author="Camilo Andrés Díaz Gómez" w:date="2023-03-15T18:59:00Z">
        <w:r w:rsidRPr="002B569F">
          <w:rPr>
            <w:iCs/>
            <w:rPrChange w:id="4743" w:author="Camilo Andrés Díaz Gómez" w:date="2023-03-28T17:42:00Z">
              <w:rPr>
                <w:iCs/>
                <w:color w:val="000000" w:themeColor="text1"/>
              </w:rPr>
            </w:rPrChange>
          </w:rPr>
          <w:t xml:space="preserve">y </w:t>
        </w:r>
      </w:ins>
      <w:ins w:id="4744" w:author="Camilo Andrés Díaz Gómez" w:date="2023-03-15T19:00:00Z">
        <w:r w:rsidRPr="002B569F">
          <w:rPr>
            <w:iCs/>
            <w:rPrChange w:id="4745" w:author="Camilo Andrés Díaz Gómez" w:date="2023-03-28T17:42:00Z">
              <w:rPr>
                <w:iCs/>
                <w:color w:val="000000" w:themeColor="text1"/>
              </w:rPr>
            </w:rPrChange>
          </w:rPr>
          <w:t>analizará</w:t>
        </w:r>
      </w:ins>
      <w:ins w:id="4746" w:author="Camilo Andrés Díaz Gómez" w:date="2023-03-15T18:59:00Z">
        <w:r w:rsidRPr="002B569F">
          <w:rPr>
            <w:iCs/>
            <w:rPrChange w:id="4747"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748" w:author="Camilo Andrés Díaz Gómez" w:date="2023-03-15T18:59:00Z"/>
          <w:iCs/>
          <w:rPrChange w:id="4749" w:author="Camilo Andrés Díaz Gómez" w:date="2023-03-28T17:42:00Z">
            <w:rPr>
              <w:ins w:id="4750" w:author="Camilo Andrés Díaz Gómez" w:date="2023-03-15T18:59:00Z"/>
              <w:iCs/>
              <w:color w:val="000000" w:themeColor="text1"/>
            </w:rPr>
          </w:rPrChange>
        </w:rPr>
      </w:pPr>
    </w:p>
    <w:p w14:paraId="46A4576A" w14:textId="2E94F636" w:rsidR="0027258A" w:rsidRPr="002B569F" w:rsidDel="00475EDD" w:rsidRDefault="00475EDD" w:rsidP="002B569F">
      <w:pPr>
        <w:pStyle w:val="PrrAPA"/>
        <w:rPr>
          <w:del w:id="4751" w:author="Camilo Andrés Díaz Gómez" w:date="2023-03-15T18:51:00Z"/>
          <w:iCs/>
          <w:rPrChange w:id="4752" w:author="Camilo Andrés Díaz Gómez" w:date="2023-03-28T17:42:00Z">
            <w:rPr>
              <w:del w:id="4753" w:author="Camilo Andrés Díaz Gómez" w:date="2023-03-15T18:51:00Z"/>
              <w:iCs/>
              <w:color w:val="000000" w:themeColor="text1"/>
            </w:rPr>
          </w:rPrChange>
        </w:rPr>
        <w:pPrChange w:id="4754" w:author="Camilo Andrés Díaz Gómez" w:date="2023-03-28T17:43:00Z">
          <w:pPr>
            <w:pStyle w:val="PrrAPA"/>
            <w:ind w:firstLine="0"/>
          </w:pPr>
        </w:pPrChange>
      </w:pPr>
      <w:ins w:id="4755" w:author="Camilo Andrés Díaz Gómez" w:date="2023-03-15T18:59:00Z">
        <w:r w:rsidRPr="002B569F">
          <w:rPr>
            <w:iCs/>
            <w:rPrChange w:id="4756" w:author="Camilo Andrés Díaz Gómez" w:date="2023-03-28T17:42:00Z">
              <w:rPr>
                <w:iCs/>
                <w:color w:val="000000" w:themeColor="text1"/>
              </w:rPr>
            </w:rPrChange>
          </w:rPr>
          <w:t>También se considerar</w:t>
        </w:r>
      </w:ins>
      <w:ins w:id="4757" w:author="Camilo Andrés Díaz Gómez" w:date="2023-03-15T19:00:00Z">
        <w:r w:rsidRPr="002B569F">
          <w:rPr>
            <w:iCs/>
            <w:rPrChange w:id="4758" w:author="Camilo Andrés Díaz Gómez" w:date="2023-03-28T17:42:00Z">
              <w:rPr>
                <w:iCs/>
                <w:color w:val="000000" w:themeColor="text1"/>
              </w:rPr>
            </w:rPrChange>
          </w:rPr>
          <w:t xml:space="preserve">á </w:t>
        </w:r>
      </w:ins>
      <w:ins w:id="4759" w:author="Camilo Andrés Díaz Gómez" w:date="2023-03-15T18:59:00Z">
        <w:r w:rsidRPr="002B569F">
          <w:rPr>
            <w:iCs/>
            <w:rPrChange w:id="4760"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761" w:author="Camilo Andrés Díaz Gómez" w:date="2023-03-15T19:00:00Z">
        <w:r w:rsidRPr="002B569F">
          <w:rPr>
            <w:iCs/>
            <w:rPrChange w:id="4762" w:author="Camilo Andrés Díaz Gómez" w:date="2023-03-28T17:42:00Z">
              <w:rPr>
                <w:iCs/>
                <w:color w:val="000000" w:themeColor="text1"/>
              </w:rPr>
            </w:rPrChange>
          </w:rPr>
          <w:t>Sera</w:t>
        </w:r>
      </w:ins>
      <w:ins w:id="4763" w:author="Camilo Andrés Díaz Gómez" w:date="2023-03-15T18:59:00Z">
        <w:r w:rsidRPr="002B569F">
          <w:rPr>
            <w:iCs/>
            <w:rPrChange w:id="4764"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765" w:author="Camilo Andrés Díaz Gómez" w:date="2023-03-15T18:51:00Z">
        <w:r w:rsidR="0027258A" w:rsidRPr="002B569F" w:rsidDel="00A0414F">
          <w:rPr>
            <w:iCs/>
            <w:rPrChange w:id="4766" w:author="Camilo Andrés Díaz Gómez" w:date="2023-03-28T17:42:00Z">
              <w:rPr>
                <w:iCs/>
                <w:color w:val="000000" w:themeColor="text1"/>
              </w:rPr>
            </w:rPrChange>
          </w:rPr>
          <w:delText>Base de conocimiento.</w:delText>
        </w:r>
      </w:del>
    </w:p>
    <w:p w14:paraId="4E13F289" w14:textId="77777777" w:rsidR="00475EDD" w:rsidRPr="002B569F" w:rsidRDefault="00475EDD" w:rsidP="002B569F">
      <w:pPr>
        <w:pStyle w:val="PrrAPA"/>
        <w:rPr>
          <w:ins w:id="4767" w:author="Camilo Andrés Díaz Gómez" w:date="2023-03-15T18:59:00Z"/>
          <w:iCs/>
          <w:rPrChange w:id="4768" w:author="Camilo Andrés Díaz Gómez" w:date="2023-03-28T17:42:00Z">
            <w:rPr>
              <w:ins w:id="4769" w:author="Camilo Andrés Díaz Gómez" w:date="2023-03-15T18:59:00Z"/>
              <w:iCs/>
              <w:color w:val="000000" w:themeColor="text1"/>
            </w:rPr>
          </w:rPrChange>
        </w:rPr>
        <w:pPrChange w:id="4770" w:author="Camilo Andrés Díaz Gómez" w:date="2023-03-28T17:43:00Z">
          <w:pPr>
            <w:spacing w:after="160"/>
            <w:ind w:firstLine="720"/>
            <w:jc w:val="left"/>
          </w:pPr>
        </w:pPrChange>
      </w:pPr>
    </w:p>
    <w:p w14:paraId="1F7A8C9C" w14:textId="0DCF1BDA" w:rsidR="003064BF" w:rsidRPr="002B569F" w:rsidDel="00475EDD" w:rsidRDefault="003064BF" w:rsidP="002B569F">
      <w:pPr>
        <w:pStyle w:val="PrrAPA"/>
        <w:ind w:firstLine="708"/>
        <w:rPr>
          <w:del w:id="4771" w:author="Camilo Andrés Díaz Gómez" w:date="2023-03-15T18:59:00Z"/>
          <w:b/>
          <w:bCs/>
          <w:rPrChange w:id="4772" w:author="Camilo Andrés Díaz Gómez" w:date="2023-03-28T17:42:00Z">
            <w:rPr>
              <w:del w:id="4773" w:author="Camilo Andrés Díaz Gómez" w:date="2023-03-15T18:59:00Z"/>
              <w:b/>
              <w:bCs/>
              <w:color w:val="000000" w:themeColor="text1"/>
            </w:rPr>
          </w:rPrChange>
        </w:rPr>
        <w:pPrChange w:id="4774"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775" w:author="Camilo Andrés Díaz Gómez" w:date="2023-03-28T17:42:00Z">
            <w:rPr>
              <w:b/>
              <w:bCs/>
              <w:color w:val="000000" w:themeColor="text1"/>
            </w:rPr>
          </w:rPrChange>
        </w:rPr>
      </w:pPr>
    </w:p>
    <w:p w14:paraId="413AB181" w14:textId="488615F9" w:rsidR="0027258A" w:rsidRPr="002B569F" w:rsidRDefault="0027258A" w:rsidP="002B569F">
      <w:pPr>
        <w:pStyle w:val="Ttulo3"/>
        <w:rPr>
          <w:ins w:id="4776" w:author="Camilo Andrés Díaz Gómez" w:date="2023-03-17T00:47:00Z"/>
          <w:rFonts w:ascii="Times New Roman" w:hAnsi="Times New Roman" w:cs="Times New Roman"/>
          <w:b/>
          <w:bCs/>
          <w:color w:val="auto"/>
          <w:rPrChange w:id="4777" w:author="Camilo Andrés Díaz Gómez" w:date="2023-03-28T17:42:00Z">
            <w:rPr>
              <w:ins w:id="4778" w:author="Camilo Andrés Díaz Gómez" w:date="2023-03-17T00:47:00Z"/>
            </w:rPr>
          </w:rPrChange>
        </w:rPr>
        <w:pPrChange w:id="4779" w:author="Camilo Andrés Díaz Gómez" w:date="2023-03-28T17:43:00Z">
          <w:pPr>
            <w:pStyle w:val="PrrAPA"/>
            <w:ind w:firstLine="0"/>
          </w:pPr>
        </w:pPrChange>
      </w:pPr>
      <w:bookmarkStart w:id="4780" w:name="_Toc130919818"/>
      <w:r w:rsidRPr="002B569F">
        <w:rPr>
          <w:rFonts w:ascii="Times New Roman" w:hAnsi="Times New Roman" w:cs="Times New Roman"/>
          <w:b/>
          <w:bCs/>
          <w:color w:val="auto"/>
          <w:rPrChange w:id="4781" w:author="Camilo Andrés Díaz Gómez" w:date="2023-03-28T17:42:00Z">
            <w:rPr/>
          </w:rPrChange>
        </w:rPr>
        <w:lastRenderedPageBreak/>
        <w:t>Entendimiento de los datos</w:t>
      </w:r>
      <w:bookmarkEnd w:id="4780"/>
    </w:p>
    <w:p w14:paraId="6C955726" w14:textId="77777777" w:rsidR="00EE67FE" w:rsidRPr="002B569F" w:rsidRDefault="00EE67FE" w:rsidP="002B569F">
      <w:pPr>
        <w:pStyle w:val="PrrAPA"/>
        <w:rPr>
          <w:rPrChange w:id="4782" w:author="Camilo Andrés Díaz Gómez" w:date="2023-03-28T17:42:00Z">
            <w:rPr>
              <w:b/>
              <w:bCs/>
              <w:color w:val="000000" w:themeColor="text1"/>
            </w:rPr>
          </w:rPrChange>
        </w:rPr>
        <w:pPrChange w:id="4783" w:author="Camilo Andrés Díaz Gómez" w:date="2023-03-28T17:43:00Z">
          <w:pPr>
            <w:pStyle w:val="PrrAPA"/>
            <w:ind w:firstLine="0"/>
          </w:pPr>
        </w:pPrChange>
      </w:pPr>
    </w:p>
    <w:p w14:paraId="03B88226" w14:textId="5B3A2235" w:rsidR="0027258A" w:rsidRPr="002B569F" w:rsidRDefault="0027258A" w:rsidP="002B569F">
      <w:pPr>
        <w:pStyle w:val="PrrAPA"/>
        <w:rPr>
          <w:ins w:id="4784" w:author="Camilo Andrés Díaz Gómez" w:date="2023-03-15T19:01:00Z"/>
          <w:rPrChange w:id="4785" w:author="Camilo Andrés Díaz Gómez" w:date="2023-03-28T17:42:00Z">
            <w:rPr>
              <w:ins w:id="4786" w:author="Camilo Andrés Díaz Gómez" w:date="2023-03-15T19:01:00Z"/>
              <w:color w:val="000000" w:themeColor="text1"/>
            </w:rPr>
          </w:rPrChange>
        </w:rPr>
        <w:pPrChange w:id="4787" w:author="Camilo Andrés Díaz Gómez" w:date="2023-03-28T17:43:00Z">
          <w:pPr>
            <w:pStyle w:val="PrrAPA"/>
            <w:ind w:firstLine="720"/>
          </w:pPr>
        </w:pPrChange>
      </w:pPr>
      <w:r w:rsidRPr="002B569F">
        <w:rPr>
          <w:rPrChange w:id="4788"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789" w:author="Camilo Andrés Díaz Gómez" w:date="2023-03-21T20:19:00Z">
        <w:r w:rsidR="00A715B1" w:rsidRPr="002B569F">
          <w:rPr>
            <w:rPrChange w:id="4790"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791" w:author="Camilo Andrés Díaz Gómez" w:date="2023-03-21T20:19:00Z">
        <w:r w:rsidRPr="002B569F" w:rsidDel="00A715B1">
          <w:rPr>
            <w:rPrChange w:id="4792" w:author="Camilo Andrés Díaz Gómez" w:date="2023-03-28T17:42:00Z">
              <w:rPr>
                <w:color w:val="000000" w:themeColor="text1"/>
              </w:rPr>
            </w:rPrChange>
          </w:rPr>
          <w:delText xml:space="preserve"> </w:delText>
        </w:r>
      </w:del>
      <w:ins w:id="4793" w:author="Camilo Andrés Díaz Gómez" w:date="2023-03-21T20:18:00Z">
        <w:r w:rsidR="00A715B1" w:rsidRPr="002B569F">
          <w:rPr>
            <w:rPrChange w:id="4794" w:author="Camilo Andrés Díaz Gómez" w:date="2023-03-28T17:42:00Z">
              <w:rPr>
                <w:color w:val="000000" w:themeColor="text1"/>
              </w:rPr>
            </w:rPrChange>
          </w:rPr>
          <w:t xml:space="preserve">, de igual manera, </w:t>
        </w:r>
      </w:ins>
      <w:del w:id="4795" w:author="Camilo Andrés Díaz Gómez" w:date="2023-03-21T20:18:00Z">
        <w:r w:rsidRPr="002B569F" w:rsidDel="00A715B1">
          <w:rPr>
            <w:rPrChange w:id="4796" w:author="Camilo Andrés Díaz Gómez" w:date="2023-03-28T17:42:00Z">
              <w:rPr>
                <w:color w:val="000000" w:themeColor="text1"/>
              </w:rPr>
            </w:rPrChange>
          </w:rPr>
          <w:delText xml:space="preserve">del modelo, </w:delText>
        </w:r>
      </w:del>
      <w:r w:rsidRPr="002B569F">
        <w:rPr>
          <w:rPrChange w:id="4797" w:author="Camilo Andrés Díaz Gómez" w:date="2023-03-28T17:42:00Z">
            <w:rPr>
              <w:color w:val="000000" w:themeColor="text1"/>
            </w:rPr>
          </w:rPrChange>
        </w:rPr>
        <w:t>contexto del ámbito ambiental y climatológico, terminología</w:t>
      </w:r>
      <w:del w:id="4798" w:author="Camilo Andrés Díaz Gómez" w:date="2023-03-28T14:51:00Z">
        <w:r w:rsidRPr="002B569F" w:rsidDel="00522BFA">
          <w:rPr>
            <w:rPrChange w:id="4799" w:author="Camilo Andrés Díaz Gómez" w:date="2023-03-28T17:42:00Z">
              <w:rPr>
                <w:color w:val="000000" w:themeColor="text1"/>
              </w:rPr>
            </w:rPrChange>
          </w:rPr>
          <w:delText>, objetivos y búsqueda de la información</w:delText>
        </w:r>
      </w:del>
      <w:ins w:id="4800" w:author="Camilo Andrés Díaz Gómez" w:date="2023-03-28T14:51:00Z">
        <w:r w:rsidR="00522BFA" w:rsidRPr="002B569F">
          <w:t>, entre otros</w:t>
        </w:r>
      </w:ins>
      <w:r w:rsidRPr="002B569F">
        <w:rPr>
          <w:rPrChange w:id="4801"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802" w:author="Camilo Andrés Díaz Gómez" w:date="2023-03-28T17:42:00Z">
            <w:rPr>
              <w:color w:val="000000" w:themeColor="text1"/>
            </w:rPr>
          </w:rPrChange>
        </w:rPr>
      </w:pPr>
    </w:p>
    <w:p w14:paraId="5865AEF0" w14:textId="77777777" w:rsidR="0027258A" w:rsidRPr="002B569F" w:rsidRDefault="0027258A" w:rsidP="002B569F">
      <w:pPr>
        <w:pStyle w:val="PrrAPA"/>
        <w:rPr>
          <w:rPrChange w:id="4803" w:author="Camilo Andrés Díaz Gómez" w:date="2023-03-28T17:42:00Z">
            <w:rPr>
              <w:color w:val="000000" w:themeColor="text1"/>
            </w:rPr>
          </w:rPrChange>
        </w:rPr>
      </w:pPr>
      <w:r w:rsidRPr="002B569F">
        <w:rPr>
          <w:rPrChange w:id="4804"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805" w:author="Camilo Andrés Díaz Gómez" w:date="2023-03-28T17:42:00Z">
            <w:rPr>
              <w:b/>
              <w:bCs/>
              <w:i/>
              <w:iCs/>
              <w:color w:val="000000" w:themeColor="text1"/>
            </w:rPr>
          </w:rPrChange>
        </w:rPr>
      </w:pPr>
    </w:p>
    <w:p w14:paraId="4FF523CC" w14:textId="1EE69759" w:rsidR="0027258A" w:rsidRPr="002B569F" w:rsidRDefault="0027258A" w:rsidP="002B569F">
      <w:pPr>
        <w:pStyle w:val="Ttulo4"/>
        <w:rPr>
          <w:ins w:id="4806" w:author="Camilo Andrés Díaz Gómez" w:date="2023-03-17T00:47:00Z"/>
          <w:rFonts w:ascii="Times New Roman" w:hAnsi="Times New Roman" w:cs="Times New Roman"/>
          <w:b/>
          <w:bCs/>
          <w:color w:val="auto"/>
          <w:rPrChange w:id="4807" w:author="Camilo Andrés Díaz Gómez" w:date="2023-03-28T17:42:00Z">
            <w:rPr>
              <w:ins w:id="4808" w:author="Camilo Andrés Díaz Gómez" w:date="2023-03-17T00:47:00Z"/>
              <w:i/>
              <w:iCs/>
            </w:rPr>
          </w:rPrChange>
        </w:rPr>
        <w:pPrChange w:id="4809" w:author="Camilo Andrés Díaz Gómez" w:date="2023-03-28T17:43:00Z">
          <w:pPr>
            <w:pStyle w:val="PrrAPA"/>
            <w:ind w:firstLine="0"/>
          </w:pPr>
        </w:pPrChange>
      </w:pPr>
      <w:r w:rsidRPr="002B569F">
        <w:rPr>
          <w:rFonts w:ascii="Times New Roman" w:hAnsi="Times New Roman" w:cs="Times New Roman"/>
          <w:b/>
          <w:bCs/>
          <w:color w:val="auto"/>
          <w:rPrChange w:id="4810" w:author="Camilo Andrés Díaz Gómez" w:date="2023-03-28T17:42:00Z">
            <w:rPr>
              <w:i/>
              <w:iCs/>
            </w:rPr>
          </w:rPrChange>
        </w:rPr>
        <w:t>Tareas</w:t>
      </w:r>
    </w:p>
    <w:p w14:paraId="0F48F3A6" w14:textId="77777777" w:rsidR="00EE67FE" w:rsidRPr="002B569F" w:rsidRDefault="00EE67FE" w:rsidP="002B569F">
      <w:pPr>
        <w:pStyle w:val="PrrAPA"/>
        <w:ind w:firstLine="0"/>
        <w:rPr>
          <w:b/>
          <w:bCs/>
          <w:i/>
          <w:iCs/>
          <w:rPrChange w:id="4811" w:author="Camilo Andrés Díaz Gómez" w:date="2023-03-28T17:42:00Z">
            <w:rPr>
              <w:b/>
              <w:bCs/>
              <w:i/>
              <w:iCs/>
              <w:color w:val="000000" w:themeColor="text1"/>
            </w:rPr>
          </w:rPrChange>
        </w:rPr>
      </w:pPr>
    </w:p>
    <w:p w14:paraId="7FEAB11E" w14:textId="3044097F" w:rsidR="0027258A" w:rsidRPr="002B569F" w:rsidRDefault="0027258A" w:rsidP="002B569F">
      <w:pPr>
        <w:pStyle w:val="Ttulo5"/>
        <w:ind w:firstLine="708"/>
        <w:rPr>
          <w:ins w:id="4812" w:author="Camilo Andrés Díaz Gómez" w:date="2023-03-17T00:47:00Z"/>
          <w:rFonts w:ascii="Times New Roman" w:hAnsi="Times New Roman" w:cs="Times New Roman"/>
          <w:b/>
          <w:bCs/>
          <w:color w:val="auto"/>
          <w:rPrChange w:id="4813" w:author="Camilo Andrés Díaz Gómez" w:date="2023-03-28T17:42:00Z">
            <w:rPr>
              <w:ins w:id="4814" w:author="Camilo Andrés Díaz Gómez" w:date="2023-03-17T00:47:00Z"/>
            </w:rPr>
          </w:rPrChange>
        </w:rPr>
        <w:pPrChange w:id="4815" w:author="Camilo Andrés Díaz Gómez" w:date="2023-03-28T17:43:00Z">
          <w:pPr>
            <w:spacing w:after="160"/>
            <w:ind w:firstLine="720"/>
            <w:jc w:val="left"/>
          </w:pPr>
        </w:pPrChange>
      </w:pPr>
      <w:r w:rsidRPr="002B569F">
        <w:rPr>
          <w:rFonts w:ascii="Times New Roman" w:hAnsi="Times New Roman" w:cs="Times New Roman"/>
          <w:b/>
          <w:bCs/>
          <w:color w:val="auto"/>
          <w:rPrChange w:id="4816" w:author="Camilo Andrés Díaz Gómez" w:date="2023-03-28T17:42:00Z">
            <w:rPr/>
          </w:rPrChange>
        </w:rPr>
        <w:t>Actividad 9.</w:t>
      </w:r>
    </w:p>
    <w:p w14:paraId="3D2D1285" w14:textId="77777777" w:rsidR="00EE67FE" w:rsidRPr="002B569F" w:rsidRDefault="00EE67FE" w:rsidP="002B569F">
      <w:pPr>
        <w:pStyle w:val="PrrAPA"/>
        <w:pPrChange w:id="4817" w:author="Camilo Andrés Díaz Gómez" w:date="2023-03-28T17:43:00Z">
          <w:pPr>
            <w:spacing w:after="160"/>
            <w:ind w:firstLine="720"/>
            <w:jc w:val="left"/>
          </w:pPr>
        </w:pPrChange>
      </w:pPr>
    </w:p>
    <w:p w14:paraId="0A6B378F" w14:textId="4F461060" w:rsidR="0027258A" w:rsidRPr="002B569F" w:rsidRDefault="0027258A" w:rsidP="002B569F">
      <w:pPr>
        <w:pStyle w:val="PrrAPA"/>
        <w:rPr>
          <w:ins w:id="4818" w:author="Camilo Andrés Díaz Gómez" w:date="2023-03-15T19:04:00Z"/>
        </w:rPr>
        <w:pPrChange w:id="4819" w:author="Camilo Andrés Díaz Gómez" w:date="2023-03-28T17:43:00Z">
          <w:pPr>
            <w:spacing w:after="160"/>
            <w:ind w:firstLine="720"/>
            <w:jc w:val="left"/>
          </w:pPr>
        </w:pPrChange>
      </w:pPr>
      <w:del w:id="4820" w:author="Camilo Andrés Díaz Gómez" w:date="2023-03-15T19:03:00Z">
        <w:r w:rsidRPr="002B569F" w:rsidDel="00475EDD">
          <w:rPr>
            <w:b/>
            <w:bCs/>
            <w:rPrChange w:id="4821" w:author="Camilo Andrés Díaz Gómez" w:date="2023-03-28T17:42:00Z">
              <w:rPr/>
            </w:rPrChange>
          </w:rPr>
          <w:delText>Web Scrapping</w:delText>
        </w:r>
      </w:del>
      <w:ins w:id="4822" w:author="Camilo Andrés Díaz Gómez" w:date="2023-03-15T19:03:00Z">
        <w:r w:rsidR="00475EDD" w:rsidRPr="002B569F">
          <w:rPr>
            <w:b/>
            <w:bCs/>
            <w:rPrChange w:id="4823" w:author="Camilo Andrés Díaz Gómez" w:date="2023-03-28T17:42:00Z">
              <w:rPr/>
            </w:rPrChange>
          </w:rPr>
          <w:t>Obtención</w:t>
        </w:r>
      </w:ins>
      <w:r w:rsidRPr="002B569F">
        <w:rPr>
          <w:b/>
          <w:bCs/>
          <w:rPrChange w:id="4824" w:author="Camilo Andrés Díaz Gómez" w:date="2023-03-28T17:42:00Z">
            <w:rPr/>
          </w:rPrChange>
        </w:rPr>
        <w:t xml:space="preserve"> de los datos</w:t>
      </w:r>
      <w:ins w:id="4825" w:author="Camilo Andrés Díaz Gómez" w:date="2023-03-15T19:03:00Z">
        <w:r w:rsidR="00475EDD" w:rsidRPr="002B569F">
          <w:rPr>
            <w:b/>
            <w:bCs/>
            <w:rPrChange w:id="4826" w:author="Camilo Andrés Díaz Gómez" w:date="2023-03-28T17:42:00Z">
              <w:rPr/>
            </w:rPrChange>
          </w:rPr>
          <w:t>:</w:t>
        </w:r>
        <w:r w:rsidR="00475EDD" w:rsidRPr="002B569F">
          <w:t xml:space="preserve"> En esta actividad se llevará a cabo el proceso de obtención de los datos desde las fuentes correspondientes. </w:t>
        </w:r>
      </w:ins>
      <w:del w:id="4827" w:author="Camilo Andrés Díaz Gómez" w:date="2023-03-15T19:03:00Z">
        <w:r w:rsidRPr="002B569F" w:rsidDel="00475EDD">
          <w:delText>.</w:delText>
        </w:r>
      </w:del>
    </w:p>
    <w:p w14:paraId="46A20C3E" w14:textId="77777777" w:rsidR="00475EDD" w:rsidRPr="002B569F" w:rsidRDefault="00475EDD" w:rsidP="002B569F">
      <w:pPr>
        <w:pStyle w:val="PrrAPA"/>
        <w:pPrChange w:id="4828" w:author="Camilo Andrés Díaz Gómez" w:date="2023-03-28T17:43:00Z">
          <w:pPr>
            <w:spacing w:after="160"/>
            <w:ind w:firstLine="720"/>
            <w:jc w:val="left"/>
          </w:pPr>
        </w:pPrChange>
      </w:pPr>
    </w:p>
    <w:p w14:paraId="17081B17" w14:textId="1FC22BEA" w:rsidR="0027258A" w:rsidRPr="002B569F" w:rsidRDefault="0027258A" w:rsidP="002B569F">
      <w:pPr>
        <w:pStyle w:val="Ttulo5"/>
        <w:ind w:firstLine="708"/>
        <w:rPr>
          <w:ins w:id="4829" w:author="Camilo Andrés Díaz Gómez" w:date="2023-03-17T00:47:00Z"/>
          <w:rFonts w:ascii="Times New Roman" w:hAnsi="Times New Roman" w:cs="Times New Roman"/>
          <w:b/>
          <w:bCs/>
          <w:color w:val="auto"/>
          <w:rPrChange w:id="4830" w:author="Camilo Andrés Díaz Gómez" w:date="2023-03-28T17:42:00Z">
            <w:rPr>
              <w:ins w:id="4831" w:author="Camilo Andrés Díaz Gómez" w:date="2023-03-17T00:47:00Z"/>
            </w:rPr>
          </w:rPrChange>
        </w:rPr>
        <w:pPrChange w:id="4832" w:author="Camilo Andrés Díaz Gómez" w:date="2023-03-28T17:43:00Z">
          <w:pPr>
            <w:spacing w:after="160"/>
            <w:ind w:firstLine="720"/>
          </w:pPr>
        </w:pPrChange>
      </w:pPr>
      <w:r w:rsidRPr="002B569F">
        <w:rPr>
          <w:rFonts w:ascii="Times New Roman" w:hAnsi="Times New Roman" w:cs="Times New Roman"/>
          <w:b/>
          <w:bCs/>
          <w:color w:val="auto"/>
          <w:rPrChange w:id="4833" w:author="Camilo Andrés Díaz Gómez" w:date="2023-03-28T17:42:00Z">
            <w:rPr/>
          </w:rPrChange>
        </w:rPr>
        <w:t>Actividad 10.</w:t>
      </w:r>
    </w:p>
    <w:p w14:paraId="771B6F65" w14:textId="77777777" w:rsidR="00EE67FE" w:rsidRPr="002B569F" w:rsidRDefault="00EE67FE" w:rsidP="002B569F">
      <w:pPr>
        <w:pStyle w:val="PrrAPA"/>
        <w:pPrChange w:id="4834" w:author="Camilo Andrés Díaz Gómez" w:date="2023-03-28T17:43:00Z">
          <w:pPr>
            <w:spacing w:after="160"/>
            <w:ind w:firstLine="720"/>
            <w:jc w:val="left"/>
          </w:pPr>
        </w:pPrChange>
      </w:pPr>
    </w:p>
    <w:p w14:paraId="4E3F1262" w14:textId="0AE66939" w:rsidR="0027258A" w:rsidRPr="002B569F" w:rsidRDefault="0027258A" w:rsidP="002B569F">
      <w:pPr>
        <w:pStyle w:val="PrrAPA"/>
        <w:pPrChange w:id="4835" w:author="Camilo Andrés Díaz Gómez" w:date="2023-03-28T17:43:00Z">
          <w:pPr>
            <w:spacing w:after="160"/>
            <w:ind w:firstLine="720"/>
            <w:jc w:val="left"/>
          </w:pPr>
        </w:pPrChange>
      </w:pPr>
      <w:r w:rsidRPr="002B569F">
        <w:rPr>
          <w:b/>
          <w:bCs/>
          <w:rPrChange w:id="4836" w:author="Camilo Andrés Díaz Gómez" w:date="2023-03-28T17:42:00Z">
            <w:rPr/>
          </w:rPrChange>
        </w:rPr>
        <w:t>Analítica descriptiva de los datos</w:t>
      </w:r>
      <w:ins w:id="4837" w:author="Camilo Andrés Díaz Gómez" w:date="2023-03-15T19:04:00Z">
        <w:r w:rsidR="00475EDD" w:rsidRPr="002B569F">
          <w:rPr>
            <w:b/>
            <w:bCs/>
            <w:rPrChange w:id="4838"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839" w:author="Camilo Andrés Díaz Gómez" w:date="2023-03-15T19:04:00Z">
        <w:r w:rsidRPr="002B569F" w:rsidDel="00475EDD">
          <w:delText>.</w:delText>
        </w:r>
      </w:del>
    </w:p>
    <w:p w14:paraId="028082D0" w14:textId="77777777" w:rsidR="0027258A" w:rsidRPr="002B569F" w:rsidRDefault="0027258A" w:rsidP="002B569F">
      <w:pPr>
        <w:pStyle w:val="PrrAPA"/>
        <w:pPrChange w:id="4840" w:author="Camilo Andrés Díaz Gómez" w:date="2023-03-28T17:43:00Z">
          <w:pPr>
            <w:spacing w:after="160"/>
            <w:ind w:firstLine="720"/>
            <w:jc w:val="left"/>
          </w:pPr>
        </w:pPrChange>
      </w:pPr>
    </w:p>
    <w:p w14:paraId="7AD5EA1B" w14:textId="75B43F38" w:rsidR="0027258A" w:rsidRPr="002B569F" w:rsidRDefault="0027258A" w:rsidP="002B569F">
      <w:pPr>
        <w:pStyle w:val="Ttulo3"/>
        <w:rPr>
          <w:ins w:id="4841" w:author="Camilo Andrés Díaz Gómez" w:date="2023-03-17T00:47:00Z"/>
          <w:rFonts w:ascii="Times New Roman" w:hAnsi="Times New Roman" w:cs="Times New Roman"/>
          <w:b/>
          <w:bCs/>
          <w:color w:val="auto"/>
          <w:rPrChange w:id="4842" w:author="Camilo Andrés Díaz Gómez" w:date="2023-03-28T17:42:00Z">
            <w:rPr>
              <w:ins w:id="4843" w:author="Camilo Andrés Díaz Gómez" w:date="2023-03-17T00:47:00Z"/>
            </w:rPr>
          </w:rPrChange>
        </w:rPr>
        <w:pPrChange w:id="4844" w:author="Camilo Andrés Díaz Gómez" w:date="2023-03-28T17:43:00Z">
          <w:pPr>
            <w:pStyle w:val="PrrAPA"/>
            <w:ind w:firstLine="0"/>
          </w:pPr>
        </w:pPrChange>
      </w:pPr>
      <w:bookmarkStart w:id="4845" w:name="_Toc130919819"/>
      <w:r w:rsidRPr="002B569F">
        <w:rPr>
          <w:rFonts w:ascii="Times New Roman" w:hAnsi="Times New Roman" w:cs="Times New Roman"/>
          <w:b/>
          <w:bCs/>
          <w:color w:val="auto"/>
          <w:rPrChange w:id="4846" w:author="Camilo Andrés Díaz Gómez" w:date="2023-03-28T17:42:00Z">
            <w:rPr/>
          </w:rPrChange>
        </w:rPr>
        <w:t>Preparación de los datos</w:t>
      </w:r>
      <w:bookmarkEnd w:id="4845"/>
    </w:p>
    <w:p w14:paraId="5DB06DE4" w14:textId="77777777" w:rsidR="00EE67FE" w:rsidRPr="002B569F" w:rsidRDefault="00EE67FE" w:rsidP="002B569F">
      <w:pPr>
        <w:pStyle w:val="PrrAPA"/>
        <w:ind w:firstLine="0"/>
        <w:rPr>
          <w:b/>
          <w:bCs/>
          <w:rPrChange w:id="4847"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848" w:author="Camilo Andrés Díaz Gómez" w:date="2023-03-28T17:42:00Z">
            <w:rPr>
              <w:color w:val="000000" w:themeColor="text1"/>
            </w:rPr>
          </w:rPrChange>
        </w:rPr>
      </w:pPr>
      <w:r w:rsidRPr="002B569F">
        <w:rPr>
          <w:rPrChange w:id="4849" w:author="Camilo Andrés Díaz Gómez" w:date="2023-03-28T17:42:00Z">
            <w:rPr>
              <w:color w:val="000000" w:themeColor="text1"/>
            </w:rPr>
          </w:rPrChange>
        </w:rPr>
        <w:t xml:space="preserve">Además de comprender los datos, la preparación de datos es uno de los procesos más críticos en la preparación de </w:t>
      </w:r>
      <w:ins w:id="4850" w:author="Camilo Andrés Díaz Gómez" w:date="2023-03-28T14:54:00Z">
        <w:r w:rsidR="00522BFA" w:rsidRPr="002B569F">
          <w:t xml:space="preserve">los </w:t>
        </w:r>
      </w:ins>
      <w:r w:rsidRPr="002B569F">
        <w:rPr>
          <w:rPrChange w:id="4851"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852" w:author="Camilo Andrés Díaz Gómez" w:date="2023-03-28T17:42:00Z">
            <w:rPr>
              <w:color w:val="000000" w:themeColor="text1"/>
            </w:rPr>
          </w:rPrChange>
        </w:rPr>
      </w:pPr>
    </w:p>
    <w:p w14:paraId="6A39A363" w14:textId="22624489" w:rsidR="0027258A" w:rsidRPr="002B569F" w:rsidRDefault="0027258A" w:rsidP="002B569F">
      <w:pPr>
        <w:pStyle w:val="Ttulo4"/>
        <w:rPr>
          <w:ins w:id="4853" w:author="Camilo Andrés Díaz Gómez" w:date="2023-03-17T00:47:00Z"/>
          <w:rFonts w:ascii="Times New Roman" w:hAnsi="Times New Roman" w:cs="Times New Roman"/>
          <w:b/>
          <w:bCs/>
          <w:color w:val="auto"/>
          <w:rPrChange w:id="4854" w:author="Camilo Andrés Díaz Gómez" w:date="2023-03-28T17:42:00Z">
            <w:rPr>
              <w:ins w:id="4855" w:author="Camilo Andrés Díaz Gómez" w:date="2023-03-17T00:47:00Z"/>
              <w:i/>
              <w:iCs/>
            </w:rPr>
          </w:rPrChange>
        </w:rPr>
        <w:pPrChange w:id="4856" w:author="Camilo Andrés Díaz Gómez" w:date="2023-03-28T17:43:00Z">
          <w:pPr>
            <w:pStyle w:val="PrrAPA"/>
            <w:ind w:firstLine="0"/>
          </w:pPr>
        </w:pPrChange>
      </w:pPr>
      <w:r w:rsidRPr="002B569F">
        <w:rPr>
          <w:rFonts w:ascii="Times New Roman" w:hAnsi="Times New Roman" w:cs="Times New Roman"/>
          <w:b/>
          <w:bCs/>
          <w:color w:val="auto"/>
          <w:rPrChange w:id="4857" w:author="Camilo Andrés Díaz Gómez" w:date="2023-03-28T17:42:00Z">
            <w:rPr>
              <w:i/>
              <w:iCs/>
            </w:rPr>
          </w:rPrChange>
        </w:rPr>
        <w:t>Tareas</w:t>
      </w:r>
    </w:p>
    <w:p w14:paraId="2EEBF1CB" w14:textId="77777777" w:rsidR="00EE67FE" w:rsidRPr="002B569F" w:rsidRDefault="00EE67FE" w:rsidP="002B569F">
      <w:pPr>
        <w:pStyle w:val="PrrAPA"/>
        <w:rPr>
          <w:rPrChange w:id="4858" w:author="Camilo Andrés Díaz Gómez" w:date="2023-03-28T17:42:00Z">
            <w:rPr>
              <w:b/>
              <w:bCs/>
              <w:i/>
              <w:iCs/>
              <w:color w:val="000000" w:themeColor="text1"/>
            </w:rPr>
          </w:rPrChange>
        </w:rPr>
        <w:pPrChange w:id="4859" w:author="Camilo Andrés Díaz Gómez" w:date="2023-03-28T17:43:00Z">
          <w:pPr>
            <w:pStyle w:val="PrrAPA"/>
            <w:ind w:firstLine="0"/>
          </w:pPr>
        </w:pPrChange>
      </w:pPr>
    </w:p>
    <w:p w14:paraId="08B69B4C" w14:textId="0CE2C939" w:rsidR="003E2519" w:rsidRPr="002B569F" w:rsidRDefault="0027258A" w:rsidP="002B569F">
      <w:pPr>
        <w:pStyle w:val="Ttulo5"/>
        <w:ind w:firstLine="708"/>
        <w:rPr>
          <w:ins w:id="4860" w:author="Camilo Andrés Díaz Gómez" w:date="2023-03-17T00:47:00Z"/>
          <w:rFonts w:ascii="Times New Roman" w:hAnsi="Times New Roman" w:cs="Times New Roman"/>
          <w:b/>
          <w:bCs/>
          <w:color w:val="auto"/>
          <w:rPrChange w:id="4861" w:author="Camilo Andrés Díaz Gómez" w:date="2023-03-28T17:42:00Z">
            <w:rPr>
              <w:ins w:id="4862" w:author="Camilo Andrés Díaz Gómez" w:date="2023-03-17T00:47:00Z"/>
            </w:rPr>
          </w:rPrChange>
        </w:rPr>
        <w:pPrChange w:id="4863" w:author="Camilo Andrés Díaz Gómez" w:date="2023-03-28T17:43:00Z">
          <w:pPr>
            <w:spacing w:after="160"/>
            <w:ind w:firstLine="720"/>
            <w:jc w:val="left"/>
          </w:pPr>
        </w:pPrChange>
      </w:pPr>
      <w:r w:rsidRPr="002B569F">
        <w:rPr>
          <w:rFonts w:ascii="Times New Roman" w:hAnsi="Times New Roman" w:cs="Times New Roman"/>
          <w:b/>
          <w:bCs/>
          <w:color w:val="auto"/>
          <w:rPrChange w:id="4864" w:author="Camilo Andrés Díaz Gómez" w:date="2023-03-28T17:42:00Z">
            <w:rPr/>
          </w:rPrChange>
        </w:rPr>
        <w:t>Actividad 11</w:t>
      </w:r>
      <w:r w:rsidR="003E2519" w:rsidRPr="002B569F">
        <w:rPr>
          <w:rFonts w:ascii="Times New Roman" w:hAnsi="Times New Roman" w:cs="Times New Roman"/>
          <w:b/>
          <w:bCs/>
          <w:color w:val="auto"/>
          <w:rPrChange w:id="4865" w:author="Camilo Andrés Díaz Gómez" w:date="2023-03-28T17:42:00Z">
            <w:rPr/>
          </w:rPrChange>
        </w:rPr>
        <w:t>.</w:t>
      </w:r>
    </w:p>
    <w:p w14:paraId="734E4068" w14:textId="77777777" w:rsidR="00EE67FE" w:rsidRPr="002B569F" w:rsidRDefault="00EE67FE" w:rsidP="002B569F">
      <w:pPr>
        <w:pStyle w:val="PrrAPA"/>
        <w:pPrChange w:id="4866" w:author="Camilo Andrés Díaz Gómez" w:date="2023-03-28T17:43:00Z">
          <w:pPr>
            <w:spacing w:after="160"/>
            <w:ind w:firstLine="720"/>
            <w:jc w:val="left"/>
          </w:pPr>
        </w:pPrChange>
      </w:pPr>
    </w:p>
    <w:p w14:paraId="403E0C45" w14:textId="71FBAB55" w:rsidR="0027258A" w:rsidRPr="002B569F" w:rsidRDefault="0027258A" w:rsidP="002B569F">
      <w:pPr>
        <w:pStyle w:val="PrrAPA"/>
        <w:rPr>
          <w:ins w:id="4867" w:author="Camilo Andrés Díaz Gómez" w:date="2023-03-15T19:10:00Z"/>
        </w:rPr>
        <w:pPrChange w:id="4868" w:author="Camilo Andrés Díaz Gómez" w:date="2023-03-28T17:43:00Z">
          <w:pPr>
            <w:spacing w:after="160"/>
            <w:ind w:firstLine="720"/>
            <w:jc w:val="left"/>
          </w:pPr>
        </w:pPrChange>
      </w:pPr>
      <w:r w:rsidRPr="002B569F">
        <w:rPr>
          <w:b/>
          <w:bCs/>
          <w:rPrChange w:id="4869" w:author="Camilo Andrés Díaz Gómez" w:date="2023-03-28T17:42:00Z">
            <w:rPr/>
          </w:rPrChange>
        </w:rPr>
        <w:t>Estandarización de datos</w:t>
      </w:r>
      <w:ins w:id="4870" w:author="Camilo Andrés Díaz Gómez" w:date="2023-03-15T19:09:00Z">
        <w:r w:rsidR="00510C2D" w:rsidRPr="002B569F">
          <w:rPr>
            <w:b/>
            <w:bCs/>
            <w:rPrChange w:id="4871"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872"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873" w:author="Camilo Andrés Díaz Gómez" w:date="2023-03-28T17:42:00Z">
            <w:rPr>
              <w:rFonts w:cs="Times New Roman"/>
              <w:iCs/>
              <w:color w:val="000000" w:themeColor="text1"/>
              <w:szCs w:val="24"/>
            </w:rPr>
          </w:rPrChange>
        </w:rPr>
      </w:pPr>
    </w:p>
    <w:p w14:paraId="24B2CA70" w14:textId="61FE6BBA" w:rsidR="003E2519" w:rsidRPr="002B569F" w:rsidRDefault="0027258A" w:rsidP="002B569F">
      <w:pPr>
        <w:pStyle w:val="Ttulo5"/>
        <w:ind w:firstLine="708"/>
        <w:rPr>
          <w:ins w:id="4874" w:author="Camilo Andrés Díaz Gómez" w:date="2023-03-17T00:47:00Z"/>
          <w:rFonts w:ascii="Times New Roman" w:hAnsi="Times New Roman" w:cs="Times New Roman"/>
          <w:b/>
          <w:bCs/>
          <w:color w:val="auto"/>
          <w:rPrChange w:id="4875" w:author="Camilo Andrés Díaz Gómez" w:date="2023-03-28T17:42:00Z">
            <w:rPr>
              <w:ins w:id="4876" w:author="Camilo Andrés Díaz Gómez" w:date="2023-03-17T00:47:00Z"/>
            </w:rPr>
          </w:rPrChange>
        </w:rPr>
        <w:pPrChange w:id="4877" w:author="Camilo Andrés Díaz Gómez" w:date="2023-03-28T17:43:00Z">
          <w:pPr>
            <w:spacing w:after="160"/>
            <w:ind w:firstLine="720"/>
            <w:jc w:val="left"/>
          </w:pPr>
        </w:pPrChange>
      </w:pPr>
      <w:r w:rsidRPr="002B569F">
        <w:rPr>
          <w:rFonts w:ascii="Times New Roman" w:hAnsi="Times New Roman" w:cs="Times New Roman"/>
          <w:b/>
          <w:bCs/>
          <w:color w:val="auto"/>
          <w:rPrChange w:id="4878" w:author="Camilo Andrés Díaz Gómez" w:date="2023-03-28T17:42:00Z">
            <w:rPr/>
          </w:rPrChange>
        </w:rPr>
        <w:t>Actividad 12</w:t>
      </w:r>
      <w:r w:rsidR="003E2519" w:rsidRPr="002B569F">
        <w:rPr>
          <w:rFonts w:ascii="Times New Roman" w:hAnsi="Times New Roman" w:cs="Times New Roman"/>
          <w:b/>
          <w:bCs/>
          <w:color w:val="auto"/>
          <w:rPrChange w:id="4879" w:author="Camilo Andrés Díaz Gómez" w:date="2023-03-28T17:42:00Z">
            <w:rPr/>
          </w:rPrChange>
        </w:rPr>
        <w:t>.</w:t>
      </w:r>
    </w:p>
    <w:p w14:paraId="7877994E" w14:textId="77777777" w:rsidR="00EE67FE" w:rsidRPr="002B569F" w:rsidRDefault="00EE67FE" w:rsidP="002B569F">
      <w:pPr>
        <w:pStyle w:val="PrrAPA"/>
        <w:pPrChange w:id="4880" w:author="Camilo Andrés Díaz Gómez" w:date="2023-03-28T17:43:00Z">
          <w:pPr>
            <w:spacing w:after="160"/>
            <w:ind w:firstLine="720"/>
            <w:jc w:val="left"/>
          </w:pPr>
        </w:pPrChange>
      </w:pPr>
    </w:p>
    <w:p w14:paraId="27697DD9" w14:textId="600E9921" w:rsidR="0027258A" w:rsidRPr="002B569F" w:rsidRDefault="0027258A" w:rsidP="002B569F">
      <w:pPr>
        <w:pStyle w:val="PrrAPA"/>
        <w:rPr>
          <w:ins w:id="4881" w:author="Camilo Andrés Díaz Gómez" w:date="2023-03-15T19:10:00Z"/>
        </w:rPr>
        <w:pPrChange w:id="4882" w:author="Camilo Andrés Díaz Gómez" w:date="2023-03-28T17:43:00Z">
          <w:pPr>
            <w:spacing w:after="160"/>
            <w:ind w:firstLine="720"/>
            <w:jc w:val="left"/>
          </w:pPr>
        </w:pPrChange>
      </w:pPr>
      <w:r w:rsidRPr="002B569F">
        <w:rPr>
          <w:b/>
          <w:bCs/>
          <w:rPrChange w:id="4883" w:author="Camilo Andrés Díaz Gómez" w:date="2023-03-28T17:42:00Z">
            <w:rPr/>
          </w:rPrChange>
        </w:rPr>
        <w:t>Obtención de datos extras con respecto a la fecha (año, mes, día y hora)</w:t>
      </w:r>
      <w:ins w:id="4884" w:author="Camilo Andrés Díaz Gómez" w:date="2023-03-15T19:10:00Z">
        <w:r w:rsidR="00510C2D" w:rsidRPr="002B569F">
          <w:rPr>
            <w:b/>
            <w:bCs/>
            <w:rPrChange w:id="4885"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886" w:author="Camilo Andrés Díaz Gómez" w:date="2023-03-15T19:10:00Z">
        <w:r w:rsidRPr="002B569F" w:rsidDel="00510C2D">
          <w:delText>.</w:delText>
        </w:r>
      </w:del>
    </w:p>
    <w:p w14:paraId="0700AD72" w14:textId="77777777" w:rsidR="00510C2D" w:rsidRPr="002B569F" w:rsidRDefault="00510C2D" w:rsidP="002B569F">
      <w:pPr>
        <w:pStyle w:val="PrrAPA"/>
        <w:pPrChange w:id="4887" w:author="Camilo Andrés Díaz Gómez" w:date="2023-03-28T17:43:00Z">
          <w:pPr>
            <w:spacing w:after="160"/>
            <w:ind w:firstLine="720"/>
            <w:jc w:val="left"/>
          </w:pPr>
        </w:pPrChange>
      </w:pPr>
    </w:p>
    <w:p w14:paraId="3B35F85C" w14:textId="264B5AD4" w:rsidR="003E2519" w:rsidRPr="002B569F" w:rsidRDefault="0027258A" w:rsidP="002B569F">
      <w:pPr>
        <w:pStyle w:val="Ttulo5"/>
        <w:ind w:firstLine="708"/>
        <w:rPr>
          <w:ins w:id="4888" w:author="Camilo Andrés Díaz Gómez" w:date="2023-03-17T00:47:00Z"/>
          <w:rFonts w:ascii="Times New Roman" w:hAnsi="Times New Roman" w:cs="Times New Roman"/>
          <w:b/>
          <w:bCs/>
          <w:color w:val="auto"/>
          <w:rPrChange w:id="4889" w:author="Camilo Andrés Díaz Gómez" w:date="2023-03-28T17:42:00Z">
            <w:rPr>
              <w:ins w:id="4890" w:author="Camilo Andrés Díaz Gómez" w:date="2023-03-17T00:47:00Z"/>
            </w:rPr>
          </w:rPrChange>
        </w:rPr>
        <w:pPrChange w:id="4891" w:author="Camilo Andrés Díaz Gómez" w:date="2023-03-28T17:43:00Z">
          <w:pPr>
            <w:spacing w:after="160"/>
            <w:ind w:firstLine="720"/>
            <w:jc w:val="left"/>
          </w:pPr>
        </w:pPrChange>
      </w:pPr>
      <w:r w:rsidRPr="002B569F">
        <w:rPr>
          <w:rFonts w:ascii="Times New Roman" w:hAnsi="Times New Roman" w:cs="Times New Roman"/>
          <w:b/>
          <w:bCs/>
          <w:color w:val="auto"/>
          <w:rPrChange w:id="4892" w:author="Camilo Andrés Díaz Gómez" w:date="2023-03-28T17:42:00Z">
            <w:rPr/>
          </w:rPrChange>
        </w:rPr>
        <w:t>Actividad 13</w:t>
      </w:r>
      <w:r w:rsidR="003E2519" w:rsidRPr="002B569F">
        <w:rPr>
          <w:rFonts w:ascii="Times New Roman" w:hAnsi="Times New Roman" w:cs="Times New Roman"/>
          <w:b/>
          <w:bCs/>
          <w:color w:val="auto"/>
          <w:rPrChange w:id="4893" w:author="Camilo Andrés Díaz Gómez" w:date="2023-03-28T17:42:00Z">
            <w:rPr/>
          </w:rPrChange>
        </w:rPr>
        <w:t>.</w:t>
      </w:r>
    </w:p>
    <w:p w14:paraId="33E837FB" w14:textId="77777777" w:rsidR="00EE67FE" w:rsidRPr="002B569F" w:rsidRDefault="00EE67FE" w:rsidP="002B569F">
      <w:pPr>
        <w:pStyle w:val="PrrAPA"/>
        <w:pPrChange w:id="4894" w:author="Camilo Andrés Díaz Gómez" w:date="2023-03-28T17:43:00Z">
          <w:pPr>
            <w:spacing w:after="160"/>
            <w:ind w:firstLine="720"/>
            <w:jc w:val="left"/>
          </w:pPr>
        </w:pPrChange>
      </w:pPr>
    </w:p>
    <w:p w14:paraId="150DABF3" w14:textId="284DD272" w:rsidR="0027258A" w:rsidRPr="002B569F" w:rsidRDefault="0027258A" w:rsidP="002B569F">
      <w:pPr>
        <w:pStyle w:val="PrrAPA"/>
        <w:rPr>
          <w:ins w:id="4895" w:author="Camilo Andrés Díaz Gómez" w:date="2023-03-15T19:14:00Z"/>
        </w:rPr>
        <w:pPrChange w:id="4896" w:author="Camilo Andrés Díaz Gómez" w:date="2023-03-28T17:43:00Z">
          <w:pPr>
            <w:spacing w:after="160"/>
            <w:ind w:firstLine="720"/>
            <w:jc w:val="left"/>
          </w:pPr>
        </w:pPrChange>
      </w:pPr>
      <w:r w:rsidRPr="002B569F">
        <w:t xml:space="preserve"> </w:t>
      </w:r>
      <w:r w:rsidRPr="002B569F">
        <w:rPr>
          <w:b/>
          <w:bCs/>
          <w:rPrChange w:id="4897" w:author="Camilo Andrés Díaz Gómez" w:date="2023-03-28T17:42:00Z">
            <w:rPr/>
          </w:rPrChange>
        </w:rPr>
        <w:t>Carga de datos al sistema de gestión de bases de datos relacional llamado MySQL</w:t>
      </w:r>
      <w:del w:id="4898" w:author="Camilo Andrés Díaz Gómez" w:date="2023-03-15T19:13:00Z">
        <w:r w:rsidRPr="002B569F" w:rsidDel="00510C2D">
          <w:rPr>
            <w:b/>
            <w:bCs/>
            <w:rPrChange w:id="4899" w:author="Camilo Andrés Díaz Gómez" w:date="2023-03-28T17:42:00Z">
              <w:rPr/>
            </w:rPrChange>
          </w:rPr>
          <w:delText>.</w:delText>
        </w:r>
      </w:del>
      <w:ins w:id="4900" w:author="Camilo Andrés Díaz Gómez" w:date="2023-03-15T19:13:00Z">
        <w:r w:rsidR="00510C2D" w:rsidRPr="002B569F">
          <w:rPr>
            <w:b/>
            <w:bCs/>
            <w:rPrChange w:id="4901"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rsidP="002B569F">
      <w:pPr>
        <w:pStyle w:val="PrrAPA"/>
        <w:pPrChange w:id="4902" w:author="Camilo Andrés Díaz Gómez" w:date="2023-03-28T17:43:00Z">
          <w:pPr>
            <w:spacing w:after="160"/>
            <w:ind w:firstLine="720"/>
            <w:jc w:val="left"/>
          </w:pPr>
        </w:pPrChange>
      </w:pPr>
    </w:p>
    <w:p w14:paraId="22777BBE" w14:textId="387F3EF0" w:rsidR="003E2519" w:rsidRPr="002B569F" w:rsidRDefault="0027258A" w:rsidP="002B569F">
      <w:pPr>
        <w:pStyle w:val="Ttulo5"/>
        <w:ind w:firstLine="708"/>
        <w:rPr>
          <w:ins w:id="4903" w:author="Camilo Andrés Díaz Gómez" w:date="2023-03-17T00:47:00Z"/>
          <w:rFonts w:ascii="Times New Roman" w:hAnsi="Times New Roman" w:cs="Times New Roman"/>
          <w:b/>
          <w:bCs/>
          <w:color w:val="auto"/>
          <w:rPrChange w:id="4904" w:author="Camilo Andrés Díaz Gómez" w:date="2023-03-28T17:42:00Z">
            <w:rPr>
              <w:ins w:id="4905" w:author="Camilo Andrés Díaz Gómez" w:date="2023-03-17T00:47:00Z"/>
            </w:rPr>
          </w:rPrChange>
        </w:rPr>
        <w:pPrChange w:id="4906" w:author="Camilo Andrés Díaz Gómez" w:date="2023-03-28T17:43:00Z">
          <w:pPr>
            <w:spacing w:after="160"/>
            <w:ind w:firstLine="720"/>
            <w:jc w:val="left"/>
          </w:pPr>
        </w:pPrChange>
      </w:pPr>
      <w:r w:rsidRPr="002B569F">
        <w:rPr>
          <w:rFonts w:ascii="Times New Roman" w:hAnsi="Times New Roman" w:cs="Times New Roman"/>
          <w:b/>
          <w:bCs/>
          <w:color w:val="auto"/>
          <w:rPrChange w:id="4907" w:author="Camilo Andrés Díaz Gómez" w:date="2023-03-28T17:42:00Z">
            <w:rPr/>
          </w:rPrChange>
        </w:rPr>
        <w:t>Actividad 14</w:t>
      </w:r>
      <w:r w:rsidR="003E2519" w:rsidRPr="002B569F">
        <w:rPr>
          <w:rFonts w:ascii="Times New Roman" w:hAnsi="Times New Roman" w:cs="Times New Roman"/>
          <w:b/>
          <w:bCs/>
          <w:color w:val="auto"/>
          <w:rPrChange w:id="4908" w:author="Camilo Andrés Díaz Gómez" w:date="2023-03-28T17:42:00Z">
            <w:rPr/>
          </w:rPrChange>
        </w:rPr>
        <w:t>.</w:t>
      </w:r>
    </w:p>
    <w:p w14:paraId="049E4D97" w14:textId="77777777" w:rsidR="00EE67FE" w:rsidRPr="002B569F" w:rsidRDefault="00EE67FE" w:rsidP="002B569F">
      <w:pPr>
        <w:pStyle w:val="PrrAPA"/>
        <w:pPrChange w:id="4909" w:author="Camilo Andrés Díaz Gómez" w:date="2023-03-28T17:43:00Z">
          <w:pPr>
            <w:spacing w:after="160"/>
            <w:ind w:firstLine="720"/>
            <w:jc w:val="left"/>
          </w:pPr>
        </w:pPrChange>
      </w:pPr>
    </w:p>
    <w:p w14:paraId="488A5302" w14:textId="435B4519" w:rsidR="0027258A" w:rsidRPr="002B569F" w:rsidRDefault="0027258A" w:rsidP="002B569F">
      <w:pPr>
        <w:pStyle w:val="PrrAPA"/>
        <w:rPr>
          <w:ins w:id="4910" w:author="Camilo Andrés Díaz Gómez" w:date="2023-03-15T19:14:00Z"/>
        </w:rPr>
        <w:pPrChange w:id="4911" w:author="Camilo Andrés Díaz Gómez" w:date="2023-03-28T17:43:00Z">
          <w:pPr>
            <w:spacing w:after="160"/>
            <w:ind w:firstLine="720"/>
            <w:jc w:val="left"/>
          </w:pPr>
        </w:pPrChange>
      </w:pPr>
      <w:r w:rsidRPr="002B569F">
        <w:rPr>
          <w:b/>
          <w:bCs/>
          <w:rPrChange w:id="4912" w:author="Camilo Andrés Díaz Gómez" w:date="2023-03-28T17:42:00Z">
            <w:rPr/>
          </w:rPrChange>
        </w:rPr>
        <w:t>Obtención de promedios horarios por variable</w:t>
      </w:r>
      <w:ins w:id="4913" w:author="Camilo Andrés Díaz Gómez" w:date="2023-03-15T19:14:00Z">
        <w:r w:rsidR="00510C2D" w:rsidRPr="002B569F">
          <w:rPr>
            <w:b/>
            <w:bCs/>
            <w:rPrChange w:id="4914"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915" w:author="Camilo Andrés Díaz Gómez" w:date="2023-03-15T19:14:00Z">
        <w:r w:rsidRPr="002B569F" w:rsidDel="00510C2D">
          <w:delText>.</w:delText>
        </w:r>
      </w:del>
    </w:p>
    <w:p w14:paraId="1F76A9EC" w14:textId="77777777" w:rsidR="00510C2D" w:rsidRPr="002B569F" w:rsidRDefault="00510C2D" w:rsidP="002B569F">
      <w:pPr>
        <w:pStyle w:val="PrrAPA"/>
        <w:pPrChange w:id="4916" w:author="Camilo Andrés Díaz Gómez" w:date="2023-03-28T17:43:00Z">
          <w:pPr>
            <w:spacing w:after="160"/>
            <w:ind w:firstLine="720"/>
            <w:jc w:val="left"/>
          </w:pPr>
        </w:pPrChange>
      </w:pPr>
    </w:p>
    <w:p w14:paraId="7F8EB480" w14:textId="1AABD8CF" w:rsidR="003E2519" w:rsidRPr="002B569F" w:rsidRDefault="0027258A" w:rsidP="002B569F">
      <w:pPr>
        <w:pStyle w:val="Ttulo5"/>
        <w:ind w:firstLine="708"/>
        <w:rPr>
          <w:ins w:id="4917" w:author="Camilo Andrés Díaz Gómez" w:date="2023-03-17T00:47:00Z"/>
          <w:rFonts w:ascii="Times New Roman" w:hAnsi="Times New Roman" w:cs="Times New Roman"/>
          <w:b/>
          <w:bCs/>
          <w:color w:val="auto"/>
          <w:rPrChange w:id="4918" w:author="Camilo Andrés Díaz Gómez" w:date="2023-03-28T17:42:00Z">
            <w:rPr>
              <w:ins w:id="4919" w:author="Camilo Andrés Díaz Gómez" w:date="2023-03-17T00:47:00Z"/>
            </w:rPr>
          </w:rPrChange>
        </w:rPr>
        <w:pPrChange w:id="4920" w:author="Camilo Andrés Díaz Gómez" w:date="2023-03-28T17:43:00Z">
          <w:pPr>
            <w:spacing w:after="160"/>
            <w:ind w:firstLine="720"/>
            <w:jc w:val="left"/>
          </w:pPr>
        </w:pPrChange>
      </w:pPr>
      <w:r w:rsidRPr="002B569F">
        <w:rPr>
          <w:rFonts w:ascii="Times New Roman" w:hAnsi="Times New Roman" w:cs="Times New Roman"/>
          <w:b/>
          <w:bCs/>
          <w:color w:val="auto"/>
          <w:rPrChange w:id="4921" w:author="Camilo Andrés Díaz Gómez" w:date="2023-03-28T17:42:00Z">
            <w:rPr/>
          </w:rPrChange>
        </w:rPr>
        <w:t>Actividad 15</w:t>
      </w:r>
      <w:r w:rsidR="003E2519" w:rsidRPr="002B569F">
        <w:rPr>
          <w:rFonts w:ascii="Times New Roman" w:hAnsi="Times New Roman" w:cs="Times New Roman"/>
          <w:b/>
          <w:bCs/>
          <w:color w:val="auto"/>
          <w:rPrChange w:id="4922" w:author="Camilo Andrés Díaz Gómez" w:date="2023-03-28T17:42:00Z">
            <w:rPr/>
          </w:rPrChange>
        </w:rPr>
        <w:t>.</w:t>
      </w:r>
    </w:p>
    <w:p w14:paraId="4DA92CEE" w14:textId="77777777" w:rsidR="00EE67FE" w:rsidRPr="002B569F" w:rsidRDefault="00EE67FE" w:rsidP="002B569F">
      <w:pPr>
        <w:pStyle w:val="PrrAPA"/>
        <w:pPrChange w:id="4923" w:author="Camilo Andrés Díaz Gómez" w:date="2023-03-28T17:43:00Z">
          <w:pPr>
            <w:spacing w:after="160"/>
            <w:ind w:firstLine="720"/>
            <w:jc w:val="left"/>
          </w:pPr>
        </w:pPrChange>
      </w:pPr>
    </w:p>
    <w:p w14:paraId="7D9F435F" w14:textId="132B7044" w:rsidR="0027258A" w:rsidRPr="002B569F" w:rsidRDefault="0027258A" w:rsidP="002B569F">
      <w:pPr>
        <w:pStyle w:val="PrrAPA"/>
        <w:rPr>
          <w:ins w:id="4924" w:author="Camilo Andrés Díaz Gómez" w:date="2023-03-17T00:47:00Z"/>
        </w:rPr>
        <w:pPrChange w:id="4925" w:author="Camilo Andrés Díaz Gómez" w:date="2023-03-28T17:43:00Z">
          <w:pPr>
            <w:spacing w:after="160"/>
            <w:ind w:firstLine="720"/>
            <w:jc w:val="left"/>
          </w:pPr>
        </w:pPrChange>
      </w:pPr>
      <w:r w:rsidRPr="002B569F">
        <w:rPr>
          <w:b/>
          <w:bCs/>
          <w:rPrChange w:id="4926" w:author="Camilo Andrés Díaz Gómez" w:date="2023-03-28T17:42:00Z">
            <w:rPr/>
          </w:rPrChange>
        </w:rPr>
        <w:lastRenderedPageBreak/>
        <w:t>Unión de variables para la construcción del conjunto de datos final</w:t>
      </w:r>
      <w:ins w:id="4927" w:author="Camilo Andrés Díaz Gómez" w:date="2023-03-15T19:15:00Z">
        <w:r w:rsidR="00510C2D" w:rsidRPr="002B569F">
          <w:rPr>
            <w:b/>
            <w:bCs/>
            <w:rPrChange w:id="4928"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929" w:author="Camilo Andrés Díaz Gómez" w:date="2023-03-15T19:15:00Z">
        <w:r w:rsidRPr="002B569F" w:rsidDel="00510C2D">
          <w:delText>.</w:delText>
        </w:r>
      </w:del>
    </w:p>
    <w:p w14:paraId="3D998E12" w14:textId="77777777" w:rsidR="00EE67FE" w:rsidRPr="002B569F" w:rsidRDefault="00EE67FE" w:rsidP="002B569F">
      <w:pPr>
        <w:pStyle w:val="PrrAPA"/>
        <w:pPrChange w:id="4930" w:author="Camilo Andrés Díaz Gómez" w:date="2023-03-28T17:43:00Z">
          <w:pPr>
            <w:spacing w:after="160"/>
            <w:ind w:firstLine="720"/>
            <w:jc w:val="left"/>
          </w:pPr>
        </w:pPrChange>
      </w:pPr>
    </w:p>
    <w:p w14:paraId="244A1D92" w14:textId="1D7F7F83" w:rsidR="003E2519" w:rsidRPr="002B569F" w:rsidRDefault="0027258A" w:rsidP="002B569F">
      <w:pPr>
        <w:pStyle w:val="Ttulo5"/>
        <w:ind w:firstLine="708"/>
        <w:rPr>
          <w:ins w:id="4931" w:author="Camilo Andrés Díaz Gómez" w:date="2023-03-17T00:47:00Z"/>
          <w:rFonts w:ascii="Times New Roman" w:hAnsi="Times New Roman" w:cs="Times New Roman"/>
          <w:b/>
          <w:bCs/>
          <w:color w:val="auto"/>
          <w:rPrChange w:id="4932" w:author="Camilo Andrés Díaz Gómez" w:date="2023-03-28T17:42:00Z">
            <w:rPr>
              <w:ins w:id="4933" w:author="Camilo Andrés Díaz Gómez" w:date="2023-03-17T00:47:00Z"/>
            </w:rPr>
          </w:rPrChange>
        </w:rPr>
        <w:pPrChange w:id="4934" w:author="Camilo Andrés Díaz Gómez" w:date="2023-03-28T17:43:00Z">
          <w:pPr>
            <w:spacing w:after="160"/>
            <w:ind w:firstLine="720"/>
            <w:jc w:val="left"/>
          </w:pPr>
        </w:pPrChange>
      </w:pPr>
      <w:r w:rsidRPr="002B569F">
        <w:rPr>
          <w:rFonts w:ascii="Times New Roman" w:hAnsi="Times New Roman" w:cs="Times New Roman"/>
          <w:b/>
          <w:bCs/>
          <w:color w:val="auto"/>
          <w:rPrChange w:id="4935" w:author="Camilo Andrés Díaz Gómez" w:date="2023-03-28T17:42:00Z">
            <w:rPr/>
          </w:rPrChange>
        </w:rPr>
        <w:t>Actividad 16</w:t>
      </w:r>
      <w:r w:rsidR="003E2519" w:rsidRPr="002B569F">
        <w:rPr>
          <w:rFonts w:ascii="Times New Roman" w:hAnsi="Times New Roman" w:cs="Times New Roman"/>
          <w:b/>
          <w:bCs/>
          <w:color w:val="auto"/>
          <w:rPrChange w:id="4936" w:author="Camilo Andrés Díaz Gómez" w:date="2023-03-28T17:42:00Z">
            <w:rPr/>
          </w:rPrChange>
        </w:rPr>
        <w:t>.</w:t>
      </w:r>
    </w:p>
    <w:p w14:paraId="3F4B9344" w14:textId="77777777" w:rsidR="00EE67FE" w:rsidRPr="002B569F" w:rsidRDefault="00EE67FE" w:rsidP="002B569F">
      <w:pPr>
        <w:pStyle w:val="PrrAPA"/>
        <w:pPrChange w:id="4937" w:author="Camilo Andrés Díaz Gómez" w:date="2023-03-28T17:43:00Z">
          <w:pPr>
            <w:spacing w:after="160"/>
            <w:ind w:firstLine="720"/>
            <w:jc w:val="left"/>
          </w:pPr>
        </w:pPrChange>
      </w:pPr>
    </w:p>
    <w:p w14:paraId="61E896EF" w14:textId="311FDD9E" w:rsidR="0027258A" w:rsidRPr="002B569F" w:rsidRDefault="0027258A" w:rsidP="002B569F">
      <w:pPr>
        <w:pStyle w:val="PrrAPA"/>
        <w:pPrChange w:id="4938" w:author="Camilo Andrés Díaz Gómez" w:date="2023-03-28T17:43:00Z">
          <w:pPr>
            <w:spacing w:after="160"/>
            <w:ind w:firstLine="720"/>
            <w:jc w:val="left"/>
          </w:pPr>
        </w:pPrChange>
      </w:pPr>
      <w:r w:rsidRPr="002B569F">
        <w:rPr>
          <w:b/>
          <w:bCs/>
          <w:rPrChange w:id="4939" w:author="Camilo Andrés Díaz Gómez" w:date="2023-03-28T17:42:00Z">
            <w:rPr/>
          </w:rPrChange>
        </w:rPr>
        <w:t>Verificación y carga de datos a Google Collab</w:t>
      </w:r>
      <w:ins w:id="4940" w:author="Camilo Andrés Díaz Gómez" w:date="2023-03-15T19:16:00Z">
        <w:r w:rsidR="00510C2D" w:rsidRPr="002B569F">
          <w:rPr>
            <w:b/>
            <w:bCs/>
            <w:rPrChange w:id="4941"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942" w:author="Camilo Andrés Díaz Gómez" w:date="2023-03-22T14:15:00Z">
        <w:r w:rsidR="008C19D9" w:rsidRPr="002B569F">
          <w:t>el desarrollo de los modelos</w:t>
        </w:r>
      </w:ins>
      <w:ins w:id="4943" w:author="Camilo Andrés Díaz Gómez" w:date="2023-03-15T19:16:00Z">
        <w:r w:rsidR="00510C2D" w:rsidRPr="002B569F">
          <w:t>.</w:t>
        </w:r>
      </w:ins>
      <w:del w:id="4944"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rsidP="002B569F">
      <w:pPr>
        <w:pStyle w:val="Ttulo3"/>
        <w:rPr>
          <w:ins w:id="4945" w:author="Camilo Andrés Díaz Gómez" w:date="2023-03-17T00:47:00Z"/>
          <w:rFonts w:ascii="Times New Roman" w:hAnsi="Times New Roman" w:cs="Times New Roman"/>
          <w:b/>
          <w:bCs/>
          <w:color w:val="auto"/>
          <w:rPrChange w:id="4946" w:author="Camilo Andrés Díaz Gómez" w:date="2023-03-28T17:42:00Z">
            <w:rPr>
              <w:ins w:id="4947" w:author="Camilo Andrés Díaz Gómez" w:date="2023-03-17T00:47:00Z"/>
            </w:rPr>
          </w:rPrChange>
        </w:rPr>
        <w:pPrChange w:id="4948" w:author="Camilo Andrés Díaz Gómez" w:date="2023-03-28T17:43:00Z">
          <w:pPr>
            <w:pStyle w:val="PrrAPA"/>
            <w:ind w:firstLine="0"/>
          </w:pPr>
        </w:pPrChange>
      </w:pPr>
      <w:bookmarkStart w:id="4949" w:name="_Toc130919820"/>
      <w:r w:rsidRPr="002B569F">
        <w:rPr>
          <w:rFonts w:ascii="Times New Roman" w:hAnsi="Times New Roman" w:cs="Times New Roman"/>
          <w:b/>
          <w:bCs/>
          <w:color w:val="auto"/>
          <w:rPrChange w:id="4950" w:author="Camilo Andrés Díaz Gómez" w:date="2023-03-28T17:42:00Z">
            <w:rPr/>
          </w:rPrChange>
        </w:rPr>
        <w:t>Modelado</w:t>
      </w:r>
      <w:bookmarkEnd w:id="4949"/>
    </w:p>
    <w:p w14:paraId="1D1B59B0" w14:textId="77777777" w:rsidR="00EE67FE" w:rsidRPr="002B569F" w:rsidRDefault="00EE67FE" w:rsidP="002B569F">
      <w:pPr>
        <w:pStyle w:val="PrrAPA"/>
        <w:rPr>
          <w:rPrChange w:id="4951" w:author="Camilo Andrés Díaz Gómez" w:date="2023-03-28T17:42:00Z">
            <w:rPr>
              <w:b/>
              <w:bCs/>
              <w:color w:val="000000" w:themeColor="text1"/>
            </w:rPr>
          </w:rPrChange>
        </w:rPr>
        <w:pPrChange w:id="4952"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953"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rsidP="002B569F">
      <w:pPr>
        <w:pStyle w:val="PrrAPA"/>
        <w:rPr>
          <w:rPrChange w:id="4954" w:author="Camilo Andrés Díaz Gómez" w:date="2023-03-28T17:42:00Z">
            <w:rPr>
              <w:b/>
              <w:bCs/>
              <w:color w:val="000000" w:themeColor="text1"/>
            </w:rPr>
          </w:rPrChange>
        </w:rPr>
        <w:pPrChange w:id="4955" w:author="Camilo Andrés Díaz Gómez" w:date="2023-03-28T17:43:00Z">
          <w:pPr>
            <w:pStyle w:val="PrrAPA"/>
            <w:ind w:firstLine="0"/>
          </w:pPr>
        </w:pPrChange>
      </w:pPr>
    </w:p>
    <w:p w14:paraId="61F80523" w14:textId="047C84D1" w:rsidR="0027258A" w:rsidRPr="002B569F" w:rsidRDefault="0027258A" w:rsidP="002B569F">
      <w:pPr>
        <w:pStyle w:val="Ttulo4"/>
        <w:rPr>
          <w:ins w:id="4956" w:author="Camilo Andrés Díaz Gómez" w:date="2023-03-17T00:47:00Z"/>
          <w:rFonts w:ascii="Times New Roman" w:hAnsi="Times New Roman" w:cs="Times New Roman"/>
          <w:b/>
          <w:bCs/>
          <w:color w:val="auto"/>
          <w:rPrChange w:id="4957" w:author="Camilo Andrés Díaz Gómez" w:date="2023-03-28T17:42:00Z">
            <w:rPr>
              <w:ins w:id="4958" w:author="Camilo Andrés Díaz Gómez" w:date="2023-03-17T00:47:00Z"/>
              <w:i/>
              <w:iCs/>
            </w:rPr>
          </w:rPrChange>
        </w:rPr>
        <w:pPrChange w:id="4959" w:author="Camilo Andrés Díaz Gómez" w:date="2023-03-28T17:43:00Z">
          <w:pPr>
            <w:pStyle w:val="PrrAPA"/>
            <w:ind w:firstLine="0"/>
          </w:pPr>
        </w:pPrChange>
      </w:pPr>
      <w:r w:rsidRPr="002B569F">
        <w:rPr>
          <w:rFonts w:ascii="Times New Roman" w:hAnsi="Times New Roman" w:cs="Times New Roman"/>
          <w:b/>
          <w:bCs/>
          <w:color w:val="auto"/>
          <w:rPrChange w:id="4960" w:author="Camilo Andrés Díaz Gómez" w:date="2023-03-28T17:42:00Z">
            <w:rPr>
              <w:i/>
              <w:iCs/>
            </w:rPr>
          </w:rPrChange>
        </w:rPr>
        <w:t>Tareas</w:t>
      </w:r>
    </w:p>
    <w:p w14:paraId="37FFF090" w14:textId="77777777" w:rsidR="00EE67FE" w:rsidRPr="002B569F" w:rsidRDefault="00EE67FE" w:rsidP="002B569F">
      <w:pPr>
        <w:pStyle w:val="PrrAPA"/>
        <w:ind w:firstLine="0"/>
        <w:rPr>
          <w:b/>
          <w:bCs/>
          <w:i/>
          <w:iCs/>
          <w:rPrChange w:id="4961" w:author="Camilo Andrés Díaz Gómez" w:date="2023-03-28T17:42:00Z">
            <w:rPr>
              <w:b/>
              <w:bCs/>
              <w:i/>
              <w:iCs/>
              <w:color w:val="000000" w:themeColor="text1"/>
            </w:rPr>
          </w:rPrChange>
        </w:rPr>
      </w:pPr>
    </w:p>
    <w:p w14:paraId="62EEA18F" w14:textId="2399ADD5" w:rsidR="003E2519" w:rsidRPr="002B569F" w:rsidRDefault="0027258A" w:rsidP="002B569F">
      <w:pPr>
        <w:pStyle w:val="Ttulo5"/>
        <w:ind w:firstLine="708"/>
        <w:rPr>
          <w:ins w:id="4962" w:author="Camilo Andrés Díaz Gómez" w:date="2023-03-17T00:47:00Z"/>
          <w:rFonts w:ascii="Times New Roman" w:hAnsi="Times New Roman" w:cs="Times New Roman"/>
          <w:b/>
          <w:bCs/>
          <w:color w:val="auto"/>
          <w:rPrChange w:id="4963" w:author="Camilo Andrés Díaz Gómez" w:date="2023-03-28T17:42:00Z">
            <w:rPr>
              <w:ins w:id="4964" w:author="Camilo Andrés Díaz Gómez" w:date="2023-03-17T00:47:00Z"/>
            </w:rPr>
          </w:rPrChange>
        </w:rPr>
        <w:pPrChange w:id="4965" w:author="Camilo Andrés Díaz Gómez" w:date="2023-03-28T17:43:00Z">
          <w:pPr>
            <w:spacing w:after="160"/>
            <w:ind w:firstLine="720"/>
            <w:jc w:val="left"/>
          </w:pPr>
        </w:pPrChange>
      </w:pPr>
      <w:r w:rsidRPr="002B569F">
        <w:rPr>
          <w:rFonts w:ascii="Times New Roman" w:hAnsi="Times New Roman" w:cs="Times New Roman"/>
          <w:b/>
          <w:bCs/>
          <w:color w:val="auto"/>
          <w:rPrChange w:id="4966" w:author="Camilo Andrés Díaz Gómez" w:date="2023-03-28T17:42:00Z">
            <w:rPr/>
          </w:rPrChange>
        </w:rPr>
        <w:t>Actividad 17</w:t>
      </w:r>
      <w:r w:rsidR="003E2519" w:rsidRPr="002B569F">
        <w:rPr>
          <w:rFonts w:ascii="Times New Roman" w:hAnsi="Times New Roman" w:cs="Times New Roman"/>
          <w:b/>
          <w:bCs/>
          <w:color w:val="auto"/>
          <w:rPrChange w:id="4967"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968" w:author="Camilo Andrés Díaz Gómez" w:date="2023-03-28T17:42:00Z">
            <w:rPr>
              <w:rFonts w:cs="Times New Roman"/>
              <w:b/>
              <w:bCs/>
              <w:iCs/>
              <w:color w:val="000000" w:themeColor="text1"/>
              <w:szCs w:val="24"/>
            </w:rPr>
          </w:rPrChange>
        </w:rPr>
      </w:pPr>
    </w:p>
    <w:p w14:paraId="02E9F193" w14:textId="615BA7E8" w:rsidR="0027258A" w:rsidRPr="002B569F" w:rsidRDefault="0027258A" w:rsidP="002B569F">
      <w:pPr>
        <w:pStyle w:val="PrrAPA"/>
        <w:rPr>
          <w:ins w:id="4969" w:author="Camilo Andrés Díaz Gómez" w:date="2023-03-15T19:18:00Z"/>
        </w:rPr>
        <w:pPrChange w:id="4970" w:author="Camilo Andrés Díaz Gómez" w:date="2023-03-28T17:43:00Z">
          <w:pPr>
            <w:spacing w:after="160"/>
            <w:ind w:firstLine="720"/>
            <w:jc w:val="left"/>
          </w:pPr>
        </w:pPrChange>
      </w:pPr>
      <w:r w:rsidRPr="002B569F">
        <w:rPr>
          <w:b/>
          <w:bCs/>
          <w:rPrChange w:id="4971" w:author="Camilo Andrés Díaz Gómez" w:date="2023-03-28T17:42:00Z">
            <w:rPr/>
          </w:rPrChange>
        </w:rPr>
        <w:t>Entendimiento del conjunto de datos</w:t>
      </w:r>
      <w:ins w:id="4972" w:author="Camilo Andrés Díaz Gómez" w:date="2023-03-15T19:18:00Z">
        <w:r w:rsidR="00510C2D" w:rsidRPr="002B569F">
          <w:rPr>
            <w:b/>
            <w:bCs/>
            <w:rPrChange w:id="4973"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974" w:author="Camilo Andrés Díaz Gómez" w:date="2023-03-15T19:17:00Z">
        <w:r w:rsidRPr="002B569F" w:rsidDel="00510C2D">
          <w:delText xml:space="preserve"> por medio del lenguaje de programación Python</w:delText>
        </w:r>
      </w:del>
      <w:del w:id="4975" w:author="Camilo Andrés Díaz Gómez" w:date="2023-03-15T19:18:00Z">
        <w:r w:rsidRPr="002B569F" w:rsidDel="00510C2D">
          <w:delText>.</w:delText>
        </w:r>
      </w:del>
    </w:p>
    <w:p w14:paraId="6745749B" w14:textId="77777777" w:rsidR="00510C2D" w:rsidRPr="002B569F" w:rsidRDefault="00510C2D" w:rsidP="002B569F">
      <w:pPr>
        <w:pStyle w:val="PrrAPA"/>
        <w:pPrChange w:id="4976" w:author="Camilo Andrés Díaz Gómez" w:date="2023-03-28T17:43:00Z">
          <w:pPr>
            <w:spacing w:after="160"/>
            <w:ind w:firstLine="720"/>
            <w:jc w:val="left"/>
          </w:pPr>
        </w:pPrChange>
      </w:pPr>
    </w:p>
    <w:p w14:paraId="126A5F11" w14:textId="2E5380C5" w:rsidR="003E2519" w:rsidRPr="002B569F" w:rsidRDefault="0027258A" w:rsidP="002B569F">
      <w:pPr>
        <w:pStyle w:val="Ttulo5"/>
        <w:ind w:firstLine="708"/>
        <w:rPr>
          <w:ins w:id="4977" w:author="Camilo Andrés Díaz Gómez" w:date="2023-03-17T00:47:00Z"/>
          <w:rFonts w:ascii="Times New Roman" w:hAnsi="Times New Roman" w:cs="Times New Roman"/>
          <w:b/>
          <w:bCs/>
          <w:color w:val="auto"/>
          <w:rPrChange w:id="4978" w:author="Camilo Andrés Díaz Gómez" w:date="2023-03-28T17:42:00Z">
            <w:rPr>
              <w:ins w:id="4979" w:author="Camilo Andrés Díaz Gómez" w:date="2023-03-17T00:47:00Z"/>
            </w:rPr>
          </w:rPrChange>
        </w:rPr>
        <w:pPrChange w:id="4980" w:author="Camilo Andrés Díaz Gómez" w:date="2023-03-28T17:43:00Z">
          <w:pPr>
            <w:spacing w:after="160"/>
            <w:ind w:firstLine="720"/>
            <w:jc w:val="left"/>
          </w:pPr>
        </w:pPrChange>
      </w:pPr>
      <w:r w:rsidRPr="002B569F">
        <w:rPr>
          <w:rFonts w:ascii="Times New Roman" w:hAnsi="Times New Roman" w:cs="Times New Roman"/>
          <w:b/>
          <w:bCs/>
          <w:color w:val="auto"/>
          <w:rPrChange w:id="4981" w:author="Camilo Andrés Díaz Gómez" w:date="2023-03-28T17:42:00Z">
            <w:rPr/>
          </w:rPrChange>
        </w:rPr>
        <w:t>Actividad 18</w:t>
      </w:r>
      <w:r w:rsidR="003E2519" w:rsidRPr="002B569F">
        <w:rPr>
          <w:rFonts w:ascii="Times New Roman" w:hAnsi="Times New Roman" w:cs="Times New Roman"/>
          <w:b/>
          <w:bCs/>
          <w:color w:val="auto"/>
          <w:rPrChange w:id="4982" w:author="Camilo Andrés Díaz Gómez" w:date="2023-03-28T17:42:00Z">
            <w:rPr/>
          </w:rPrChange>
        </w:rPr>
        <w:t>.</w:t>
      </w:r>
    </w:p>
    <w:p w14:paraId="547FCF85" w14:textId="77777777" w:rsidR="00EE67FE" w:rsidRPr="002B569F" w:rsidRDefault="00EE67FE" w:rsidP="002B569F">
      <w:pPr>
        <w:pStyle w:val="PrrAPA"/>
        <w:pPrChange w:id="4983" w:author="Camilo Andrés Díaz Gómez" w:date="2023-03-28T17:43:00Z">
          <w:pPr>
            <w:spacing w:after="160"/>
            <w:ind w:firstLine="720"/>
            <w:jc w:val="left"/>
          </w:pPr>
        </w:pPrChange>
      </w:pPr>
    </w:p>
    <w:p w14:paraId="63E5506B" w14:textId="4EF2B995" w:rsidR="0027258A" w:rsidRPr="002B569F" w:rsidDel="00876DB9" w:rsidRDefault="0027258A" w:rsidP="002B569F">
      <w:pPr>
        <w:pStyle w:val="PrrAPA"/>
        <w:rPr>
          <w:del w:id="4984" w:author="Camilo Andrés Díaz Gómez" w:date="2023-03-15T19:18:00Z"/>
        </w:rPr>
        <w:pPrChange w:id="4985" w:author="Camilo Andrés Díaz Gómez" w:date="2023-03-28T17:43:00Z">
          <w:pPr>
            <w:spacing w:after="160"/>
            <w:ind w:firstLine="720"/>
          </w:pPr>
        </w:pPrChange>
      </w:pPr>
      <w:r w:rsidRPr="002B569F">
        <w:rPr>
          <w:b/>
          <w:bCs/>
          <w:rPrChange w:id="4986" w:author="Camilo Andrés Díaz Gómez" w:date="2023-03-28T17:42:00Z">
            <w:rPr/>
          </w:rPrChange>
        </w:rPr>
        <w:lastRenderedPageBreak/>
        <w:t>Realización de analítica descriptiva a los datos</w:t>
      </w:r>
      <w:ins w:id="4987" w:author="Camilo Andrés Díaz Gómez" w:date="2023-03-15T19:18:00Z">
        <w:r w:rsidR="00876DB9" w:rsidRPr="002B569F">
          <w:rPr>
            <w:b/>
            <w:bCs/>
            <w:rPrChange w:id="4988" w:author="Camilo Andrés Díaz Gómez" w:date="2023-03-28T17:42:00Z">
              <w:rPr/>
            </w:rPrChange>
          </w:rPr>
          <w:t>:</w:t>
        </w:r>
      </w:ins>
      <w:ins w:id="4989"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boxplots, diagramas de dispersión, diagramas</w:t>
        </w:r>
      </w:ins>
      <w:ins w:id="4990" w:author="Camilo Andrés Díaz Gómez" w:date="2023-03-28T15:00:00Z">
        <w:r w:rsidR="00D3228C" w:rsidRPr="002B569F">
          <w:t>,</w:t>
        </w:r>
      </w:ins>
      <w:ins w:id="4991" w:author="Camilo Andrés Díaz Gómez" w:date="2023-03-15T19:19:00Z">
        <w:r w:rsidR="00876DB9" w:rsidRPr="002B569F">
          <w:t xml:space="preserve"> cuadros de correlación, entre otros.</w:t>
        </w:r>
      </w:ins>
      <w:del w:id="4992"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rsidP="002B569F">
      <w:pPr>
        <w:pStyle w:val="PrrAPA"/>
        <w:rPr>
          <w:ins w:id="4993" w:author="Camilo Andrés Díaz Gómez" w:date="2023-03-15T19:19:00Z"/>
        </w:rPr>
        <w:pPrChange w:id="4994" w:author="Camilo Andrés Díaz Gómez" w:date="2023-03-28T17:43:00Z">
          <w:pPr>
            <w:spacing w:after="160"/>
            <w:ind w:firstLine="720"/>
            <w:jc w:val="left"/>
          </w:pPr>
        </w:pPrChange>
      </w:pPr>
    </w:p>
    <w:p w14:paraId="4B11A515" w14:textId="77777777" w:rsidR="00876DB9" w:rsidRPr="002B569F" w:rsidRDefault="00876DB9" w:rsidP="002B569F">
      <w:pPr>
        <w:pStyle w:val="PrrAPA"/>
        <w:rPr>
          <w:ins w:id="4995" w:author="Camilo Andrés Díaz Gómez" w:date="2023-03-15T19:19:00Z"/>
        </w:rPr>
        <w:pPrChange w:id="4996" w:author="Camilo Andrés Díaz Gómez" w:date="2023-03-28T17:43:00Z">
          <w:pPr>
            <w:spacing w:after="160"/>
            <w:ind w:firstLine="720"/>
            <w:jc w:val="left"/>
          </w:pPr>
        </w:pPrChange>
      </w:pPr>
    </w:p>
    <w:p w14:paraId="39F82113" w14:textId="751D11BB" w:rsidR="003E2519" w:rsidRPr="002B569F" w:rsidRDefault="0027258A" w:rsidP="002B569F">
      <w:pPr>
        <w:pStyle w:val="Ttulo5"/>
        <w:ind w:firstLine="708"/>
        <w:rPr>
          <w:ins w:id="4997" w:author="Camilo Andrés Díaz Gómez" w:date="2023-03-17T00:47:00Z"/>
          <w:rFonts w:ascii="Times New Roman" w:hAnsi="Times New Roman" w:cs="Times New Roman"/>
          <w:b/>
          <w:bCs/>
          <w:color w:val="auto"/>
          <w:rPrChange w:id="4998" w:author="Camilo Andrés Díaz Gómez" w:date="2023-03-28T17:42:00Z">
            <w:rPr>
              <w:ins w:id="4999" w:author="Camilo Andrés Díaz Gómez" w:date="2023-03-17T00:47:00Z"/>
            </w:rPr>
          </w:rPrChange>
        </w:rPr>
        <w:pPrChange w:id="5000" w:author="Camilo Andrés Díaz Gómez" w:date="2023-03-28T17:43:00Z">
          <w:pPr>
            <w:spacing w:after="160"/>
            <w:ind w:firstLine="720"/>
            <w:jc w:val="left"/>
          </w:pPr>
        </w:pPrChange>
      </w:pPr>
      <w:r w:rsidRPr="002B569F">
        <w:rPr>
          <w:rFonts w:ascii="Times New Roman" w:hAnsi="Times New Roman" w:cs="Times New Roman"/>
          <w:b/>
          <w:bCs/>
          <w:color w:val="auto"/>
          <w:rPrChange w:id="5001" w:author="Camilo Andrés Díaz Gómez" w:date="2023-03-28T17:42:00Z">
            <w:rPr/>
          </w:rPrChange>
        </w:rPr>
        <w:t>Actividad 19</w:t>
      </w:r>
      <w:r w:rsidR="003E2519" w:rsidRPr="002B569F">
        <w:rPr>
          <w:rFonts w:ascii="Times New Roman" w:hAnsi="Times New Roman" w:cs="Times New Roman"/>
          <w:b/>
          <w:bCs/>
          <w:color w:val="auto"/>
          <w:rPrChange w:id="5002" w:author="Camilo Andrés Díaz Gómez" w:date="2023-03-28T17:42:00Z">
            <w:rPr/>
          </w:rPrChange>
        </w:rPr>
        <w:t>.</w:t>
      </w:r>
    </w:p>
    <w:p w14:paraId="773E366E" w14:textId="77777777" w:rsidR="00EE67FE" w:rsidRPr="002B569F" w:rsidRDefault="00EE67FE" w:rsidP="002B569F">
      <w:pPr>
        <w:pStyle w:val="PrrAPA"/>
        <w:pPrChange w:id="5003" w:author="Camilo Andrés Díaz Gómez" w:date="2023-03-28T17:43:00Z">
          <w:pPr>
            <w:spacing w:after="160"/>
            <w:ind w:firstLine="720"/>
            <w:jc w:val="left"/>
          </w:pPr>
        </w:pPrChange>
      </w:pPr>
    </w:p>
    <w:p w14:paraId="6F4B05AB" w14:textId="2BB7E929" w:rsidR="0027258A" w:rsidRPr="002B569F" w:rsidRDefault="0027258A" w:rsidP="002B569F">
      <w:pPr>
        <w:pStyle w:val="PrrAPA"/>
        <w:pPrChange w:id="5004" w:author="Camilo Andrés Díaz Gómez" w:date="2023-03-28T17:43:00Z">
          <w:pPr>
            <w:spacing w:after="160"/>
            <w:ind w:firstLine="720"/>
            <w:jc w:val="left"/>
          </w:pPr>
        </w:pPrChange>
      </w:pPr>
      <w:r w:rsidRPr="002B569F">
        <w:t>Realización de los diferentes modelos de Machine Learning</w:t>
      </w:r>
      <w:ins w:id="5005" w:author="Camilo Andrés Díaz Gómez" w:date="2023-03-15T19:19:00Z">
        <w:r w:rsidR="00876DB9" w:rsidRPr="002B569F">
          <w:t xml:space="preserve">: En esta tarea se llevará a cabo la construcción de los modelos de Machine Learning utilizando Python. Se pueden utilizar diferentes algoritmos de Machine Learning como Regresión Lineal, </w:t>
        </w:r>
      </w:ins>
      <w:ins w:id="5006" w:author="Camilo Andrés Díaz Gómez" w:date="2023-03-15T19:20:00Z">
        <w:r w:rsidR="00876DB9" w:rsidRPr="002B569F">
          <w:t xml:space="preserve">KNN, </w:t>
        </w:r>
      </w:ins>
      <w:ins w:id="5007"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5008" w:author="Camilo Andrés Díaz Gómez" w:date="2023-03-15T19:19:00Z">
        <w:r w:rsidRPr="002B569F" w:rsidDel="00876DB9">
          <w:delText>.</w:delText>
        </w:r>
      </w:del>
    </w:p>
    <w:p w14:paraId="6407EEF7" w14:textId="77777777" w:rsidR="003064BF" w:rsidRPr="002B569F" w:rsidRDefault="003064BF" w:rsidP="002B569F">
      <w:pPr>
        <w:pStyle w:val="PrrAPA"/>
        <w:pPrChange w:id="5009" w:author="Camilo Andrés Díaz Gómez" w:date="2023-03-28T17:43:00Z">
          <w:pPr>
            <w:pStyle w:val="PrrAPA"/>
            <w:ind w:firstLine="0"/>
          </w:pPr>
        </w:pPrChange>
      </w:pPr>
    </w:p>
    <w:p w14:paraId="2FB09A8F" w14:textId="066C1EED" w:rsidR="0027258A" w:rsidRPr="002B569F" w:rsidRDefault="0027258A" w:rsidP="002B569F">
      <w:pPr>
        <w:pStyle w:val="Ttulo3"/>
        <w:rPr>
          <w:ins w:id="5010" w:author="Camilo Andrés Díaz Gómez" w:date="2023-03-17T00:47:00Z"/>
          <w:rFonts w:ascii="Times New Roman" w:hAnsi="Times New Roman" w:cs="Times New Roman"/>
          <w:b/>
          <w:bCs/>
          <w:color w:val="auto"/>
          <w:rPrChange w:id="5011" w:author="Camilo Andrés Díaz Gómez" w:date="2023-03-28T17:42:00Z">
            <w:rPr>
              <w:ins w:id="5012" w:author="Camilo Andrés Díaz Gómez" w:date="2023-03-17T00:47:00Z"/>
            </w:rPr>
          </w:rPrChange>
        </w:rPr>
        <w:pPrChange w:id="5013" w:author="Camilo Andrés Díaz Gómez" w:date="2023-03-28T17:43:00Z">
          <w:pPr>
            <w:pStyle w:val="PrrAPA"/>
            <w:ind w:firstLine="0"/>
          </w:pPr>
        </w:pPrChange>
      </w:pPr>
      <w:bookmarkStart w:id="5014" w:name="_Toc130919821"/>
      <w:r w:rsidRPr="002B569F">
        <w:rPr>
          <w:rFonts w:ascii="Times New Roman" w:hAnsi="Times New Roman" w:cs="Times New Roman"/>
          <w:b/>
          <w:bCs/>
          <w:color w:val="auto"/>
          <w:rPrChange w:id="5015" w:author="Camilo Andrés Díaz Gómez" w:date="2023-03-28T17:42:00Z">
            <w:rPr/>
          </w:rPrChange>
        </w:rPr>
        <w:t>Evaluación</w:t>
      </w:r>
      <w:bookmarkEnd w:id="5014"/>
    </w:p>
    <w:p w14:paraId="7ECF5FEB" w14:textId="77777777" w:rsidR="00EE67FE" w:rsidRPr="002B569F" w:rsidRDefault="00EE67FE" w:rsidP="002B569F">
      <w:pPr>
        <w:pStyle w:val="PrrAPA"/>
        <w:rPr>
          <w:rPrChange w:id="5016" w:author="Camilo Andrés Díaz Gómez" w:date="2023-03-28T17:42:00Z">
            <w:rPr>
              <w:b/>
              <w:bCs/>
              <w:color w:val="000000" w:themeColor="text1"/>
            </w:rPr>
          </w:rPrChange>
        </w:rPr>
        <w:pPrChange w:id="5017" w:author="Camilo Andrés Díaz Gómez" w:date="2023-03-28T17:43:00Z">
          <w:pPr>
            <w:pStyle w:val="PrrAPA"/>
            <w:ind w:firstLine="0"/>
          </w:pPr>
        </w:pPrChange>
      </w:pPr>
    </w:p>
    <w:p w14:paraId="3D1C1260" w14:textId="23E2ED38" w:rsidR="004C4EDB" w:rsidRPr="002B569F" w:rsidRDefault="004C4EDB" w:rsidP="002B569F">
      <w:pPr>
        <w:pStyle w:val="PrrAPA"/>
        <w:rPr>
          <w:ins w:id="5018" w:author="Camilo Andrés Díaz Gómez" w:date="2023-03-17T00:47:00Z"/>
          <w:rPrChange w:id="5019" w:author="Camilo Andrés Díaz Gómez" w:date="2023-03-28T17:42:00Z">
            <w:rPr>
              <w:ins w:id="5020" w:author="Camilo Andrés Díaz Gómez" w:date="2023-03-17T00:47:00Z"/>
              <w:color w:val="000000" w:themeColor="text1"/>
            </w:rPr>
          </w:rPrChange>
        </w:rPr>
        <w:pPrChange w:id="5021" w:author="Camilo Andrés Díaz Gómez" w:date="2023-03-28T17:43:00Z">
          <w:pPr>
            <w:pStyle w:val="PrrAPA"/>
            <w:ind w:firstLine="720"/>
          </w:pPr>
        </w:pPrChange>
      </w:pPr>
      <w:r w:rsidRPr="002B569F">
        <w:rPr>
          <w:rPrChange w:id="5022"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rsidP="002B569F">
      <w:pPr>
        <w:pStyle w:val="PrrAPA"/>
        <w:rPr>
          <w:rPrChange w:id="5023" w:author="Camilo Andrés Díaz Gómez" w:date="2023-03-28T17:42:00Z">
            <w:rPr>
              <w:color w:val="000000" w:themeColor="text1"/>
            </w:rPr>
          </w:rPrChange>
        </w:rPr>
        <w:pPrChange w:id="5024" w:author="Camilo Andrés Díaz Gómez" w:date="2023-03-28T17:43:00Z">
          <w:pPr>
            <w:pStyle w:val="PrrAPA"/>
            <w:ind w:firstLine="708"/>
          </w:pPr>
        </w:pPrChange>
      </w:pPr>
    </w:p>
    <w:p w14:paraId="43F189AC" w14:textId="1459F868" w:rsidR="0027258A" w:rsidRPr="002B569F" w:rsidRDefault="0027258A" w:rsidP="002B569F">
      <w:pPr>
        <w:pStyle w:val="Ttulo4"/>
        <w:rPr>
          <w:ins w:id="5025" w:author="Camilo Andrés Díaz Gómez" w:date="2023-03-17T00:47:00Z"/>
          <w:rFonts w:ascii="Times New Roman" w:hAnsi="Times New Roman" w:cs="Times New Roman"/>
          <w:b/>
          <w:bCs/>
          <w:color w:val="auto"/>
          <w:rPrChange w:id="5026" w:author="Camilo Andrés Díaz Gómez" w:date="2023-03-28T17:42:00Z">
            <w:rPr>
              <w:ins w:id="5027" w:author="Camilo Andrés Díaz Gómez" w:date="2023-03-17T00:47:00Z"/>
              <w:i/>
              <w:iCs/>
            </w:rPr>
          </w:rPrChange>
        </w:rPr>
        <w:pPrChange w:id="5028" w:author="Camilo Andrés Díaz Gómez" w:date="2023-03-28T17:43:00Z">
          <w:pPr>
            <w:pStyle w:val="PrrAPA"/>
            <w:ind w:firstLine="0"/>
          </w:pPr>
        </w:pPrChange>
      </w:pPr>
      <w:r w:rsidRPr="002B569F">
        <w:rPr>
          <w:rFonts w:ascii="Times New Roman" w:hAnsi="Times New Roman" w:cs="Times New Roman"/>
          <w:b/>
          <w:bCs/>
          <w:color w:val="auto"/>
          <w:rPrChange w:id="5029" w:author="Camilo Andrés Díaz Gómez" w:date="2023-03-28T17:42:00Z">
            <w:rPr>
              <w:i/>
              <w:iCs/>
            </w:rPr>
          </w:rPrChange>
        </w:rPr>
        <w:t xml:space="preserve">Tareas </w:t>
      </w:r>
    </w:p>
    <w:p w14:paraId="5A9B5ABD" w14:textId="77777777" w:rsidR="00EE67FE" w:rsidRPr="002B569F" w:rsidRDefault="00EE67FE" w:rsidP="002B569F">
      <w:pPr>
        <w:pStyle w:val="PrrAPA"/>
        <w:ind w:firstLine="0"/>
        <w:rPr>
          <w:b/>
          <w:bCs/>
          <w:i/>
          <w:iCs/>
          <w:rPrChange w:id="5030" w:author="Camilo Andrés Díaz Gómez" w:date="2023-03-28T17:42:00Z">
            <w:rPr>
              <w:b/>
              <w:bCs/>
              <w:i/>
              <w:iCs/>
              <w:color w:val="000000" w:themeColor="text1"/>
            </w:rPr>
          </w:rPrChange>
        </w:rPr>
      </w:pPr>
    </w:p>
    <w:p w14:paraId="53CEC7E1" w14:textId="24A1AC11" w:rsidR="00876DB9" w:rsidRPr="002B569F" w:rsidRDefault="0027258A" w:rsidP="002B569F">
      <w:pPr>
        <w:pStyle w:val="Ttulo5"/>
        <w:ind w:firstLine="708"/>
        <w:rPr>
          <w:ins w:id="5031" w:author="Camilo Andrés Díaz Gómez" w:date="2023-03-17T00:47:00Z"/>
          <w:rFonts w:ascii="Times New Roman" w:hAnsi="Times New Roman" w:cs="Times New Roman"/>
          <w:b/>
          <w:bCs/>
          <w:color w:val="auto"/>
          <w:rPrChange w:id="5032" w:author="Camilo Andrés Díaz Gómez" w:date="2023-03-28T17:42:00Z">
            <w:rPr>
              <w:ins w:id="5033" w:author="Camilo Andrés Díaz Gómez" w:date="2023-03-17T00:47:00Z"/>
            </w:rPr>
          </w:rPrChange>
        </w:rPr>
        <w:pPrChange w:id="5034" w:author="Camilo Andrés Díaz Gómez" w:date="2023-03-28T17:43:00Z">
          <w:pPr>
            <w:spacing w:after="160"/>
            <w:ind w:firstLine="720"/>
            <w:jc w:val="left"/>
          </w:pPr>
        </w:pPrChange>
      </w:pPr>
      <w:r w:rsidRPr="002B569F">
        <w:rPr>
          <w:rFonts w:ascii="Times New Roman" w:hAnsi="Times New Roman" w:cs="Times New Roman"/>
          <w:b/>
          <w:bCs/>
          <w:color w:val="auto"/>
          <w:rPrChange w:id="5035" w:author="Camilo Andrés Díaz Gómez" w:date="2023-03-28T17:42:00Z">
            <w:rPr/>
          </w:rPrChange>
        </w:rPr>
        <w:t>Actividad 20</w:t>
      </w:r>
      <w:ins w:id="5036" w:author="Camilo Andrés Díaz Gómez" w:date="2023-03-15T19:23:00Z">
        <w:r w:rsidR="00876DB9" w:rsidRPr="002B569F">
          <w:rPr>
            <w:rFonts w:ascii="Times New Roman" w:hAnsi="Times New Roman" w:cs="Times New Roman"/>
            <w:b/>
            <w:bCs/>
            <w:color w:val="auto"/>
            <w:rPrChange w:id="5037" w:author="Camilo Andrés Díaz Gómez" w:date="2023-03-28T17:42:00Z">
              <w:rPr/>
            </w:rPrChange>
          </w:rPr>
          <w:t>.</w:t>
        </w:r>
      </w:ins>
    </w:p>
    <w:p w14:paraId="6952D593" w14:textId="77777777" w:rsidR="00EE67FE" w:rsidRPr="002B569F" w:rsidRDefault="00EE67FE" w:rsidP="002B569F">
      <w:pPr>
        <w:pStyle w:val="PrrAPA"/>
        <w:rPr>
          <w:ins w:id="5038" w:author="Camilo Andrés Díaz Gómez" w:date="2023-03-15T19:23:00Z"/>
        </w:rPr>
        <w:pPrChange w:id="5039" w:author="Camilo Andrés Díaz Gómez" w:date="2023-03-28T17:43:00Z">
          <w:pPr>
            <w:spacing w:after="160"/>
            <w:ind w:firstLine="720"/>
            <w:jc w:val="left"/>
          </w:pPr>
        </w:pPrChange>
      </w:pPr>
    </w:p>
    <w:p w14:paraId="243B5584" w14:textId="090DA650" w:rsidR="0027258A" w:rsidRPr="002B569F" w:rsidRDefault="0027258A" w:rsidP="002B569F">
      <w:pPr>
        <w:pStyle w:val="PrrAPA"/>
        <w:rPr>
          <w:ins w:id="5040" w:author="Camilo Andrés Díaz Gómez" w:date="2023-03-15T19:23:00Z"/>
        </w:rPr>
        <w:pPrChange w:id="5041" w:author="Camilo Andrés Díaz Gómez" w:date="2023-03-28T17:43:00Z">
          <w:pPr>
            <w:spacing w:after="160"/>
            <w:ind w:firstLine="720"/>
            <w:jc w:val="left"/>
          </w:pPr>
        </w:pPrChange>
      </w:pPr>
      <w:del w:id="5042" w:author="Camilo Andrés Díaz Gómez" w:date="2023-03-15T19:23:00Z">
        <w:r w:rsidRPr="002B569F" w:rsidDel="00876DB9">
          <w:rPr>
            <w:b/>
            <w:bCs/>
            <w:rPrChange w:id="5043" w:author="Camilo Andrés Díaz Gómez" w:date="2023-03-28T17:42:00Z">
              <w:rPr/>
            </w:rPrChange>
          </w:rPr>
          <w:delText xml:space="preserve">: </w:delText>
        </w:r>
      </w:del>
      <w:r w:rsidRPr="002B569F">
        <w:rPr>
          <w:b/>
          <w:bCs/>
          <w:rPrChange w:id="5044" w:author="Camilo Andrés Díaz Gómez" w:date="2023-03-28T17:42:00Z">
            <w:rPr/>
          </w:rPrChange>
        </w:rPr>
        <w:t>Pruebas funcionales al código</w:t>
      </w:r>
      <w:ins w:id="5045" w:author="Camilo Andrés Díaz Gómez" w:date="2023-03-15T19:22:00Z">
        <w:r w:rsidR="00876DB9" w:rsidRPr="002B569F">
          <w:rPr>
            <w:b/>
            <w:bCs/>
            <w:rPrChange w:id="5046"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5047" w:author="Camilo Andrés Díaz Gómez" w:date="2023-03-15T19:22:00Z">
        <w:r w:rsidRPr="002B569F" w:rsidDel="00876DB9">
          <w:delText>.</w:delText>
        </w:r>
      </w:del>
    </w:p>
    <w:p w14:paraId="019586E3" w14:textId="77777777" w:rsidR="00876DB9" w:rsidRPr="002B569F" w:rsidRDefault="00876DB9" w:rsidP="002B569F">
      <w:pPr>
        <w:pStyle w:val="PrrAPA"/>
        <w:pPrChange w:id="5048" w:author="Camilo Andrés Díaz Gómez" w:date="2023-03-28T17:43:00Z">
          <w:pPr>
            <w:spacing w:after="160"/>
            <w:ind w:firstLine="720"/>
            <w:jc w:val="left"/>
          </w:pPr>
        </w:pPrChange>
      </w:pPr>
    </w:p>
    <w:p w14:paraId="52DD8885" w14:textId="166E4CE8" w:rsidR="00876DB9" w:rsidRPr="002B569F" w:rsidRDefault="0027258A" w:rsidP="002B569F">
      <w:pPr>
        <w:pStyle w:val="Ttulo5"/>
        <w:ind w:firstLine="708"/>
        <w:rPr>
          <w:ins w:id="5049" w:author="Camilo Andrés Díaz Gómez" w:date="2023-03-17T00:47:00Z"/>
          <w:rFonts w:ascii="Times New Roman" w:hAnsi="Times New Roman" w:cs="Times New Roman"/>
          <w:b/>
          <w:bCs/>
          <w:color w:val="auto"/>
          <w:rPrChange w:id="5050" w:author="Camilo Andrés Díaz Gómez" w:date="2023-03-28T17:42:00Z">
            <w:rPr>
              <w:ins w:id="5051" w:author="Camilo Andrés Díaz Gómez" w:date="2023-03-17T00:47:00Z"/>
            </w:rPr>
          </w:rPrChange>
        </w:rPr>
        <w:pPrChange w:id="5052" w:author="Camilo Andrés Díaz Gómez" w:date="2023-03-28T17:43:00Z">
          <w:pPr>
            <w:spacing w:after="160"/>
            <w:ind w:firstLine="720"/>
            <w:jc w:val="left"/>
          </w:pPr>
        </w:pPrChange>
      </w:pPr>
      <w:r w:rsidRPr="002B569F">
        <w:rPr>
          <w:rFonts w:ascii="Times New Roman" w:hAnsi="Times New Roman" w:cs="Times New Roman"/>
          <w:b/>
          <w:bCs/>
          <w:color w:val="auto"/>
          <w:rPrChange w:id="5053" w:author="Camilo Andrés Díaz Gómez" w:date="2023-03-28T17:42:00Z">
            <w:rPr/>
          </w:rPrChange>
        </w:rPr>
        <w:lastRenderedPageBreak/>
        <w:t>Actividad 21</w:t>
      </w:r>
      <w:ins w:id="5054" w:author="Camilo Andrés Díaz Gómez" w:date="2023-03-15T19:23:00Z">
        <w:r w:rsidR="00876DB9" w:rsidRPr="002B569F">
          <w:rPr>
            <w:rFonts w:ascii="Times New Roman" w:hAnsi="Times New Roman" w:cs="Times New Roman"/>
            <w:b/>
            <w:bCs/>
            <w:color w:val="auto"/>
            <w:rPrChange w:id="5055" w:author="Camilo Andrés Díaz Gómez" w:date="2023-03-28T17:42:00Z">
              <w:rPr/>
            </w:rPrChange>
          </w:rPr>
          <w:t>.</w:t>
        </w:r>
      </w:ins>
    </w:p>
    <w:p w14:paraId="208914F5" w14:textId="77777777" w:rsidR="00EE67FE" w:rsidRPr="002B569F" w:rsidRDefault="00EE67FE" w:rsidP="002B569F">
      <w:pPr>
        <w:pStyle w:val="PrrAPA"/>
        <w:rPr>
          <w:ins w:id="5056" w:author="Camilo Andrés Díaz Gómez" w:date="2023-03-15T19:23:00Z"/>
        </w:rPr>
        <w:pPrChange w:id="5057" w:author="Camilo Andrés Díaz Gómez" w:date="2023-03-28T17:43:00Z">
          <w:pPr>
            <w:spacing w:after="160"/>
            <w:ind w:firstLine="720"/>
            <w:jc w:val="left"/>
          </w:pPr>
        </w:pPrChange>
      </w:pPr>
    </w:p>
    <w:p w14:paraId="134C6E1D" w14:textId="07133BE8" w:rsidR="0027258A" w:rsidRPr="002B569F" w:rsidRDefault="0027258A" w:rsidP="002B569F">
      <w:pPr>
        <w:pStyle w:val="PrrAPA"/>
        <w:rPr>
          <w:ins w:id="5058" w:author="Camilo Andrés Díaz Gómez" w:date="2023-03-15T19:27:00Z"/>
        </w:rPr>
        <w:pPrChange w:id="5059" w:author="Camilo Andrés Díaz Gómez" w:date="2023-03-28T17:43:00Z">
          <w:pPr>
            <w:spacing w:after="160"/>
            <w:ind w:firstLine="720"/>
            <w:jc w:val="left"/>
          </w:pPr>
        </w:pPrChange>
      </w:pPr>
      <w:del w:id="5060" w:author="Camilo Andrés Díaz Gómez" w:date="2023-03-15T19:23:00Z">
        <w:r w:rsidRPr="002B569F" w:rsidDel="00876DB9">
          <w:rPr>
            <w:b/>
            <w:bCs/>
            <w:rPrChange w:id="5061" w:author="Camilo Andrés Díaz Gómez" w:date="2023-03-28T17:42:00Z">
              <w:rPr/>
            </w:rPrChange>
          </w:rPr>
          <w:delText>:</w:delText>
        </w:r>
      </w:del>
      <w:del w:id="5062" w:author="Camilo Andrés Díaz Gómez" w:date="2023-03-15T19:24:00Z">
        <w:r w:rsidRPr="002B569F" w:rsidDel="00876DB9">
          <w:rPr>
            <w:b/>
            <w:bCs/>
            <w:rPrChange w:id="5063" w:author="Camilo Andrés Díaz Gómez" w:date="2023-03-28T17:42:00Z">
              <w:rPr/>
            </w:rPrChange>
          </w:rPr>
          <w:delText xml:space="preserve"> </w:delText>
        </w:r>
      </w:del>
      <w:r w:rsidRPr="002B569F">
        <w:rPr>
          <w:b/>
          <w:bCs/>
          <w:rPrChange w:id="5064" w:author="Camilo Andrés Díaz Gómez" w:date="2023-03-28T17:42:00Z">
            <w:rPr/>
          </w:rPrChange>
        </w:rPr>
        <w:t>Comparación de datos reales con los datos obtenidos mediante el modelo realizado</w:t>
      </w:r>
      <w:ins w:id="5065" w:author="Camilo Andrés Díaz Gómez" w:date="2023-03-15T19:23:00Z">
        <w:r w:rsidR="00876DB9" w:rsidRPr="002B569F">
          <w:t>:</w:t>
        </w:r>
      </w:ins>
      <w:ins w:id="5066" w:author="Camilo Andrés Díaz Gómez" w:date="2023-03-15T19:25:00Z">
        <w:r w:rsidR="00876DB9" w:rsidRPr="002B569F">
          <w:t xml:space="preserve"> En esta actividad se compararán los datos reales con los datos obtenidos a través de</w:t>
        </w:r>
      </w:ins>
      <w:ins w:id="5067" w:author="Camilo Andrés Díaz Gómez" w:date="2023-03-15T19:26:00Z">
        <w:r w:rsidR="00876DB9" w:rsidRPr="002B569F">
          <w:t xml:space="preserve"> los </w:t>
        </w:r>
      </w:ins>
      <w:ins w:id="5068" w:author="Camilo Andrés Díaz Gómez" w:date="2023-03-15T19:25:00Z">
        <w:r w:rsidR="00876DB9" w:rsidRPr="002B569F">
          <w:t>modelo</w:t>
        </w:r>
      </w:ins>
      <w:ins w:id="5069" w:author="Camilo Andrés Díaz Gómez" w:date="2023-03-15T19:26:00Z">
        <w:r w:rsidR="00876DB9" w:rsidRPr="002B569F">
          <w:t>s</w:t>
        </w:r>
      </w:ins>
      <w:ins w:id="5070" w:author="Camilo Andrés Díaz Gómez" w:date="2023-03-15T19:25:00Z">
        <w:r w:rsidR="00876DB9" w:rsidRPr="002B569F">
          <w:t xml:space="preserve"> construido</w:t>
        </w:r>
      </w:ins>
      <w:ins w:id="5071" w:author="Camilo Andrés Díaz Gómez" w:date="2023-03-15T19:26:00Z">
        <w:r w:rsidR="00876DB9" w:rsidRPr="002B569F">
          <w:t>s</w:t>
        </w:r>
      </w:ins>
      <w:ins w:id="5072"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5073" w:author="Camilo Andrés Díaz Gómez" w:date="2023-03-15T19:23:00Z">
        <w:r w:rsidRPr="002B569F" w:rsidDel="00876DB9">
          <w:delText>.</w:delText>
        </w:r>
      </w:del>
    </w:p>
    <w:p w14:paraId="3E9A2DED" w14:textId="77777777" w:rsidR="00876DB9" w:rsidRPr="002B569F" w:rsidRDefault="00876DB9" w:rsidP="002B569F">
      <w:pPr>
        <w:pStyle w:val="PrrAPA"/>
        <w:rPr>
          <w:ins w:id="5074" w:author="Camilo Andrés Díaz Gómez" w:date="2023-03-15T19:27:00Z"/>
        </w:rPr>
        <w:pPrChange w:id="5075" w:author="Camilo Andrés Díaz Gómez" w:date="2023-03-28T17:43:00Z">
          <w:pPr>
            <w:spacing w:after="160"/>
            <w:ind w:firstLine="720"/>
            <w:jc w:val="left"/>
          </w:pPr>
        </w:pPrChange>
      </w:pPr>
    </w:p>
    <w:p w14:paraId="07EDE663" w14:textId="57F24532" w:rsidR="00876DB9" w:rsidRPr="002B569F" w:rsidRDefault="00876DB9" w:rsidP="002B569F">
      <w:pPr>
        <w:pStyle w:val="PrrAPA"/>
        <w:pPrChange w:id="5076" w:author="Camilo Andrés Díaz Gómez" w:date="2023-03-28T17:43:00Z">
          <w:pPr>
            <w:spacing w:after="160"/>
            <w:ind w:firstLine="720"/>
            <w:jc w:val="left"/>
          </w:pPr>
        </w:pPrChange>
      </w:pPr>
      <w:ins w:id="5077" w:author="Camilo Andrés Díaz Gómez" w:date="2023-03-15T19:27:00Z">
        <w:r w:rsidRPr="002B569F">
          <w:t>Es importante mencionar que en esta fase también se pueden realizar ajustes y mejoras a l</w:t>
        </w:r>
      </w:ins>
      <w:ins w:id="5078" w:author="Camilo Andrés Díaz Gómez" w:date="2023-03-15T19:28:00Z">
        <w:r w:rsidRPr="002B569F">
          <w:t>os</w:t>
        </w:r>
      </w:ins>
      <w:ins w:id="5079" w:author="Camilo Andrés Díaz Gómez" w:date="2023-03-15T19:27:00Z">
        <w:r w:rsidRPr="002B569F">
          <w:t xml:space="preserve"> modelo</w:t>
        </w:r>
      </w:ins>
      <w:ins w:id="5080" w:author="Camilo Andrés Díaz Gómez" w:date="2023-03-15T19:28:00Z">
        <w:r w:rsidRPr="002B569F">
          <w:t>s</w:t>
        </w:r>
      </w:ins>
      <w:ins w:id="5081"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rsidP="002B569F">
      <w:pPr>
        <w:pStyle w:val="PrrAPA"/>
        <w:rPr>
          <w:del w:id="5082" w:author="Camilo Andrés Díaz Gómez" w:date="2023-03-15T19:26:00Z"/>
        </w:rPr>
        <w:pPrChange w:id="5083" w:author="Camilo Andrés Díaz Gómez" w:date="2023-03-28T17:43:00Z">
          <w:pPr>
            <w:pStyle w:val="PrrAPA"/>
          </w:pPr>
        </w:pPrChange>
      </w:pPr>
    </w:p>
    <w:p w14:paraId="2EB55AF1" w14:textId="77777777" w:rsidR="00876DB9" w:rsidRPr="002B569F" w:rsidRDefault="00876DB9" w:rsidP="002B569F">
      <w:pPr>
        <w:pStyle w:val="PrrAPA"/>
        <w:rPr>
          <w:ins w:id="5084" w:author="Camilo Andrés Díaz Gómez" w:date="2023-03-15T19:26:00Z"/>
        </w:rPr>
        <w:pPrChange w:id="5085" w:author="Camilo Andrés Díaz Gómez" w:date="2023-03-28T17:43:00Z">
          <w:pPr>
            <w:pStyle w:val="PrrAPA"/>
            <w:ind w:firstLine="0"/>
          </w:pPr>
        </w:pPrChange>
      </w:pPr>
    </w:p>
    <w:p w14:paraId="2201F371" w14:textId="25F033DB" w:rsidR="0027258A" w:rsidRPr="002B569F" w:rsidRDefault="0027258A" w:rsidP="002B569F">
      <w:pPr>
        <w:pStyle w:val="Ttulo3"/>
        <w:rPr>
          <w:ins w:id="5086" w:author="Camilo Andrés Díaz Gómez" w:date="2023-03-17T00:47:00Z"/>
          <w:rFonts w:ascii="Times New Roman" w:hAnsi="Times New Roman" w:cs="Times New Roman"/>
          <w:b/>
          <w:bCs/>
          <w:color w:val="auto"/>
          <w:rPrChange w:id="5087" w:author="Camilo Andrés Díaz Gómez" w:date="2023-03-28T17:42:00Z">
            <w:rPr>
              <w:ins w:id="5088" w:author="Camilo Andrés Díaz Gómez" w:date="2023-03-17T00:47:00Z"/>
            </w:rPr>
          </w:rPrChange>
        </w:rPr>
        <w:pPrChange w:id="5089" w:author="Camilo Andrés Díaz Gómez" w:date="2023-03-28T17:43:00Z">
          <w:pPr>
            <w:pStyle w:val="PrrAPA"/>
            <w:ind w:firstLine="0"/>
          </w:pPr>
        </w:pPrChange>
      </w:pPr>
      <w:bookmarkStart w:id="5090" w:name="_Toc130919822"/>
      <w:r w:rsidRPr="002B569F">
        <w:rPr>
          <w:rFonts w:ascii="Times New Roman" w:hAnsi="Times New Roman" w:cs="Times New Roman"/>
          <w:b/>
          <w:bCs/>
          <w:color w:val="auto"/>
          <w:rPrChange w:id="5091" w:author="Camilo Andrés Díaz Gómez" w:date="2023-03-28T17:42:00Z">
            <w:rPr/>
          </w:rPrChange>
        </w:rPr>
        <w:t>Despliegue</w:t>
      </w:r>
      <w:bookmarkEnd w:id="5090"/>
    </w:p>
    <w:p w14:paraId="441E4C29" w14:textId="77777777" w:rsidR="00EE67FE" w:rsidRPr="002B569F" w:rsidRDefault="00EE67FE" w:rsidP="002B569F">
      <w:pPr>
        <w:pStyle w:val="PrrAPA"/>
        <w:rPr>
          <w:rPrChange w:id="5092" w:author="Camilo Andrés Díaz Gómez" w:date="2023-03-28T17:42:00Z">
            <w:rPr>
              <w:b/>
              <w:bCs/>
              <w:color w:val="000000" w:themeColor="text1"/>
            </w:rPr>
          </w:rPrChange>
        </w:rPr>
        <w:pPrChange w:id="5093"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rsidP="002B569F">
      <w:pPr>
        <w:pStyle w:val="PrrAPA"/>
        <w:rPr>
          <w:rPrChange w:id="5094" w:author="Camilo Andrés Díaz Gómez" w:date="2023-03-28T17:42:00Z">
            <w:rPr>
              <w:b/>
              <w:bCs/>
              <w:i/>
              <w:iCs/>
              <w:color w:val="000000" w:themeColor="text1"/>
            </w:rPr>
          </w:rPrChange>
        </w:rPr>
        <w:pPrChange w:id="5095" w:author="Camilo Andrés Díaz Gómez" w:date="2023-03-28T17:43:00Z">
          <w:pPr>
            <w:pStyle w:val="PrrAPA"/>
            <w:ind w:firstLine="0"/>
          </w:pPr>
        </w:pPrChange>
      </w:pPr>
    </w:p>
    <w:p w14:paraId="4BE57175" w14:textId="6A0A4585" w:rsidR="0027258A" w:rsidRPr="002B569F" w:rsidRDefault="0027258A" w:rsidP="002B569F">
      <w:pPr>
        <w:pStyle w:val="Ttulo4"/>
        <w:rPr>
          <w:ins w:id="5096" w:author="Camilo Andrés Díaz Gómez" w:date="2023-03-17T00:47:00Z"/>
          <w:rFonts w:ascii="Times New Roman" w:hAnsi="Times New Roman" w:cs="Times New Roman"/>
          <w:b/>
          <w:bCs/>
          <w:color w:val="auto"/>
          <w:rPrChange w:id="5097" w:author="Camilo Andrés Díaz Gómez" w:date="2023-03-28T17:42:00Z">
            <w:rPr>
              <w:ins w:id="5098" w:author="Camilo Andrés Díaz Gómez" w:date="2023-03-17T00:47:00Z"/>
              <w:i/>
              <w:iCs/>
            </w:rPr>
          </w:rPrChange>
        </w:rPr>
        <w:pPrChange w:id="5099" w:author="Camilo Andrés Díaz Gómez" w:date="2023-03-28T17:43:00Z">
          <w:pPr>
            <w:pStyle w:val="PrrAPA"/>
            <w:ind w:firstLine="0"/>
          </w:pPr>
        </w:pPrChange>
      </w:pPr>
      <w:r w:rsidRPr="002B569F">
        <w:rPr>
          <w:rFonts w:ascii="Times New Roman" w:hAnsi="Times New Roman" w:cs="Times New Roman"/>
          <w:b/>
          <w:bCs/>
          <w:color w:val="auto"/>
          <w:rPrChange w:id="5100" w:author="Camilo Andrés Díaz Gómez" w:date="2023-03-28T17:42:00Z">
            <w:rPr>
              <w:i/>
              <w:iCs/>
            </w:rPr>
          </w:rPrChange>
        </w:rPr>
        <w:t>Tareas</w:t>
      </w:r>
    </w:p>
    <w:p w14:paraId="2719F51B" w14:textId="77777777" w:rsidR="00EE67FE" w:rsidRPr="002B569F" w:rsidRDefault="00EE67FE" w:rsidP="002B569F">
      <w:pPr>
        <w:pStyle w:val="PrrAPA"/>
        <w:rPr>
          <w:rPrChange w:id="5101" w:author="Camilo Andrés Díaz Gómez" w:date="2023-03-28T17:42:00Z">
            <w:rPr>
              <w:b/>
              <w:bCs/>
              <w:i/>
              <w:iCs/>
              <w:color w:val="000000" w:themeColor="text1"/>
            </w:rPr>
          </w:rPrChange>
        </w:rPr>
        <w:pPrChange w:id="5102" w:author="Camilo Andrés Díaz Gómez" w:date="2023-03-28T17:43:00Z">
          <w:pPr>
            <w:pStyle w:val="PrrAPA"/>
            <w:ind w:firstLine="0"/>
          </w:pPr>
        </w:pPrChange>
      </w:pPr>
    </w:p>
    <w:p w14:paraId="7C45A5AA" w14:textId="50C1AF91" w:rsidR="004C4EDB" w:rsidRPr="002B569F" w:rsidDel="00AC7859" w:rsidRDefault="004C4EDB" w:rsidP="002B569F">
      <w:pPr>
        <w:spacing w:after="160"/>
        <w:ind w:firstLine="720"/>
        <w:jc w:val="left"/>
        <w:rPr>
          <w:del w:id="5103" w:author="Steff Guzmán" w:date="2023-03-13T19:55:00Z"/>
          <w:rFonts w:cs="Times New Roman"/>
          <w:b/>
          <w:bCs/>
          <w:iCs/>
          <w:szCs w:val="24"/>
          <w:rPrChange w:id="5104" w:author="Camilo Andrés Díaz Gómez" w:date="2023-03-28T17:42:00Z">
            <w:rPr>
              <w:del w:id="5105" w:author="Steff Guzmán" w:date="2023-03-13T19:55:00Z"/>
              <w:rFonts w:cs="Times New Roman"/>
              <w:b/>
              <w:bCs/>
              <w:iCs/>
              <w:color w:val="000000" w:themeColor="text1"/>
              <w:szCs w:val="24"/>
            </w:rPr>
          </w:rPrChange>
        </w:rPr>
        <w:pPrChange w:id="5106" w:author="Camilo Andrés Díaz Gómez" w:date="2023-03-28T17:43:00Z">
          <w:pPr>
            <w:spacing w:after="160"/>
            <w:ind w:firstLine="720"/>
            <w:jc w:val="left"/>
          </w:pPr>
        </w:pPrChange>
      </w:pPr>
    </w:p>
    <w:p w14:paraId="58CDEF01" w14:textId="5348AB67" w:rsidR="00127098" w:rsidRPr="002B569F" w:rsidRDefault="0027258A" w:rsidP="002B569F">
      <w:pPr>
        <w:pStyle w:val="Ttulo5"/>
        <w:ind w:firstLine="708"/>
        <w:rPr>
          <w:ins w:id="5107" w:author="Camilo Andrés Díaz Gómez" w:date="2023-03-17T00:47:00Z"/>
          <w:rFonts w:ascii="Times New Roman" w:hAnsi="Times New Roman" w:cs="Times New Roman"/>
          <w:b/>
          <w:bCs/>
          <w:color w:val="auto"/>
          <w:rPrChange w:id="5108" w:author="Camilo Andrés Díaz Gómez" w:date="2023-03-28T17:42:00Z">
            <w:rPr>
              <w:ins w:id="5109" w:author="Camilo Andrés Díaz Gómez" w:date="2023-03-17T00:47:00Z"/>
            </w:rPr>
          </w:rPrChange>
        </w:rPr>
        <w:pPrChange w:id="5110" w:author="Camilo Andrés Díaz Gómez" w:date="2023-03-28T17:43:00Z">
          <w:pPr>
            <w:spacing w:after="160"/>
            <w:ind w:firstLine="720"/>
            <w:jc w:val="left"/>
          </w:pPr>
        </w:pPrChange>
      </w:pPr>
      <w:r w:rsidRPr="002B569F">
        <w:rPr>
          <w:rFonts w:ascii="Times New Roman" w:hAnsi="Times New Roman" w:cs="Times New Roman"/>
          <w:b/>
          <w:bCs/>
          <w:color w:val="auto"/>
          <w:rPrChange w:id="5111" w:author="Camilo Andrés Díaz Gómez" w:date="2023-03-28T17:42:00Z">
            <w:rPr/>
          </w:rPrChange>
        </w:rPr>
        <w:t>Actividad 22</w:t>
      </w:r>
      <w:r w:rsidR="003E2519" w:rsidRPr="002B569F">
        <w:rPr>
          <w:rFonts w:ascii="Times New Roman" w:hAnsi="Times New Roman" w:cs="Times New Roman"/>
          <w:b/>
          <w:bCs/>
          <w:color w:val="auto"/>
          <w:rPrChange w:id="5112" w:author="Camilo Andrés Díaz Gómez" w:date="2023-03-28T17:42:00Z">
            <w:rPr/>
          </w:rPrChange>
        </w:rPr>
        <w:t>.</w:t>
      </w:r>
    </w:p>
    <w:p w14:paraId="25E47B84" w14:textId="77777777" w:rsidR="00EE67FE" w:rsidRPr="002B569F" w:rsidRDefault="00EE67FE" w:rsidP="002B569F">
      <w:pPr>
        <w:spacing w:after="160"/>
        <w:ind w:firstLine="720"/>
        <w:jc w:val="left"/>
        <w:rPr>
          <w:ins w:id="5113" w:author="Camilo Andrés Díaz Gómez" w:date="2023-03-15T19:28:00Z"/>
          <w:rFonts w:cs="Times New Roman"/>
          <w:b/>
          <w:bCs/>
          <w:iCs/>
          <w:szCs w:val="24"/>
          <w:rPrChange w:id="5114" w:author="Camilo Andrés Díaz Gómez" w:date="2023-03-28T17:42:00Z">
            <w:rPr>
              <w:ins w:id="5115" w:author="Camilo Andrés Díaz Gómez" w:date="2023-03-15T19:28:00Z"/>
              <w:rFonts w:cs="Times New Roman"/>
              <w:b/>
              <w:bCs/>
              <w:iCs/>
              <w:color w:val="000000" w:themeColor="text1"/>
              <w:szCs w:val="24"/>
            </w:rPr>
          </w:rPrChange>
        </w:rPr>
      </w:pPr>
    </w:p>
    <w:p w14:paraId="178A64B0" w14:textId="2ED0C145" w:rsidR="00127098" w:rsidRPr="002B569F" w:rsidRDefault="003E2519" w:rsidP="002B569F">
      <w:pPr>
        <w:pStyle w:val="PrrAPA"/>
        <w:rPr>
          <w:ins w:id="5116" w:author="Camilo Andrés Díaz Gómez" w:date="2023-03-15T19:29:00Z"/>
        </w:rPr>
        <w:pPrChange w:id="5117" w:author="Camilo Andrés Díaz Gómez" w:date="2023-03-28T17:43:00Z">
          <w:pPr>
            <w:spacing w:after="160"/>
            <w:ind w:firstLine="720"/>
            <w:jc w:val="left"/>
          </w:pPr>
        </w:pPrChange>
      </w:pPr>
      <w:del w:id="5118" w:author="Camilo Andrés Díaz Gómez" w:date="2023-03-15T19:28:00Z">
        <w:r w:rsidRPr="002B569F" w:rsidDel="00127098">
          <w:rPr>
            <w:b/>
            <w:bCs/>
          </w:rPr>
          <w:delText xml:space="preserve"> </w:delText>
        </w:r>
      </w:del>
      <w:ins w:id="5119" w:author="Camilo Andrés Díaz Gómez" w:date="2023-03-15T19:30:00Z">
        <w:r w:rsidR="00127098" w:rsidRPr="002B569F">
          <w:rPr>
            <w:b/>
            <w:bCs/>
            <w:rPrChange w:id="5120" w:author="Camilo Andrés Díaz Gómez" w:date="2023-03-28T17:42:00Z">
              <w:rPr/>
            </w:rPrChange>
          </w:rPr>
          <w:t>Desarrollo de la estructura de la base de datos:</w:t>
        </w:r>
      </w:ins>
      <w:del w:id="5121" w:author="Camilo Andrés Díaz Gómez" w:date="2023-03-15T19:30:00Z">
        <w:r w:rsidR="0027258A" w:rsidRPr="002B569F" w:rsidDel="00127098">
          <w:rPr>
            <w:b/>
            <w:bCs/>
            <w:rPrChange w:id="5122" w:author="Camilo Andrés Díaz Gómez" w:date="2023-03-28T17:42:00Z">
              <w:rPr/>
            </w:rPrChange>
          </w:rPr>
          <w:delText>Desarrollo de la estructura de la base de datos, también conocido como DDL</w:delText>
        </w:r>
      </w:del>
      <w:del w:id="5123" w:author="Camilo Andrés Díaz Gómez" w:date="2023-03-15T19:29:00Z">
        <w:r w:rsidR="0027258A" w:rsidRPr="002B569F" w:rsidDel="00127098">
          <w:rPr>
            <w:b/>
            <w:bCs/>
            <w:rPrChange w:id="5124" w:author="Camilo Andrés Díaz Gómez" w:date="2023-03-28T17:42:00Z">
              <w:rPr/>
            </w:rPrChange>
          </w:rPr>
          <w:delText>,</w:delText>
        </w:r>
      </w:del>
      <w:del w:id="5125" w:author="Camilo Andrés Díaz Gómez" w:date="2023-03-15T19:30:00Z">
        <w:r w:rsidR="0027258A" w:rsidRPr="002B569F" w:rsidDel="00127098">
          <w:rPr>
            <w:b/>
            <w:bCs/>
            <w:rPrChange w:id="5126" w:author="Camilo Andrés Díaz Gómez" w:date="2023-03-28T17:42:00Z">
              <w:rPr/>
            </w:rPrChange>
          </w:rPr>
          <w:delText xml:space="preserve"> la cual, contendrá los datos previamente obtenidos con el modelo</w:delText>
        </w:r>
      </w:del>
      <w:ins w:id="5127" w:author="Camilo Andrés Díaz Gómez" w:date="2023-03-15T19:29:00Z">
        <w:r w:rsidR="00127098" w:rsidRPr="002B569F">
          <w:rPr>
            <w:b/>
            <w:bCs/>
            <w:rPrChange w:id="5128" w:author="Camilo Andrés Díaz Gómez" w:date="2023-03-28T17:42:00Z">
              <w:rPr/>
            </w:rPrChange>
          </w:rPr>
          <w:t xml:space="preserve"> </w:t>
        </w:r>
      </w:ins>
      <w:del w:id="5129" w:author="Camilo Andrés Díaz Gómez" w:date="2023-03-15T19:28:00Z">
        <w:r w:rsidR="0027258A" w:rsidRPr="002B569F" w:rsidDel="00127098">
          <w:delText>.</w:delText>
        </w:r>
      </w:del>
      <w:ins w:id="5130"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rsidP="002B569F">
      <w:pPr>
        <w:pStyle w:val="PrrAPA"/>
        <w:rPr>
          <w:ins w:id="5131" w:author="Camilo Andrés Díaz Gómez" w:date="2023-03-15T19:29:00Z"/>
        </w:rPr>
        <w:pPrChange w:id="5132" w:author="Camilo Andrés Díaz Gómez" w:date="2023-03-28T17:43:00Z">
          <w:pPr>
            <w:spacing w:after="160"/>
            <w:ind w:firstLine="720"/>
            <w:jc w:val="left"/>
          </w:pPr>
        </w:pPrChange>
      </w:pPr>
    </w:p>
    <w:p w14:paraId="37EC34BF" w14:textId="28556D99" w:rsidR="00127098" w:rsidRPr="002B569F" w:rsidRDefault="00127098" w:rsidP="002B569F">
      <w:pPr>
        <w:pStyle w:val="PrrAPA"/>
        <w:rPr>
          <w:ins w:id="5133" w:author="Camilo Andrés Díaz Gómez" w:date="2023-03-15T19:29:00Z"/>
        </w:rPr>
        <w:pPrChange w:id="5134" w:author="Camilo Andrés Díaz Gómez" w:date="2023-03-28T17:43:00Z">
          <w:pPr>
            <w:spacing w:after="160"/>
            <w:ind w:firstLine="720"/>
            <w:jc w:val="left"/>
          </w:pPr>
        </w:pPrChange>
      </w:pPr>
      <w:ins w:id="5135" w:author="Camilo Andrés Díaz Gómez" w:date="2023-03-15T19:29:00Z">
        <w:r w:rsidRPr="002B569F">
          <w:lastRenderedPageBreak/>
          <w:t>Después de completar esta actividad, se procedería con la carga de los datos previamente obtenidos con el modelo a la base de datos construida</w:t>
        </w:r>
      </w:ins>
      <w:ins w:id="5136" w:author="Camilo Andrés Díaz Gómez" w:date="2023-03-28T15:09:00Z">
        <w:r w:rsidR="00D3228C" w:rsidRPr="002B569F">
          <w:t xml:space="preserve"> por medio de un script realizado en el lenguaje de programación Python</w:t>
        </w:r>
      </w:ins>
      <w:ins w:id="5137" w:author="Camilo Andrés Díaz Gómez" w:date="2023-03-15T19:29:00Z">
        <w:r w:rsidRPr="002B569F">
          <w:t>.</w:t>
        </w:r>
      </w:ins>
    </w:p>
    <w:p w14:paraId="106ED201" w14:textId="77777777" w:rsidR="00127098" w:rsidRPr="002B569F" w:rsidRDefault="00127098" w:rsidP="002B569F">
      <w:pPr>
        <w:pStyle w:val="PrrAPA"/>
        <w:pPrChange w:id="5138"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5139"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5140" w:author="Steff Guzmán" w:date="2023-03-24T16:08:00Z"/>
        </w:rPr>
      </w:pPr>
    </w:p>
    <w:p w14:paraId="0F55150B" w14:textId="2E1399C1" w:rsidR="006E680E" w:rsidRPr="002B569F" w:rsidRDefault="006E680E" w:rsidP="002B569F">
      <w:pPr>
        <w:pStyle w:val="PrrAPA"/>
        <w:rPr>
          <w:ins w:id="5141" w:author="Steff Guzmán" w:date="2023-03-24T16:08:00Z"/>
        </w:rPr>
      </w:pPr>
    </w:p>
    <w:p w14:paraId="2970270C" w14:textId="77777777" w:rsidR="006E680E" w:rsidRPr="002B569F" w:rsidRDefault="006E680E" w:rsidP="002B569F">
      <w:pPr>
        <w:pStyle w:val="PrrAPA"/>
        <w:rPr>
          <w:ins w:id="5142"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rsidP="002B569F">
      <w:pPr>
        <w:pStyle w:val="Descripcin"/>
        <w:spacing w:line="360" w:lineRule="auto"/>
        <w:ind w:left="3540" w:hanging="3540"/>
        <w:rPr>
          <w:del w:id="5143" w:author="Camilo Andrés Díaz Gómez" w:date="2023-03-22T13:23:00Z"/>
          <w:moveTo w:id="5144" w:author="Camilo Andrés Díaz Gómez" w:date="2023-03-14T21:33:00Z"/>
          <w:rFonts w:cs="Times New Roman"/>
          <w:b w:val="0"/>
          <w:bCs/>
          <w:szCs w:val="24"/>
          <w:rPrChange w:id="5145" w:author="Camilo Andrés Díaz Gómez" w:date="2023-03-28T17:42:00Z">
            <w:rPr>
              <w:del w:id="5146" w:author="Camilo Andrés Díaz Gómez" w:date="2023-03-22T13:23:00Z"/>
              <w:moveTo w:id="5147" w:author="Camilo Andrés Díaz Gómez" w:date="2023-03-14T21:33:00Z"/>
              <w:rFonts w:cs="Times New Roman"/>
              <w:color w:val="000000" w:themeColor="text1"/>
            </w:rPr>
          </w:rPrChange>
        </w:rPr>
        <w:pPrChange w:id="5148" w:author="Camilo Andrés Díaz Gómez" w:date="2023-03-28T17:43:00Z">
          <w:pPr>
            <w:pStyle w:val="Descripcin"/>
            <w:ind w:left="3540" w:hanging="3540"/>
          </w:pPr>
        </w:pPrChange>
      </w:pPr>
      <w:moveToRangeStart w:id="5149" w:author="Camilo Andrés Díaz Gómez" w:date="2023-03-14T21:33:00Z" w:name="move129722007"/>
      <w:moveTo w:id="5150" w:author="Camilo Andrés Díaz Gómez" w:date="2023-03-14T21:33:00Z">
        <w:del w:id="5151" w:author="Camilo Andrés Díaz Gómez" w:date="2023-03-22T13:23:00Z">
          <w:r w:rsidRPr="002B569F" w:rsidDel="00F504C8">
            <w:rPr>
              <w:rFonts w:cs="Times New Roman"/>
              <w:szCs w:val="24"/>
            </w:rPr>
            <w:lastRenderedPageBreak/>
            <w:delText xml:space="preserve">Tabla </w:delText>
          </w:r>
          <w:r w:rsidRPr="002B569F" w:rsidDel="00F504C8">
            <w:rPr>
              <w:rFonts w:cs="Times New Roman"/>
              <w:b w:val="0"/>
              <w:iCs w:val="0"/>
              <w:szCs w:val="24"/>
              <w:rPrChange w:id="5152" w:author="Camilo Andrés Díaz Gómez" w:date="2023-03-28T17:42:00Z">
                <w:rPr>
                  <w:rFonts w:cs="Times New Roman"/>
                  <w:b w:val="0"/>
                  <w:iCs w:val="0"/>
                  <w:szCs w:val="24"/>
                </w:rPr>
              </w:rPrChange>
            </w:rPr>
            <w:fldChar w:fldCharType="begin"/>
          </w:r>
          <w:r w:rsidRPr="002B569F" w:rsidDel="00F504C8">
            <w:rPr>
              <w:rFonts w:cs="Times New Roman"/>
              <w:szCs w:val="24"/>
            </w:rPr>
            <w:delInstrText xml:space="preserve"> SEQ Tabla \* ARABIC </w:delInstrText>
          </w:r>
          <w:r w:rsidR="00000000" w:rsidRPr="002B569F">
            <w:rPr>
              <w:rFonts w:cs="Times New Roman"/>
              <w:b w:val="0"/>
              <w:iCs w:val="0"/>
              <w:szCs w:val="24"/>
              <w:rPrChange w:id="5153" w:author="Camilo Andrés Díaz Gómez" w:date="2023-03-28T17:42:00Z">
                <w:rPr>
                  <w:rFonts w:cs="Times New Roman"/>
                  <w:b w:val="0"/>
                  <w:iCs w:val="0"/>
                  <w:szCs w:val="24"/>
                </w:rPr>
              </w:rPrChange>
            </w:rPr>
            <w:fldChar w:fldCharType="separate"/>
          </w:r>
          <w:r w:rsidRPr="002B569F" w:rsidDel="00F504C8">
            <w:rPr>
              <w:rFonts w:cs="Times New Roman"/>
              <w:b w:val="0"/>
              <w:iCs w:val="0"/>
              <w:szCs w:val="24"/>
              <w:rPrChange w:id="5154" w:author="Camilo Andrés Díaz Gómez" w:date="2023-03-28T17:42:00Z">
                <w:rPr>
                  <w:rFonts w:cs="Times New Roman"/>
                  <w:b w:val="0"/>
                  <w:iCs w:val="0"/>
                  <w:szCs w:val="24"/>
                </w:rPr>
              </w:rPrChange>
            </w:rPr>
            <w:fldChar w:fldCharType="end"/>
          </w:r>
        </w:del>
      </w:moveTo>
    </w:p>
    <w:p w14:paraId="53C7096A" w14:textId="30CA4CA2" w:rsidR="005A4444" w:rsidRPr="002B569F" w:rsidDel="00F504C8" w:rsidRDefault="00AE3134" w:rsidP="002B569F">
      <w:pPr>
        <w:pStyle w:val="Descripcin"/>
        <w:spacing w:line="360" w:lineRule="auto"/>
        <w:ind w:left="3540" w:hanging="3540"/>
        <w:rPr>
          <w:ins w:id="5155" w:author="Steff Guzmán" w:date="2023-03-13T19:23:00Z"/>
          <w:del w:id="5156" w:author="Camilo Andrés Díaz Gómez" w:date="2023-03-22T13:23:00Z"/>
          <w:rFonts w:cs="Times New Roman"/>
          <w:rPrChange w:id="5157" w:author="Camilo Andrés Díaz Gómez" w:date="2023-03-28T17:42:00Z">
            <w:rPr>
              <w:ins w:id="5158" w:author="Steff Guzmán" w:date="2023-03-13T19:23:00Z"/>
              <w:del w:id="5159" w:author="Camilo Andrés Díaz Gómez" w:date="2023-03-22T13:23:00Z"/>
              <w:color w:val="000000" w:themeColor="text1"/>
            </w:rPr>
          </w:rPrChange>
        </w:rPr>
        <w:pPrChange w:id="5160" w:author="Camilo Andrés Díaz Gómez" w:date="2023-03-28T17:43:00Z">
          <w:pPr>
            <w:pStyle w:val="PrrAPA"/>
          </w:pPr>
        </w:pPrChange>
      </w:pPr>
      <w:moveTo w:id="5161" w:author="Camilo Andrés Díaz Gómez" w:date="2023-03-14T21:33:00Z">
        <w:del w:id="5162"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5149"/>
    </w:p>
    <w:p w14:paraId="598D9BDB" w14:textId="25FBAC6C" w:rsidR="005A4444" w:rsidRPr="002B569F" w:rsidDel="00AE3134" w:rsidRDefault="005A4444" w:rsidP="002B569F">
      <w:pPr>
        <w:pStyle w:val="PrrAPA"/>
        <w:rPr>
          <w:ins w:id="5163" w:author="Steff Guzmán" w:date="2023-03-13T19:23:00Z"/>
          <w:del w:id="5164" w:author="Camilo Andrés Díaz Gómez" w:date="2023-03-14T21:32:00Z"/>
          <w:rPrChange w:id="5165" w:author="Camilo Andrés Díaz Gómez" w:date="2023-03-28T17:42:00Z">
            <w:rPr>
              <w:ins w:id="5166" w:author="Steff Guzmán" w:date="2023-03-13T19:23:00Z"/>
              <w:del w:id="5167" w:author="Camilo Andrés Díaz Gómez" w:date="2023-03-14T21:32:00Z"/>
              <w:color w:val="000000" w:themeColor="text1"/>
            </w:rPr>
          </w:rPrChange>
        </w:rPr>
        <w:pPrChange w:id="5168" w:author="Camilo Andrés Díaz Gómez" w:date="2023-03-28T17:43:00Z">
          <w:pPr>
            <w:pStyle w:val="PrrAPA"/>
          </w:pPr>
        </w:pPrChange>
      </w:pPr>
    </w:p>
    <w:p w14:paraId="2EB2C2CE" w14:textId="43126202" w:rsidR="005A4444" w:rsidRPr="002B569F" w:rsidDel="00AE3134" w:rsidRDefault="005A4444" w:rsidP="002B569F">
      <w:pPr>
        <w:pStyle w:val="PrrAPA"/>
        <w:rPr>
          <w:ins w:id="5169" w:author="Steff Guzmán" w:date="2023-03-13T19:23:00Z"/>
          <w:del w:id="5170" w:author="Camilo Andrés Díaz Gómez" w:date="2023-03-14T21:32:00Z"/>
          <w:rPrChange w:id="5171" w:author="Camilo Andrés Díaz Gómez" w:date="2023-03-28T17:42:00Z">
            <w:rPr>
              <w:ins w:id="5172" w:author="Steff Guzmán" w:date="2023-03-13T19:23:00Z"/>
              <w:del w:id="5173" w:author="Camilo Andrés Díaz Gómez" w:date="2023-03-14T21:32:00Z"/>
              <w:color w:val="000000" w:themeColor="text1"/>
            </w:rPr>
          </w:rPrChange>
        </w:rPr>
        <w:pPrChange w:id="5174" w:author="Camilo Andrés Díaz Gómez" w:date="2023-03-28T17:43:00Z">
          <w:pPr>
            <w:pStyle w:val="PrrAPA"/>
          </w:pPr>
        </w:pPrChange>
      </w:pPr>
    </w:p>
    <w:p w14:paraId="4847F868" w14:textId="3346B81A" w:rsidR="005A4444" w:rsidRPr="002B569F" w:rsidDel="00AE3134" w:rsidRDefault="005A4444" w:rsidP="002B569F">
      <w:pPr>
        <w:pStyle w:val="PrrAPA"/>
        <w:rPr>
          <w:ins w:id="5175" w:author="Steff Guzmán" w:date="2023-03-13T19:23:00Z"/>
          <w:del w:id="5176" w:author="Camilo Andrés Díaz Gómez" w:date="2023-03-14T21:32:00Z"/>
          <w:rPrChange w:id="5177" w:author="Camilo Andrés Díaz Gómez" w:date="2023-03-28T17:42:00Z">
            <w:rPr>
              <w:ins w:id="5178" w:author="Steff Guzmán" w:date="2023-03-13T19:23:00Z"/>
              <w:del w:id="5179" w:author="Camilo Andrés Díaz Gómez" w:date="2023-03-14T21:32:00Z"/>
              <w:color w:val="000000" w:themeColor="text1"/>
            </w:rPr>
          </w:rPrChange>
        </w:rPr>
        <w:pPrChange w:id="5180" w:author="Camilo Andrés Díaz Gómez" w:date="2023-03-28T17:43:00Z">
          <w:pPr>
            <w:pStyle w:val="PrrAPA"/>
          </w:pPr>
        </w:pPrChange>
      </w:pPr>
    </w:p>
    <w:p w14:paraId="72858D4C" w14:textId="3B117AF6" w:rsidR="005A4444" w:rsidRPr="002B569F" w:rsidDel="00AE3134" w:rsidRDefault="005A4444" w:rsidP="002B569F">
      <w:pPr>
        <w:pStyle w:val="PrrAPA"/>
        <w:rPr>
          <w:ins w:id="5181" w:author="Steff Guzmán" w:date="2023-03-13T19:23:00Z"/>
          <w:del w:id="5182" w:author="Camilo Andrés Díaz Gómez" w:date="2023-03-14T21:32:00Z"/>
          <w:rPrChange w:id="5183" w:author="Camilo Andrés Díaz Gómez" w:date="2023-03-28T17:42:00Z">
            <w:rPr>
              <w:ins w:id="5184" w:author="Steff Guzmán" w:date="2023-03-13T19:23:00Z"/>
              <w:del w:id="5185" w:author="Camilo Andrés Díaz Gómez" w:date="2023-03-14T21:32:00Z"/>
              <w:color w:val="000000" w:themeColor="text1"/>
            </w:rPr>
          </w:rPrChange>
        </w:rPr>
        <w:pPrChange w:id="5186" w:author="Camilo Andrés Díaz Gómez" w:date="2023-03-28T17:43:00Z">
          <w:pPr>
            <w:pStyle w:val="PrrAPA"/>
          </w:pPr>
        </w:pPrChange>
      </w:pPr>
    </w:p>
    <w:p w14:paraId="08292E54" w14:textId="28A70E14" w:rsidR="005A4444" w:rsidRPr="002B569F" w:rsidDel="00AE3134" w:rsidRDefault="005A4444" w:rsidP="002B569F">
      <w:pPr>
        <w:pStyle w:val="PrrAPA"/>
        <w:rPr>
          <w:ins w:id="5187" w:author="Steff Guzmán" w:date="2023-03-13T19:23:00Z"/>
          <w:del w:id="5188" w:author="Camilo Andrés Díaz Gómez" w:date="2023-03-14T21:32:00Z"/>
          <w:rPrChange w:id="5189" w:author="Camilo Andrés Díaz Gómez" w:date="2023-03-28T17:42:00Z">
            <w:rPr>
              <w:ins w:id="5190" w:author="Steff Guzmán" w:date="2023-03-13T19:23:00Z"/>
              <w:del w:id="5191" w:author="Camilo Andrés Díaz Gómez" w:date="2023-03-14T21:32:00Z"/>
              <w:color w:val="000000" w:themeColor="text1"/>
            </w:rPr>
          </w:rPrChange>
        </w:rPr>
        <w:pPrChange w:id="5192" w:author="Camilo Andrés Díaz Gómez" w:date="2023-03-28T17:43:00Z">
          <w:pPr>
            <w:pStyle w:val="PrrAPA"/>
          </w:pPr>
        </w:pPrChange>
      </w:pPr>
    </w:p>
    <w:p w14:paraId="799E64D3" w14:textId="2BD3DF85" w:rsidR="005A4444" w:rsidRPr="002B569F" w:rsidDel="00AE3134" w:rsidRDefault="005A4444" w:rsidP="002B569F">
      <w:pPr>
        <w:pStyle w:val="PrrAPA"/>
        <w:rPr>
          <w:ins w:id="5193" w:author="Steff Guzmán" w:date="2023-03-13T19:23:00Z"/>
          <w:del w:id="5194" w:author="Camilo Andrés Díaz Gómez" w:date="2023-03-14T21:32:00Z"/>
          <w:rPrChange w:id="5195" w:author="Camilo Andrés Díaz Gómez" w:date="2023-03-28T17:42:00Z">
            <w:rPr>
              <w:ins w:id="5196" w:author="Steff Guzmán" w:date="2023-03-13T19:23:00Z"/>
              <w:del w:id="5197" w:author="Camilo Andrés Díaz Gómez" w:date="2023-03-14T21:32:00Z"/>
              <w:color w:val="000000" w:themeColor="text1"/>
            </w:rPr>
          </w:rPrChange>
        </w:rPr>
        <w:pPrChange w:id="5198" w:author="Camilo Andrés Díaz Gómez" w:date="2023-03-28T17:43:00Z">
          <w:pPr>
            <w:pStyle w:val="PrrAPA"/>
          </w:pPr>
        </w:pPrChange>
      </w:pPr>
    </w:p>
    <w:p w14:paraId="4CA8F969" w14:textId="7A32CB61" w:rsidR="005A4444" w:rsidRPr="002B569F" w:rsidDel="00AE3134" w:rsidRDefault="005A4444" w:rsidP="002B569F">
      <w:pPr>
        <w:pStyle w:val="PrrAPA"/>
        <w:rPr>
          <w:ins w:id="5199" w:author="Steff Guzmán" w:date="2023-03-13T19:23:00Z"/>
          <w:del w:id="5200" w:author="Camilo Andrés Díaz Gómez" w:date="2023-03-14T21:32:00Z"/>
          <w:rPrChange w:id="5201" w:author="Camilo Andrés Díaz Gómez" w:date="2023-03-28T17:42:00Z">
            <w:rPr>
              <w:ins w:id="5202" w:author="Steff Guzmán" w:date="2023-03-13T19:23:00Z"/>
              <w:del w:id="5203" w:author="Camilo Andrés Díaz Gómez" w:date="2023-03-14T21:32:00Z"/>
              <w:color w:val="000000" w:themeColor="text1"/>
            </w:rPr>
          </w:rPrChange>
        </w:rPr>
        <w:pPrChange w:id="5204" w:author="Camilo Andrés Díaz Gómez" w:date="2023-03-28T17:43:00Z">
          <w:pPr>
            <w:pStyle w:val="PrrAPA"/>
          </w:pPr>
        </w:pPrChange>
      </w:pPr>
    </w:p>
    <w:p w14:paraId="11B85D38" w14:textId="09B12ED2" w:rsidR="005A4444" w:rsidRPr="002B569F" w:rsidDel="00AE3134" w:rsidRDefault="005A4444" w:rsidP="002B569F">
      <w:pPr>
        <w:pStyle w:val="PrrAPA"/>
        <w:rPr>
          <w:ins w:id="5205" w:author="Steff Guzmán" w:date="2023-03-13T19:23:00Z"/>
          <w:del w:id="5206" w:author="Camilo Andrés Díaz Gómez" w:date="2023-03-14T21:32:00Z"/>
          <w:rPrChange w:id="5207" w:author="Camilo Andrés Díaz Gómez" w:date="2023-03-28T17:42:00Z">
            <w:rPr>
              <w:ins w:id="5208" w:author="Steff Guzmán" w:date="2023-03-13T19:23:00Z"/>
              <w:del w:id="5209" w:author="Camilo Andrés Díaz Gómez" w:date="2023-03-14T21:32:00Z"/>
              <w:color w:val="000000" w:themeColor="text1"/>
            </w:rPr>
          </w:rPrChange>
        </w:rPr>
        <w:pPrChange w:id="5210" w:author="Camilo Andrés Díaz Gómez" w:date="2023-03-28T17:43:00Z">
          <w:pPr>
            <w:pStyle w:val="PrrAPA"/>
          </w:pPr>
        </w:pPrChange>
      </w:pPr>
    </w:p>
    <w:p w14:paraId="7DA3799E" w14:textId="02F053F4" w:rsidR="005A4444" w:rsidRPr="002B569F" w:rsidDel="00AE3134" w:rsidRDefault="005A4444" w:rsidP="002B569F">
      <w:pPr>
        <w:pStyle w:val="PrrAPA"/>
        <w:rPr>
          <w:ins w:id="5211" w:author="Steff Guzmán" w:date="2023-03-13T19:23:00Z"/>
          <w:del w:id="5212" w:author="Camilo Andrés Díaz Gómez" w:date="2023-03-14T21:32:00Z"/>
          <w:rPrChange w:id="5213" w:author="Camilo Andrés Díaz Gómez" w:date="2023-03-28T17:42:00Z">
            <w:rPr>
              <w:ins w:id="5214" w:author="Steff Guzmán" w:date="2023-03-13T19:23:00Z"/>
              <w:del w:id="5215" w:author="Camilo Andrés Díaz Gómez" w:date="2023-03-14T21:32:00Z"/>
              <w:color w:val="000000" w:themeColor="text1"/>
            </w:rPr>
          </w:rPrChange>
        </w:rPr>
        <w:pPrChange w:id="5216" w:author="Camilo Andrés Díaz Gómez" w:date="2023-03-28T17:43:00Z">
          <w:pPr>
            <w:pStyle w:val="PrrAPA"/>
          </w:pPr>
        </w:pPrChange>
      </w:pPr>
    </w:p>
    <w:p w14:paraId="097AC0B0" w14:textId="41627E73" w:rsidR="005A4444" w:rsidRPr="002B569F" w:rsidDel="00AE3134" w:rsidRDefault="005A4444" w:rsidP="002B569F">
      <w:pPr>
        <w:pStyle w:val="PrrAPA"/>
        <w:rPr>
          <w:ins w:id="5217" w:author="Steff Guzmán" w:date="2023-03-13T19:23:00Z"/>
          <w:del w:id="5218" w:author="Camilo Andrés Díaz Gómez" w:date="2023-03-14T21:32:00Z"/>
          <w:rPrChange w:id="5219" w:author="Camilo Andrés Díaz Gómez" w:date="2023-03-28T17:42:00Z">
            <w:rPr>
              <w:ins w:id="5220" w:author="Steff Guzmán" w:date="2023-03-13T19:23:00Z"/>
              <w:del w:id="5221" w:author="Camilo Andrés Díaz Gómez" w:date="2023-03-14T21:32:00Z"/>
              <w:color w:val="000000" w:themeColor="text1"/>
            </w:rPr>
          </w:rPrChange>
        </w:rPr>
        <w:pPrChange w:id="5222" w:author="Camilo Andrés Díaz Gómez" w:date="2023-03-28T17:43:00Z">
          <w:pPr>
            <w:pStyle w:val="PrrAPA"/>
          </w:pPr>
        </w:pPrChange>
      </w:pPr>
    </w:p>
    <w:p w14:paraId="1C3ADC81" w14:textId="1F5418F4" w:rsidR="00F504C8" w:rsidRPr="002B569F" w:rsidRDefault="00F504C8" w:rsidP="002B569F">
      <w:pPr>
        <w:pStyle w:val="Descripcin"/>
        <w:keepNext/>
        <w:spacing w:line="360" w:lineRule="auto"/>
        <w:rPr>
          <w:ins w:id="5223" w:author="Camilo Andrés Díaz Gómez" w:date="2023-03-22T13:23:00Z"/>
          <w:rFonts w:cs="Times New Roman"/>
          <w:szCs w:val="24"/>
        </w:rPr>
        <w:pPrChange w:id="5224" w:author="Camilo Andrés Díaz Gómez" w:date="2023-03-28T17:43:00Z">
          <w:pPr/>
        </w:pPrChange>
      </w:pPr>
      <w:bookmarkStart w:id="5225" w:name="_Toc130919831"/>
      <w:ins w:id="5226" w:author="Camilo Andrés Díaz Gómez" w:date="2023-03-22T13:23: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5227" w:author="Camilo Andrés Díaz Gómez" w:date="2023-03-22T13:23:00Z">
        <w:r w:rsidRPr="002B569F">
          <w:rPr>
            <w:rFonts w:cs="Times New Roman"/>
            <w:noProof/>
            <w:szCs w:val="24"/>
          </w:rPr>
          <w:t>2</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Change w:id="5228" w:author="Camilo Andrés Díaz Gómez" w:date="2023-03-28T17:42:00Z">
              <w:rPr>
                <w:b/>
                <w:iCs/>
              </w:rPr>
            </w:rPrChange>
          </w:rPr>
          <w:t>Cronograma de actividades</w:t>
        </w:r>
        <w:bookmarkEnd w:id="5225"/>
      </w:ins>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3DC2E9F3" w14:textId="77777777" w:rsidTr="001A2974">
        <w:trPr>
          <w:cnfStyle w:val="100000000000" w:firstRow="1" w:lastRow="0" w:firstColumn="0" w:lastColumn="0" w:oddVBand="0" w:evenVBand="0" w:oddHBand="0" w:evenHBand="0" w:firstRowFirstColumn="0" w:firstRowLastColumn="0" w:lastRowFirstColumn="0" w:lastRowLastColumn="0"/>
          <w:ins w:id="522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C9BC280" w14:textId="77777777" w:rsidR="00AE3134" w:rsidRPr="002B569F" w:rsidRDefault="00AE3134" w:rsidP="002B569F">
            <w:pPr>
              <w:jc w:val="center"/>
              <w:rPr>
                <w:ins w:id="5230" w:author="Camilo Andrés Díaz Gómez" w:date="2023-03-14T21:33:00Z"/>
                <w:rFonts w:cs="Times New Roman"/>
                <w:color w:val="auto"/>
                <w:szCs w:val="24"/>
                <w:rPrChange w:id="5231" w:author="Camilo Andrés Díaz Gómez" w:date="2023-03-28T17:42:00Z">
                  <w:rPr>
                    <w:ins w:id="5232" w:author="Camilo Andrés Díaz Gómez" w:date="2023-03-14T21:33:00Z"/>
                    <w:rFonts w:cs="Times New Roman"/>
                    <w:szCs w:val="24"/>
                  </w:rPr>
                </w:rPrChange>
              </w:rPr>
            </w:pPr>
          </w:p>
        </w:tc>
        <w:tc>
          <w:tcPr>
            <w:tcW w:w="3828" w:type="dxa"/>
            <w:gridSpan w:val="5"/>
          </w:tcPr>
          <w:p w14:paraId="4E814FFD"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5233" w:author="Camilo Andrés Díaz Gómez" w:date="2023-03-14T21:33:00Z"/>
                <w:rFonts w:cs="Times New Roman"/>
                <w:color w:val="auto"/>
                <w:szCs w:val="24"/>
                <w:rPrChange w:id="5234" w:author="Camilo Andrés Díaz Gómez" w:date="2023-03-28T17:42:00Z">
                  <w:rPr>
                    <w:ins w:id="5235" w:author="Camilo Andrés Díaz Gómez" w:date="2023-03-14T21:33:00Z"/>
                    <w:rFonts w:cs="Times New Roman"/>
                    <w:szCs w:val="24"/>
                  </w:rPr>
                </w:rPrChange>
              </w:rPr>
            </w:pPr>
            <w:ins w:id="5236" w:author="Camilo Andrés Díaz Gómez" w:date="2023-03-14T21:33:00Z">
              <w:r w:rsidRPr="002B569F">
                <w:rPr>
                  <w:rFonts w:cs="Times New Roman"/>
                  <w:color w:val="auto"/>
                  <w:szCs w:val="24"/>
                  <w:rPrChange w:id="5237" w:author="Camilo Andrés Díaz Gómez" w:date="2023-03-28T17:42:00Z">
                    <w:rPr>
                      <w:rFonts w:cs="Times New Roman"/>
                      <w:szCs w:val="24"/>
                    </w:rPr>
                  </w:rPrChange>
                </w:rPr>
                <w:t>Ago.</w:t>
              </w:r>
            </w:ins>
          </w:p>
        </w:tc>
        <w:tc>
          <w:tcPr>
            <w:tcW w:w="2766" w:type="dxa"/>
            <w:gridSpan w:val="4"/>
          </w:tcPr>
          <w:p w14:paraId="51E66C2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238" w:author="Camilo Andrés Díaz Gómez" w:date="2023-03-14T21:33:00Z"/>
                <w:rFonts w:cs="Times New Roman"/>
                <w:color w:val="auto"/>
                <w:szCs w:val="24"/>
                <w:rPrChange w:id="5239" w:author="Camilo Andrés Díaz Gómez" w:date="2023-03-28T17:42:00Z">
                  <w:rPr>
                    <w:ins w:id="5240" w:author="Camilo Andrés Díaz Gómez" w:date="2023-03-14T21:33:00Z"/>
                    <w:rFonts w:cs="Times New Roman"/>
                    <w:szCs w:val="24"/>
                  </w:rPr>
                </w:rPrChange>
              </w:rPr>
            </w:pPr>
            <w:ins w:id="5241" w:author="Camilo Andrés Díaz Gómez" w:date="2023-03-14T21:33:00Z">
              <w:r w:rsidRPr="002B569F">
                <w:rPr>
                  <w:rFonts w:cs="Times New Roman"/>
                  <w:color w:val="auto"/>
                  <w:szCs w:val="24"/>
                  <w:rPrChange w:id="5242" w:author="Camilo Andrés Díaz Gómez" w:date="2023-03-28T17:42:00Z">
                    <w:rPr>
                      <w:rFonts w:cs="Times New Roman"/>
                      <w:szCs w:val="24"/>
                    </w:rPr>
                  </w:rPrChange>
                </w:rPr>
                <w:t>Sept</w:t>
              </w:r>
            </w:ins>
          </w:p>
        </w:tc>
        <w:tc>
          <w:tcPr>
            <w:tcW w:w="2611" w:type="dxa"/>
            <w:gridSpan w:val="4"/>
          </w:tcPr>
          <w:p w14:paraId="0FD127A9"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243" w:author="Camilo Andrés Díaz Gómez" w:date="2023-03-14T21:33:00Z"/>
                <w:rFonts w:cs="Times New Roman"/>
                <w:color w:val="auto"/>
                <w:szCs w:val="24"/>
                <w:rPrChange w:id="5244" w:author="Camilo Andrés Díaz Gómez" w:date="2023-03-28T17:42:00Z">
                  <w:rPr>
                    <w:ins w:id="5245" w:author="Camilo Andrés Díaz Gómez" w:date="2023-03-14T21:33:00Z"/>
                    <w:rFonts w:cs="Times New Roman"/>
                    <w:szCs w:val="24"/>
                  </w:rPr>
                </w:rPrChange>
              </w:rPr>
            </w:pPr>
            <w:ins w:id="5246" w:author="Camilo Andrés Díaz Gómez" w:date="2023-03-14T21:33:00Z">
              <w:r w:rsidRPr="002B569F">
                <w:rPr>
                  <w:rFonts w:cs="Times New Roman"/>
                  <w:color w:val="auto"/>
                  <w:szCs w:val="24"/>
                  <w:rPrChange w:id="5247" w:author="Camilo Andrés Díaz Gómez" w:date="2023-03-28T17:42:00Z">
                    <w:rPr>
                      <w:rFonts w:cs="Times New Roman"/>
                      <w:szCs w:val="24"/>
                    </w:rPr>
                  </w:rPrChange>
                </w:rPr>
                <w:t>Oct</w:t>
              </w:r>
            </w:ins>
          </w:p>
        </w:tc>
        <w:tc>
          <w:tcPr>
            <w:tcW w:w="1852" w:type="dxa"/>
            <w:gridSpan w:val="3"/>
          </w:tcPr>
          <w:p w14:paraId="65EB370A"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248" w:author="Camilo Andrés Díaz Gómez" w:date="2023-03-14T21:33:00Z"/>
                <w:rFonts w:cs="Times New Roman"/>
                <w:color w:val="auto"/>
                <w:szCs w:val="24"/>
                <w:rPrChange w:id="5249" w:author="Camilo Andrés Díaz Gómez" w:date="2023-03-28T17:42:00Z">
                  <w:rPr>
                    <w:ins w:id="5250" w:author="Camilo Andrés Díaz Gómez" w:date="2023-03-14T21:33:00Z"/>
                    <w:rFonts w:cs="Times New Roman"/>
                    <w:szCs w:val="24"/>
                  </w:rPr>
                </w:rPrChange>
              </w:rPr>
            </w:pPr>
            <w:ins w:id="5251" w:author="Camilo Andrés Díaz Gómez" w:date="2023-03-14T21:33:00Z">
              <w:r w:rsidRPr="002B569F">
                <w:rPr>
                  <w:rFonts w:cs="Times New Roman"/>
                  <w:color w:val="auto"/>
                  <w:szCs w:val="24"/>
                  <w:rPrChange w:id="5252" w:author="Camilo Andrés Díaz Gómez" w:date="2023-03-28T17:42:00Z">
                    <w:rPr>
                      <w:rFonts w:cs="Times New Roman"/>
                      <w:szCs w:val="24"/>
                    </w:rPr>
                  </w:rPrChange>
                </w:rPr>
                <w:t>Nov</w:t>
              </w:r>
            </w:ins>
          </w:p>
        </w:tc>
      </w:tr>
      <w:tr w:rsidR="002B569F" w:rsidRPr="002B569F" w14:paraId="78369565" w14:textId="77777777" w:rsidTr="001A2974">
        <w:trPr>
          <w:cnfStyle w:val="000000100000" w:firstRow="0" w:lastRow="0" w:firstColumn="0" w:lastColumn="0" w:oddVBand="0" w:evenVBand="0" w:oddHBand="1" w:evenHBand="0" w:firstRowFirstColumn="0" w:firstRowLastColumn="0" w:lastRowFirstColumn="0" w:lastRowLastColumn="0"/>
          <w:ins w:id="525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8ABE26B" w14:textId="77777777" w:rsidR="00AE3134" w:rsidRPr="002B569F" w:rsidRDefault="00AE3134" w:rsidP="002B569F">
            <w:pPr>
              <w:jc w:val="center"/>
              <w:rPr>
                <w:ins w:id="5254" w:author="Camilo Andrés Díaz Gómez" w:date="2023-03-14T21:33:00Z"/>
                <w:rFonts w:cs="Times New Roman"/>
                <w:color w:val="auto"/>
                <w:szCs w:val="24"/>
                <w:rPrChange w:id="5255" w:author="Camilo Andrés Díaz Gómez" w:date="2023-03-28T17:42:00Z">
                  <w:rPr>
                    <w:ins w:id="5256" w:author="Camilo Andrés Díaz Gómez" w:date="2023-03-14T21:33:00Z"/>
                    <w:rFonts w:cs="Times New Roman"/>
                    <w:szCs w:val="24"/>
                  </w:rPr>
                </w:rPrChange>
              </w:rPr>
            </w:pPr>
            <w:ins w:id="5257" w:author="Camilo Andrés Díaz Gómez" w:date="2023-03-14T21:33:00Z">
              <w:r w:rsidRPr="002B569F">
                <w:rPr>
                  <w:rFonts w:cs="Times New Roman"/>
                  <w:color w:val="auto"/>
                  <w:szCs w:val="24"/>
                  <w:rPrChange w:id="5258" w:author="Camilo Andrés Díaz Gómez" w:date="2023-03-28T17:42:00Z">
                    <w:rPr>
                      <w:rFonts w:cs="Times New Roman"/>
                      <w:szCs w:val="24"/>
                    </w:rPr>
                  </w:rPrChange>
                </w:rPr>
                <w:t>Actividades</w:t>
              </w:r>
            </w:ins>
          </w:p>
        </w:tc>
        <w:tc>
          <w:tcPr>
            <w:tcW w:w="993" w:type="dxa"/>
          </w:tcPr>
          <w:p w14:paraId="051A0AF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59" w:author="Camilo Andrés Díaz Gómez" w:date="2023-03-14T21:33:00Z"/>
                <w:rFonts w:cs="Times New Roman"/>
                <w:szCs w:val="24"/>
              </w:rPr>
            </w:pPr>
            <w:ins w:id="5260" w:author="Camilo Andrés Díaz Gómez" w:date="2023-03-14T21:33:00Z">
              <w:r w:rsidRPr="002B569F">
                <w:rPr>
                  <w:rFonts w:cs="Times New Roman"/>
                  <w:szCs w:val="24"/>
                </w:rPr>
                <w:t>S. 1</w:t>
              </w:r>
            </w:ins>
          </w:p>
        </w:tc>
        <w:tc>
          <w:tcPr>
            <w:tcW w:w="708" w:type="dxa"/>
          </w:tcPr>
          <w:p w14:paraId="5322CB3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61" w:author="Camilo Andrés Díaz Gómez" w:date="2023-03-14T21:33:00Z"/>
                <w:rFonts w:cs="Times New Roman"/>
                <w:szCs w:val="24"/>
              </w:rPr>
            </w:pPr>
            <w:ins w:id="5262" w:author="Camilo Andrés Díaz Gómez" w:date="2023-03-14T21:33:00Z">
              <w:r w:rsidRPr="002B569F">
                <w:rPr>
                  <w:rFonts w:cs="Times New Roman"/>
                  <w:szCs w:val="24"/>
                </w:rPr>
                <w:t>S. 2</w:t>
              </w:r>
            </w:ins>
          </w:p>
        </w:tc>
        <w:tc>
          <w:tcPr>
            <w:tcW w:w="709" w:type="dxa"/>
          </w:tcPr>
          <w:p w14:paraId="78DAECF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63" w:author="Camilo Andrés Díaz Gómez" w:date="2023-03-14T21:33:00Z"/>
                <w:rFonts w:cs="Times New Roman"/>
                <w:szCs w:val="24"/>
              </w:rPr>
            </w:pPr>
            <w:ins w:id="5264" w:author="Camilo Andrés Díaz Gómez" w:date="2023-03-14T21:33:00Z">
              <w:r w:rsidRPr="002B569F">
                <w:rPr>
                  <w:rFonts w:cs="Times New Roman"/>
                  <w:szCs w:val="24"/>
                </w:rPr>
                <w:t>S. 3</w:t>
              </w:r>
            </w:ins>
          </w:p>
        </w:tc>
        <w:tc>
          <w:tcPr>
            <w:tcW w:w="709" w:type="dxa"/>
          </w:tcPr>
          <w:p w14:paraId="01C2E1A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65" w:author="Camilo Andrés Díaz Gómez" w:date="2023-03-14T21:33:00Z"/>
                <w:rFonts w:cs="Times New Roman"/>
                <w:szCs w:val="24"/>
              </w:rPr>
            </w:pPr>
            <w:ins w:id="5266" w:author="Camilo Andrés Díaz Gómez" w:date="2023-03-14T21:33:00Z">
              <w:r w:rsidRPr="002B569F">
                <w:rPr>
                  <w:rFonts w:cs="Times New Roman"/>
                  <w:szCs w:val="24"/>
                </w:rPr>
                <w:t>S. 4</w:t>
              </w:r>
            </w:ins>
          </w:p>
        </w:tc>
        <w:tc>
          <w:tcPr>
            <w:tcW w:w="709" w:type="dxa"/>
          </w:tcPr>
          <w:p w14:paraId="2C58B18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67" w:author="Camilo Andrés Díaz Gómez" w:date="2023-03-14T21:33:00Z"/>
                <w:rFonts w:cs="Times New Roman"/>
                <w:szCs w:val="24"/>
              </w:rPr>
            </w:pPr>
            <w:ins w:id="5268" w:author="Camilo Andrés Díaz Gómez" w:date="2023-03-14T21:33:00Z">
              <w:r w:rsidRPr="002B569F">
                <w:rPr>
                  <w:rFonts w:cs="Times New Roman"/>
                  <w:szCs w:val="24"/>
                </w:rPr>
                <w:t>S. 5</w:t>
              </w:r>
            </w:ins>
          </w:p>
        </w:tc>
        <w:tc>
          <w:tcPr>
            <w:tcW w:w="708" w:type="dxa"/>
          </w:tcPr>
          <w:p w14:paraId="619FF9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69" w:author="Camilo Andrés Díaz Gómez" w:date="2023-03-14T21:33:00Z"/>
                <w:rFonts w:cs="Times New Roman"/>
                <w:szCs w:val="24"/>
              </w:rPr>
            </w:pPr>
            <w:ins w:id="5270" w:author="Camilo Andrés Díaz Gómez" w:date="2023-03-14T21:33:00Z">
              <w:r w:rsidRPr="002B569F">
                <w:rPr>
                  <w:rFonts w:cs="Times New Roman"/>
                  <w:szCs w:val="24"/>
                </w:rPr>
                <w:t>S. 6</w:t>
              </w:r>
            </w:ins>
          </w:p>
        </w:tc>
        <w:tc>
          <w:tcPr>
            <w:tcW w:w="754" w:type="dxa"/>
          </w:tcPr>
          <w:p w14:paraId="51321E2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71" w:author="Camilo Andrés Díaz Gómez" w:date="2023-03-14T21:33:00Z"/>
                <w:rFonts w:cs="Times New Roman"/>
                <w:szCs w:val="24"/>
              </w:rPr>
            </w:pPr>
            <w:ins w:id="5272" w:author="Camilo Andrés Díaz Gómez" w:date="2023-03-14T21:33:00Z">
              <w:r w:rsidRPr="002B569F">
                <w:rPr>
                  <w:rFonts w:cs="Times New Roman"/>
                  <w:szCs w:val="24"/>
                </w:rPr>
                <w:t>S. 7</w:t>
              </w:r>
            </w:ins>
          </w:p>
        </w:tc>
        <w:tc>
          <w:tcPr>
            <w:tcW w:w="652" w:type="dxa"/>
          </w:tcPr>
          <w:p w14:paraId="0ABB826E"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73" w:author="Camilo Andrés Díaz Gómez" w:date="2023-03-14T21:33:00Z"/>
                <w:rFonts w:cs="Times New Roman"/>
                <w:szCs w:val="24"/>
              </w:rPr>
            </w:pPr>
            <w:ins w:id="5274" w:author="Camilo Andrés Díaz Gómez" w:date="2023-03-14T21:33:00Z">
              <w:r w:rsidRPr="002B569F">
                <w:rPr>
                  <w:rFonts w:cs="Times New Roman"/>
                  <w:szCs w:val="24"/>
                </w:rPr>
                <w:t>S. 8</w:t>
              </w:r>
            </w:ins>
          </w:p>
        </w:tc>
        <w:tc>
          <w:tcPr>
            <w:tcW w:w="652" w:type="dxa"/>
          </w:tcPr>
          <w:p w14:paraId="56877BA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75" w:author="Camilo Andrés Díaz Gómez" w:date="2023-03-14T21:33:00Z"/>
                <w:rFonts w:cs="Times New Roman"/>
                <w:szCs w:val="24"/>
              </w:rPr>
            </w:pPr>
            <w:ins w:id="5276" w:author="Camilo Andrés Díaz Gómez" w:date="2023-03-14T21:33:00Z">
              <w:r w:rsidRPr="002B569F">
                <w:rPr>
                  <w:rFonts w:cs="Times New Roman"/>
                  <w:szCs w:val="24"/>
                </w:rPr>
                <w:t>S. 9</w:t>
              </w:r>
            </w:ins>
          </w:p>
        </w:tc>
        <w:tc>
          <w:tcPr>
            <w:tcW w:w="655" w:type="dxa"/>
          </w:tcPr>
          <w:p w14:paraId="269F3FE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77" w:author="Camilo Andrés Díaz Gómez" w:date="2023-03-14T21:33:00Z"/>
                <w:rFonts w:cs="Times New Roman"/>
                <w:szCs w:val="24"/>
              </w:rPr>
            </w:pPr>
            <w:ins w:id="5278" w:author="Camilo Andrés Díaz Gómez" w:date="2023-03-14T21:33:00Z">
              <w:r w:rsidRPr="002B569F">
                <w:rPr>
                  <w:rFonts w:cs="Times New Roman"/>
                  <w:szCs w:val="24"/>
                </w:rPr>
                <w:t>S. 10</w:t>
              </w:r>
            </w:ins>
          </w:p>
        </w:tc>
        <w:tc>
          <w:tcPr>
            <w:tcW w:w="652" w:type="dxa"/>
          </w:tcPr>
          <w:p w14:paraId="4664893E"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79" w:author="Camilo Andrés Díaz Gómez" w:date="2023-03-14T21:33:00Z"/>
                <w:rFonts w:cs="Times New Roman"/>
                <w:szCs w:val="24"/>
              </w:rPr>
            </w:pPr>
            <w:ins w:id="5280" w:author="Camilo Andrés Díaz Gómez" w:date="2023-03-14T21:33:00Z">
              <w:r w:rsidRPr="002B569F">
                <w:rPr>
                  <w:rFonts w:cs="Times New Roman"/>
                  <w:szCs w:val="24"/>
                </w:rPr>
                <w:t>S. 11</w:t>
              </w:r>
            </w:ins>
          </w:p>
        </w:tc>
        <w:tc>
          <w:tcPr>
            <w:tcW w:w="652" w:type="dxa"/>
          </w:tcPr>
          <w:p w14:paraId="19F1EC10"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81" w:author="Camilo Andrés Díaz Gómez" w:date="2023-03-14T21:33:00Z"/>
                <w:rFonts w:cs="Times New Roman"/>
                <w:szCs w:val="24"/>
              </w:rPr>
            </w:pPr>
            <w:ins w:id="5282" w:author="Camilo Andrés Díaz Gómez" w:date="2023-03-14T21:33:00Z">
              <w:r w:rsidRPr="002B569F">
                <w:rPr>
                  <w:rFonts w:cs="Times New Roman"/>
                  <w:szCs w:val="24"/>
                </w:rPr>
                <w:t>S. 12</w:t>
              </w:r>
            </w:ins>
          </w:p>
        </w:tc>
        <w:tc>
          <w:tcPr>
            <w:tcW w:w="652" w:type="dxa"/>
          </w:tcPr>
          <w:p w14:paraId="70F9E1C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83" w:author="Camilo Andrés Díaz Gómez" w:date="2023-03-14T21:33:00Z"/>
                <w:rFonts w:cs="Times New Roman"/>
                <w:szCs w:val="24"/>
              </w:rPr>
            </w:pPr>
            <w:ins w:id="5284" w:author="Camilo Andrés Díaz Gómez" w:date="2023-03-14T21:33:00Z">
              <w:r w:rsidRPr="002B569F">
                <w:rPr>
                  <w:rFonts w:cs="Times New Roman"/>
                  <w:szCs w:val="24"/>
                </w:rPr>
                <w:t>S. 13</w:t>
              </w:r>
            </w:ins>
          </w:p>
        </w:tc>
        <w:tc>
          <w:tcPr>
            <w:tcW w:w="652" w:type="dxa"/>
          </w:tcPr>
          <w:p w14:paraId="3D5853F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85" w:author="Camilo Andrés Díaz Gómez" w:date="2023-03-14T21:33:00Z"/>
                <w:rFonts w:cs="Times New Roman"/>
                <w:szCs w:val="24"/>
              </w:rPr>
            </w:pPr>
            <w:ins w:id="5286" w:author="Camilo Andrés Díaz Gómez" w:date="2023-03-14T21:33:00Z">
              <w:r w:rsidRPr="002B569F">
                <w:rPr>
                  <w:rFonts w:cs="Times New Roman"/>
                  <w:szCs w:val="24"/>
                </w:rPr>
                <w:t>S. 14</w:t>
              </w:r>
            </w:ins>
          </w:p>
        </w:tc>
        <w:tc>
          <w:tcPr>
            <w:tcW w:w="652" w:type="dxa"/>
          </w:tcPr>
          <w:p w14:paraId="0099B9C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87" w:author="Camilo Andrés Díaz Gómez" w:date="2023-03-14T21:33:00Z"/>
                <w:rFonts w:cs="Times New Roman"/>
                <w:szCs w:val="24"/>
              </w:rPr>
            </w:pPr>
            <w:ins w:id="5288" w:author="Camilo Andrés Díaz Gómez" w:date="2023-03-14T21:33:00Z">
              <w:r w:rsidRPr="002B569F">
                <w:rPr>
                  <w:rFonts w:cs="Times New Roman"/>
                  <w:szCs w:val="24"/>
                </w:rPr>
                <w:t>S. 15</w:t>
              </w:r>
            </w:ins>
          </w:p>
        </w:tc>
        <w:tc>
          <w:tcPr>
            <w:tcW w:w="548" w:type="dxa"/>
          </w:tcPr>
          <w:p w14:paraId="247967C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89" w:author="Camilo Andrés Díaz Gómez" w:date="2023-03-14T21:33:00Z"/>
                <w:rFonts w:cs="Times New Roman"/>
                <w:szCs w:val="24"/>
              </w:rPr>
            </w:pPr>
            <w:ins w:id="5290" w:author="Camilo Andrés Díaz Gómez" w:date="2023-03-14T21:33:00Z">
              <w:r w:rsidRPr="002B569F">
                <w:rPr>
                  <w:rFonts w:cs="Times New Roman"/>
                  <w:szCs w:val="24"/>
                </w:rPr>
                <w:t>S. 16</w:t>
              </w:r>
            </w:ins>
          </w:p>
        </w:tc>
      </w:tr>
      <w:tr w:rsidR="002B569F" w:rsidRPr="002B569F" w14:paraId="2FD8E8C6" w14:textId="77777777" w:rsidTr="001A2974">
        <w:trPr>
          <w:ins w:id="529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D96C397" w14:textId="77777777" w:rsidR="00AE3134" w:rsidRPr="002B569F" w:rsidRDefault="00AE3134" w:rsidP="002B569F">
            <w:pPr>
              <w:jc w:val="center"/>
              <w:rPr>
                <w:ins w:id="5292" w:author="Camilo Andrés Díaz Gómez" w:date="2023-03-14T21:33:00Z"/>
                <w:rFonts w:cs="Times New Roman"/>
                <w:color w:val="auto"/>
                <w:szCs w:val="24"/>
                <w:rPrChange w:id="5293" w:author="Camilo Andrés Díaz Gómez" w:date="2023-03-28T17:42:00Z">
                  <w:rPr>
                    <w:ins w:id="5294" w:author="Camilo Andrés Díaz Gómez" w:date="2023-03-14T21:33:00Z"/>
                    <w:rFonts w:cs="Times New Roman"/>
                    <w:szCs w:val="24"/>
                  </w:rPr>
                </w:rPrChange>
              </w:rPr>
            </w:pPr>
            <w:ins w:id="5295" w:author="Camilo Andrés Díaz Gómez" w:date="2023-03-14T21:33:00Z">
              <w:r w:rsidRPr="002B569F">
                <w:rPr>
                  <w:rFonts w:cs="Times New Roman"/>
                  <w:color w:val="auto"/>
                  <w:szCs w:val="24"/>
                  <w:rPrChange w:id="5296" w:author="Camilo Andrés Díaz Gómez" w:date="2023-03-28T17:42:00Z">
                    <w:rPr>
                      <w:rFonts w:cs="Times New Roman"/>
                      <w:szCs w:val="24"/>
                    </w:rPr>
                  </w:rPrChange>
                </w:rPr>
                <w:t>Act. #1</w:t>
              </w:r>
            </w:ins>
          </w:p>
        </w:tc>
        <w:tc>
          <w:tcPr>
            <w:tcW w:w="993" w:type="dxa"/>
            <w:shd w:val="clear" w:color="auto" w:fill="D9E2F3" w:themeFill="accent1" w:themeFillTint="33"/>
          </w:tcPr>
          <w:p w14:paraId="4BDA69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7" w:author="Camilo Andrés Díaz Gómez" w:date="2023-03-14T21:33:00Z"/>
                <w:rFonts w:cs="Times New Roman"/>
                <w:szCs w:val="24"/>
              </w:rPr>
            </w:pPr>
            <w:ins w:id="5298" w:author="Camilo Andrés Díaz Gómez" w:date="2023-03-14T21:33:00Z">
              <w:r w:rsidRPr="002B569F">
                <w:rPr>
                  <w:rFonts w:cs="Times New Roman"/>
                  <w:szCs w:val="24"/>
                </w:rPr>
                <w:t>X</w:t>
              </w:r>
            </w:ins>
          </w:p>
        </w:tc>
        <w:tc>
          <w:tcPr>
            <w:tcW w:w="708" w:type="dxa"/>
            <w:shd w:val="clear" w:color="auto" w:fill="D9E2F3" w:themeFill="accent1" w:themeFillTint="33"/>
          </w:tcPr>
          <w:p w14:paraId="1517A1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9" w:author="Camilo Andrés Díaz Gómez" w:date="2023-03-14T21:33:00Z"/>
                <w:rFonts w:cs="Times New Roman"/>
                <w:szCs w:val="24"/>
              </w:rPr>
            </w:pPr>
            <w:ins w:id="5300" w:author="Camilo Andrés Díaz Gómez" w:date="2023-03-14T21:33:00Z">
              <w:r w:rsidRPr="002B569F">
                <w:rPr>
                  <w:rFonts w:cs="Times New Roman"/>
                  <w:szCs w:val="24"/>
                </w:rPr>
                <w:t>X</w:t>
              </w:r>
            </w:ins>
          </w:p>
        </w:tc>
        <w:tc>
          <w:tcPr>
            <w:tcW w:w="709" w:type="dxa"/>
          </w:tcPr>
          <w:p w14:paraId="46A7E28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1" w:author="Camilo Andrés Díaz Gómez" w:date="2023-03-14T21:33:00Z"/>
                <w:rFonts w:cs="Times New Roman"/>
                <w:szCs w:val="24"/>
              </w:rPr>
            </w:pPr>
          </w:p>
        </w:tc>
        <w:tc>
          <w:tcPr>
            <w:tcW w:w="709" w:type="dxa"/>
          </w:tcPr>
          <w:p w14:paraId="31AA752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2" w:author="Camilo Andrés Díaz Gómez" w:date="2023-03-14T21:33:00Z"/>
                <w:rFonts w:cs="Times New Roman"/>
                <w:szCs w:val="24"/>
              </w:rPr>
            </w:pPr>
          </w:p>
        </w:tc>
        <w:tc>
          <w:tcPr>
            <w:tcW w:w="709" w:type="dxa"/>
          </w:tcPr>
          <w:p w14:paraId="735DAC7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3" w:author="Camilo Andrés Díaz Gómez" w:date="2023-03-14T21:33:00Z"/>
                <w:rFonts w:cs="Times New Roman"/>
                <w:szCs w:val="24"/>
              </w:rPr>
            </w:pPr>
          </w:p>
        </w:tc>
        <w:tc>
          <w:tcPr>
            <w:tcW w:w="708" w:type="dxa"/>
          </w:tcPr>
          <w:p w14:paraId="6BAE33C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4" w:author="Camilo Andrés Díaz Gómez" w:date="2023-03-14T21:33:00Z"/>
                <w:rFonts w:cs="Times New Roman"/>
                <w:szCs w:val="24"/>
              </w:rPr>
            </w:pPr>
          </w:p>
        </w:tc>
        <w:tc>
          <w:tcPr>
            <w:tcW w:w="754" w:type="dxa"/>
          </w:tcPr>
          <w:p w14:paraId="150494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5" w:author="Camilo Andrés Díaz Gómez" w:date="2023-03-14T21:33:00Z"/>
                <w:rFonts w:cs="Times New Roman"/>
                <w:szCs w:val="24"/>
              </w:rPr>
            </w:pPr>
          </w:p>
        </w:tc>
        <w:tc>
          <w:tcPr>
            <w:tcW w:w="652" w:type="dxa"/>
          </w:tcPr>
          <w:p w14:paraId="6BB983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6" w:author="Camilo Andrés Díaz Gómez" w:date="2023-03-14T21:33:00Z"/>
                <w:rFonts w:cs="Times New Roman"/>
                <w:szCs w:val="24"/>
              </w:rPr>
            </w:pPr>
          </w:p>
        </w:tc>
        <w:tc>
          <w:tcPr>
            <w:tcW w:w="652" w:type="dxa"/>
          </w:tcPr>
          <w:p w14:paraId="46EDC43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7" w:author="Camilo Andrés Díaz Gómez" w:date="2023-03-14T21:33:00Z"/>
                <w:rFonts w:cs="Times New Roman"/>
                <w:szCs w:val="24"/>
              </w:rPr>
            </w:pPr>
          </w:p>
        </w:tc>
        <w:tc>
          <w:tcPr>
            <w:tcW w:w="655" w:type="dxa"/>
          </w:tcPr>
          <w:p w14:paraId="2A8E077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8" w:author="Camilo Andrés Díaz Gómez" w:date="2023-03-14T21:33:00Z"/>
                <w:rFonts w:cs="Times New Roman"/>
                <w:szCs w:val="24"/>
              </w:rPr>
            </w:pPr>
          </w:p>
        </w:tc>
        <w:tc>
          <w:tcPr>
            <w:tcW w:w="652" w:type="dxa"/>
          </w:tcPr>
          <w:p w14:paraId="25C045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9" w:author="Camilo Andrés Díaz Gómez" w:date="2023-03-14T21:33:00Z"/>
                <w:rFonts w:cs="Times New Roman"/>
                <w:szCs w:val="24"/>
              </w:rPr>
            </w:pPr>
          </w:p>
        </w:tc>
        <w:tc>
          <w:tcPr>
            <w:tcW w:w="652" w:type="dxa"/>
          </w:tcPr>
          <w:p w14:paraId="5C28DC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0" w:author="Camilo Andrés Díaz Gómez" w:date="2023-03-14T21:33:00Z"/>
                <w:rFonts w:cs="Times New Roman"/>
                <w:szCs w:val="24"/>
              </w:rPr>
            </w:pPr>
          </w:p>
        </w:tc>
        <w:tc>
          <w:tcPr>
            <w:tcW w:w="652" w:type="dxa"/>
          </w:tcPr>
          <w:p w14:paraId="26B242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1" w:author="Camilo Andrés Díaz Gómez" w:date="2023-03-14T21:33:00Z"/>
                <w:rFonts w:cs="Times New Roman"/>
                <w:szCs w:val="24"/>
              </w:rPr>
            </w:pPr>
          </w:p>
        </w:tc>
        <w:tc>
          <w:tcPr>
            <w:tcW w:w="652" w:type="dxa"/>
          </w:tcPr>
          <w:p w14:paraId="1FAB47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2" w:author="Camilo Andrés Díaz Gómez" w:date="2023-03-14T21:33:00Z"/>
                <w:rFonts w:cs="Times New Roman"/>
                <w:szCs w:val="24"/>
              </w:rPr>
            </w:pPr>
          </w:p>
        </w:tc>
        <w:tc>
          <w:tcPr>
            <w:tcW w:w="652" w:type="dxa"/>
          </w:tcPr>
          <w:p w14:paraId="08D3CC2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3" w:author="Camilo Andrés Díaz Gómez" w:date="2023-03-14T21:33:00Z"/>
                <w:rFonts w:cs="Times New Roman"/>
                <w:szCs w:val="24"/>
              </w:rPr>
            </w:pPr>
          </w:p>
        </w:tc>
        <w:tc>
          <w:tcPr>
            <w:tcW w:w="548" w:type="dxa"/>
          </w:tcPr>
          <w:p w14:paraId="404B92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4" w:author="Camilo Andrés Díaz Gómez" w:date="2023-03-14T21:33:00Z"/>
                <w:rFonts w:cs="Times New Roman"/>
                <w:szCs w:val="24"/>
              </w:rPr>
            </w:pPr>
          </w:p>
        </w:tc>
      </w:tr>
      <w:tr w:rsidR="002B569F" w:rsidRPr="002B569F" w14:paraId="721ED04E" w14:textId="77777777" w:rsidTr="001A2974">
        <w:trPr>
          <w:cnfStyle w:val="000000100000" w:firstRow="0" w:lastRow="0" w:firstColumn="0" w:lastColumn="0" w:oddVBand="0" w:evenVBand="0" w:oddHBand="1" w:evenHBand="0" w:firstRowFirstColumn="0" w:firstRowLastColumn="0" w:lastRowFirstColumn="0" w:lastRowLastColumn="0"/>
          <w:ins w:id="531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8A5941" w14:textId="77777777" w:rsidR="00AE3134" w:rsidRPr="002B569F" w:rsidRDefault="00AE3134" w:rsidP="002B569F">
            <w:pPr>
              <w:jc w:val="center"/>
              <w:rPr>
                <w:ins w:id="5316" w:author="Camilo Andrés Díaz Gómez" w:date="2023-03-14T21:33:00Z"/>
                <w:rFonts w:cs="Times New Roman"/>
                <w:color w:val="auto"/>
                <w:szCs w:val="24"/>
                <w:rPrChange w:id="5317" w:author="Camilo Andrés Díaz Gómez" w:date="2023-03-28T17:42:00Z">
                  <w:rPr>
                    <w:ins w:id="5318" w:author="Camilo Andrés Díaz Gómez" w:date="2023-03-14T21:33:00Z"/>
                    <w:rFonts w:cs="Times New Roman"/>
                    <w:szCs w:val="24"/>
                  </w:rPr>
                </w:rPrChange>
              </w:rPr>
            </w:pPr>
            <w:ins w:id="5319" w:author="Camilo Andrés Díaz Gómez" w:date="2023-03-14T21:33:00Z">
              <w:r w:rsidRPr="002B569F">
                <w:rPr>
                  <w:rFonts w:cs="Times New Roman"/>
                  <w:color w:val="auto"/>
                  <w:szCs w:val="24"/>
                  <w:rPrChange w:id="5320" w:author="Camilo Andrés Díaz Gómez" w:date="2023-03-28T17:42:00Z">
                    <w:rPr>
                      <w:rFonts w:cs="Times New Roman"/>
                      <w:szCs w:val="24"/>
                    </w:rPr>
                  </w:rPrChange>
                </w:rPr>
                <w:t>Act. #2</w:t>
              </w:r>
            </w:ins>
          </w:p>
        </w:tc>
        <w:tc>
          <w:tcPr>
            <w:tcW w:w="993" w:type="dxa"/>
            <w:shd w:val="clear" w:color="auto" w:fill="D9E2F3" w:themeFill="accent1" w:themeFillTint="33"/>
          </w:tcPr>
          <w:p w14:paraId="798F10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1" w:author="Camilo Andrés Díaz Gómez" w:date="2023-03-14T21:33:00Z"/>
                <w:rFonts w:cs="Times New Roman"/>
                <w:szCs w:val="24"/>
              </w:rPr>
            </w:pPr>
            <w:ins w:id="5322" w:author="Camilo Andrés Díaz Gómez" w:date="2023-03-14T21:33:00Z">
              <w:r w:rsidRPr="002B569F">
                <w:rPr>
                  <w:rFonts w:cs="Times New Roman"/>
                  <w:szCs w:val="24"/>
                </w:rPr>
                <w:t>X</w:t>
              </w:r>
            </w:ins>
          </w:p>
        </w:tc>
        <w:tc>
          <w:tcPr>
            <w:tcW w:w="708" w:type="dxa"/>
            <w:shd w:val="clear" w:color="auto" w:fill="D9E2F3" w:themeFill="accent1" w:themeFillTint="33"/>
          </w:tcPr>
          <w:p w14:paraId="007E51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3" w:author="Camilo Andrés Díaz Gómez" w:date="2023-03-14T21:33:00Z"/>
                <w:rFonts w:cs="Times New Roman"/>
                <w:szCs w:val="24"/>
              </w:rPr>
            </w:pPr>
            <w:ins w:id="5324" w:author="Camilo Andrés Díaz Gómez" w:date="2023-03-14T21:33:00Z">
              <w:r w:rsidRPr="002B569F">
                <w:rPr>
                  <w:rFonts w:cs="Times New Roman"/>
                  <w:szCs w:val="24"/>
                </w:rPr>
                <w:t>X</w:t>
              </w:r>
            </w:ins>
          </w:p>
        </w:tc>
        <w:tc>
          <w:tcPr>
            <w:tcW w:w="709" w:type="dxa"/>
          </w:tcPr>
          <w:p w14:paraId="090960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5" w:author="Camilo Andrés Díaz Gómez" w:date="2023-03-14T21:33:00Z"/>
                <w:rFonts w:cs="Times New Roman"/>
                <w:szCs w:val="24"/>
              </w:rPr>
            </w:pPr>
          </w:p>
        </w:tc>
        <w:tc>
          <w:tcPr>
            <w:tcW w:w="709" w:type="dxa"/>
          </w:tcPr>
          <w:p w14:paraId="47D97F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6" w:author="Camilo Andrés Díaz Gómez" w:date="2023-03-14T21:33:00Z"/>
                <w:rFonts w:cs="Times New Roman"/>
                <w:szCs w:val="24"/>
              </w:rPr>
            </w:pPr>
          </w:p>
        </w:tc>
        <w:tc>
          <w:tcPr>
            <w:tcW w:w="709" w:type="dxa"/>
          </w:tcPr>
          <w:p w14:paraId="7DFB72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7" w:author="Camilo Andrés Díaz Gómez" w:date="2023-03-14T21:33:00Z"/>
                <w:rFonts w:cs="Times New Roman"/>
                <w:szCs w:val="24"/>
              </w:rPr>
            </w:pPr>
          </w:p>
        </w:tc>
        <w:tc>
          <w:tcPr>
            <w:tcW w:w="708" w:type="dxa"/>
          </w:tcPr>
          <w:p w14:paraId="326183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8" w:author="Camilo Andrés Díaz Gómez" w:date="2023-03-14T21:33:00Z"/>
                <w:rFonts w:cs="Times New Roman"/>
                <w:szCs w:val="24"/>
              </w:rPr>
            </w:pPr>
          </w:p>
        </w:tc>
        <w:tc>
          <w:tcPr>
            <w:tcW w:w="754" w:type="dxa"/>
          </w:tcPr>
          <w:p w14:paraId="61F835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9" w:author="Camilo Andrés Díaz Gómez" w:date="2023-03-14T21:33:00Z"/>
                <w:rFonts w:cs="Times New Roman"/>
                <w:szCs w:val="24"/>
              </w:rPr>
            </w:pPr>
          </w:p>
        </w:tc>
        <w:tc>
          <w:tcPr>
            <w:tcW w:w="652" w:type="dxa"/>
          </w:tcPr>
          <w:p w14:paraId="0A29B0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0" w:author="Camilo Andrés Díaz Gómez" w:date="2023-03-14T21:33:00Z"/>
                <w:rFonts w:cs="Times New Roman"/>
                <w:szCs w:val="24"/>
              </w:rPr>
            </w:pPr>
          </w:p>
        </w:tc>
        <w:tc>
          <w:tcPr>
            <w:tcW w:w="652" w:type="dxa"/>
          </w:tcPr>
          <w:p w14:paraId="7C544EF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1" w:author="Camilo Andrés Díaz Gómez" w:date="2023-03-14T21:33:00Z"/>
                <w:rFonts w:cs="Times New Roman"/>
                <w:szCs w:val="24"/>
              </w:rPr>
            </w:pPr>
          </w:p>
        </w:tc>
        <w:tc>
          <w:tcPr>
            <w:tcW w:w="655" w:type="dxa"/>
          </w:tcPr>
          <w:p w14:paraId="496675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2" w:author="Camilo Andrés Díaz Gómez" w:date="2023-03-14T21:33:00Z"/>
                <w:rFonts w:cs="Times New Roman"/>
                <w:szCs w:val="24"/>
              </w:rPr>
            </w:pPr>
          </w:p>
        </w:tc>
        <w:tc>
          <w:tcPr>
            <w:tcW w:w="652" w:type="dxa"/>
          </w:tcPr>
          <w:p w14:paraId="7AAE284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3" w:author="Camilo Andrés Díaz Gómez" w:date="2023-03-14T21:33:00Z"/>
                <w:rFonts w:cs="Times New Roman"/>
                <w:szCs w:val="24"/>
              </w:rPr>
            </w:pPr>
          </w:p>
        </w:tc>
        <w:tc>
          <w:tcPr>
            <w:tcW w:w="652" w:type="dxa"/>
          </w:tcPr>
          <w:p w14:paraId="064C96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4" w:author="Camilo Andrés Díaz Gómez" w:date="2023-03-14T21:33:00Z"/>
                <w:rFonts w:cs="Times New Roman"/>
                <w:szCs w:val="24"/>
              </w:rPr>
            </w:pPr>
          </w:p>
        </w:tc>
        <w:tc>
          <w:tcPr>
            <w:tcW w:w="652" w:type="dxa"/>
          </w:tcPr>
          <w:p w14:paraId="433B0F6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5" w:author="Camilo Andrés Díaz Gómez" w:date="2023-03-14T21:33:00Z"/>
                <w:rFonts w:cs="Times New Roman"/>
                <w:szCs w:val="24"/>
              </w:rPr>
            </w:pPr>
          </w:p>
        </w:tc>
        <w:tc>
          <w:tcPr>
            <w:tcW w:w="652" w:type="dxa"/>
          </w:tcPr>
          <w:p w14:paraId="4BCBB5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6" w:author="Camilo Andrés Díaz Gómez" w:date="2023-03-14T21:33:00Z"/>
                <w:rFonts w:cs="Times New Roman"/>
                <w:szCs w:val="24"/>
              </w:rPr>
            </w:pPr>
          </w:p>
        </w:tc>
        <w:tc>
          <w:tcPr>
            <w:tcW w:w="652" w:type="dxa"/>
          </w:tcPr>
          <w:p w14:paraId="60F4F3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7" w:author="Camilo Andrés Díaz Gómez" w:date="2023-03-14T21:33:00Z"/>
                <w:rFonts w:cs="Times New Roman"/>
                <w:szCs w:val="24"/>
              </w:rPr>
            </w:pPr>
          </w:p>
        </w:tc>
        <w:tc>
          <w:tcPr>
            <w:tcW w:w="548" w:type="dxa"/>
          </w:tcPr>
          <w:p w14:paraId="303D995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8" w:author="Camilo Andrés Díaz Gómez" w:date="2023-03-14T21:33:00Z"/>
                <w:rFonts w:cs="Times New Roman"/>
                <w:szCs w:val="24"/>
              </w:rPr>
            </w:pPr>
          </w:p>
        </w:tc>
      </w:tr>
      <w:tr w:rsidR="002B569F" w:rsidRPr="002B569F" w14:paraId="0933E3B6" w14:textId="77777777" w:rsidTr="001A2974">
        <w:trPr>
          <w:ins w:id="533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5A225C0" w14:textId="77777777" w:rsidR="00AE3134" w:rsidRPr="002B569F" w:rsidRDefault="00AE3134" w:rsidP="002B569F">
            <w:pPr>
              <w:jc w:val="center"/>
              <w:rPr>
                <w:ins w:id="5340" w:author="Camilo Andrés Díaz Gómez" w:date="2023-03-14T21:33:00Z"/>
                <w:rFonts w:cs="Times New Roman"/>
                <w:color w:val="auto"/>
                <w:szCs w:val="24"/>
                <w:rPrChange w:id="5341" w:author="Camilo Andrés Díaz Gómez" w:date="2023-03-28T17:42:00Z">
                  <w:rPr>
                    <w:ins w:id="5342" w:author="Camilo Andrés Díaz Gómez" w:date="2023-03-14T21:33:00Z"/>
                    <w:rFonts w:cs="Times New Roman"/>
                    <w:szCs w:val="24"/>
                  </w:rPr>
                </w:rPrChange>
              </w:rPr>
            </w:pPr>
            <w:ins w:id="5343" w:author="Camilo Andrés Díaz Gómez" w:date="2023-03-14T21:33:00Z">
              <w:r w:rsidRPr="002B569F">
                <w:rPr>
                  <w:rFonts w:cs="Times New Roman"/>
                  <w:color w:val="auto"/>
                  <w:szCs w:val="24"/>
                  <w:rPrChange w:id="5344" w:author="Camilo Andrés Díaz Gómez" w:date="2023-03-28T17:42:00Z">
                    <w:rPr>
                      <w:rFonts w:cs="Times New Roman"/>
                      <w:szCs w:val="24"/>
                    </w:rPr>
                  </w:rPrChange>
                </w:rPr>
                <w:t>Act. #3</w:t>
              </w:r>
            </w:ins>
          </w:p>
        </w:tc>
        <w:tc>
          <w:tcPr>
            <w:tcW w:w="993" w:type="dxa"/>
          </w:tcPr>
          <w:p w14:paraId="688F30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5" w:author="Camilo Andrés Díaz Gómez" w:date="2023-03-14T21:33:00Z"/>
                <w:rFonts w:cs="Times New Roman"/>
                <w:szCs w:val="24"/>
              </w:rPr>
            </w:pPr>
          </w:p>
        </w:tc>
        <w:tc>
          <w:tcPr>
            <w:tcW w:w="708" w:type="dxa"/>
            <w:shd w:val="clear" w:color="auto" w:fill="D9E2F3" w:themeFill="accent1" w:themeFillTint="33"/>
          </w:tcPr>
          <w:p w14:paraId="58394C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6" w:author="Camilo Andrés Díaz Gómez" w:date="2023-03-14T21:33:00Z"/>
                <w:rFonts w:cs="Times New Roman"/>
                <w:szCs w:val="24"/>
              </w:rPr>
            </w:pPr>
            <w:ins w:id="5347" w:author="Camilo Andrés Díaz Gómez" w:date="2023-03-14T21:33:00Z">
              <w:r w:rsidRPr="002B569F">
                <w:rPr>
                  <w:rFonts w:cs="Times New Roman"/>
                  <w:szCs w:val="24"/>
                </w:rPr>
                <w:t>X</w:t>
              </w:r>
            </w:ins>
          </w:p>
        </w:tc>
        <w:tc>
          <w:tcPr>
            <w:tcW w:w="709" w:type="dxa"/>
          </w:tcPr>
          <w:p w14:paraId="29267C2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8" w:author="Camilo Andrés Díaz Gómez" w:date="2023-03-14T21:33:00Z"/>
                <w:rFonts w:cs="Times New Roman"/>
                <w:szCs w:val="24"/>
              </w:rPr>
            </w:pPr>
          </w:p>
        </w:tc>
        <w:tc>
          <w:tcPr>
            <w:tcW w:w="709" w:type="dxa"/>
          </w:tcPr>
          <w:p w14:paraId="4476260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9" w:author="Camilo Andrés Díaz Gómez" w:date="2023-03-14T21:33:00Z"/>
                <w:rFonts w:cs="Times New Roman"/>
                <w:szCs w:val="24"/>
              </w:rPr>
            </w:pPr>
          </w:p>
        </w:tc>
        <w:tc>
          <w:tcPr>
            <w:tcW w:w="709" w:type="dxa"/>
          </w:tcPr>
          <w:p w14:paraId="039CF0E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0" w:author="Camilo Andrés Díaz Gómez" w:date="2023-03-14T21:33:00Z"/>
                <w:rFonts w:cs="Times New Roman"/>
                <w:szCs w:val="24"/>
              </w:rPr>
            </w:pPr>
          </w:p>
        </w:tc>
        <w:tc>
          <w:tcPr>
            <w:tcW w:w="708" w:type="dxa"/>
          </w:tcPr>
          <w:p w14:paraId="36D256A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1" w:author="Camilo Andrés Díaz Gómez" w:date="2023-03-14T21:33:00Z"/>
                <w:rFonts w:cs="Times New Roman"/>
                <w:szCs w:val="24"/>
              </w:rPr>
            </w:pPr>
          </w:p>
        </w:tc>
        <w:tc>
          <w:tcPr>
            <w:tcW w:w="754" w:type="dxa"/>
          </w:tcPr>
          <w:p w14:paraId="3E545B1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2" w:author="Camilo Andrés Díaz Gómez" w:date="2023-03-14T21:33:00Z"/>
                <w:rFonts w:cs="Times New Roman"/>
                <w:szCs w:val="24"/>
              </w:rPr>
            </w:pPr>
          </w:p>
        </w:tc>
        <w:tc>
          <w:tcPr>
            <w:tcW w:w="652" w:type="dxa"/>
          </w:tcPr>
          <w:p w14:paraId="4536F0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3" w:author="Camilo Andrés Díaz Gómez" w:date="2023-03-14T21:33:00Z"/>
                <w:rFonts w:cs="Times New Roman"/>
                <w:szCs w:val="24"/>
              </w:rPr>
            </w:pPr>
          </w:p>
        </w:tc>
        <w:tc>
          <w:tcPr>
            <w:tcW w:w="652" w:type="dxa"/>
          </w:tcPr>
          <w:p w14:paraId="67B51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4" w:author="Camilo Andrés Díaz Gómez" w:date="2023-03-14T21:33:00Z"/>
                <w:rFonts w:cs="Times New Roman"/>
                <w:szCs w:val="24"/>
              </w:rPr>
            </w:pPr>
          </w:p>
        </w:tc>
        <w:tc>
          <w:tcPr>
            <w:tcW w:w="655" w:type="dxa"/>
          </w:tcPr>
          <w:p w14:paraId="29400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5" w:author="Camilo Andrés Díaz Gómez" w:date="2023-03-14T21:33:00Z"/>
                <w:rFonts w:cs="Times New Roman"/>
                <w:szCs w:val="24"/>
              </w:rPr>
            </w:pPr>
          </w:p>
        </w:tc>
        <w:tc>
          <w:tcPr>
            <w:tcW w:w="652" w:type="dxa"/>
          </w:tcPr>
          <w:p w14:paraId="1938F2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6" w:author="Camilo Andrés Díaz Gómez" w:date="2023-03-14T21:33:00Z"/>
                <w:rFonts w:cs="Times New Roman"/>
                <w:szCs w:val="24"/>
              </w:rPr>
            </w:pPr>
          </w:p>
        </w:tc>
        <w:tc>
          <w:tcPr>
            <w:tcW w:w="652" w:type="dxa"/>
          </w:tcPr>
          <w:p w14:paraId="38C8E3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7" w:author="Camilo Andrés Díaz Gómez" w:date="2023-03-14T21:33:00Z"/>
                <w:rFonts w:cs="Times New Roman"/>
                <w:szCs w:val="24"/>
              </w:rPr>
            </w:pPr>
          </w:p>
        </w:tc>
        <w:tc>
          <w:tcPr>
            <w:tcW w:w="652" w:type="dxa"/>
          </w:tcPr>
          <w:p w14:paraId="0DBBEF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8" w:author="Camilo Andrés Díaz Gómez" w:date="2023-03-14T21:33:00Z"/>
                <w:rFonts w:cs="Times New Roman"/>
                <w:szCs w:val="24"/>
              </w:rPr>
            </w:pPr>
          </w:p>
        </w:tc>
        <w:tc>
          <w:tcPr>
            <w:tcW w:w="652" w:type="dxa"/>
          </w:tcPr>
          <w:p w14:paraId="7DE0B42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9" w:author="Camilo Andrés Díaz Gómez" w:date="2023-03-14T21:33:00Z"/>
                <w:rFonts w:cs="Times New Roman"/>
                <w:szCs w:val="24"/>
              </w:rPr>
            </w:pPr>
          </w:p>
        </w:tc>
        <w:tc>
          <w:tcPr>
            <w:tcW w:w="652" w:type="dxa"/>
          </w:tcPr>
          <w:p w14:paraId="306D340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0" w:author="Camilo Andrés Díaz Gómez" w:date="2023-03-14T21:33:00Z"/>
                <w:rFonts w:cs="Times New Roman"/>
                <w:szCs w:val="24"/>
              </w:rPr>
            </w:pPr>
          </w:p>
        </w:tc>
        <w:tc>
          <w:tcPr>
            <w:tcW w:w="548" w:type="dxa"/>
          </w:tcPr>
          <w:p w14:paraId="68710EC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1" w:author="Camilo Andrés Díaz Gómez" w:date="2023-03-14T21:33:00Z"/>
                <w:rFonts w:cs="Times New Roman"/>
                <w:szCs w:val="24"/>
              </w:rPr>
            </w:pPr>
          </w:p>
        </w:tc>
      </w:tr>
      <w:tr w:rsidR="002B569F" w:rsidRPr="002B569F" w14:paraId="1045C034" w14:textId="77777777" w:rsidTr="001A2974">
        <w:trPr>
          <w:cnfStyle w:val="000000100000" w:firstRow="0" w:lastRow="0" w:firstColumn="0" w:lastColumn="0" w:oddVBand="0" w:evenVBand="0" w:oddHBand="1" w:evenHBand="0" w:firstRowFirstColumn="0" w:firstRowLastColumn="0" w:lastRowFirstColumn="0" w:lastRowLastColumn="0"/>
          <w:ins w:id="536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1F90F9A" w14:textId="77777777" w:rsidR="00AE3134" w:rsidRPr="002B569F" w:rsidRDefault="00AE3134" w:rsidP="002B569F">
            <w:pPr>
              <w:jc w:val="center"/>
              <w:rPr>
                <w:ins w:id="5363" w:author="Camilo Andrés Díaz Gómez" w:date="2023-03-14T21:33:00Z"/>
                <w:rFonts w:cs="Times New Roman"/>
                <w:color w:val="auto"/>
                <w:szCs w:val="24"/>
                <w:rPrChange w:id="5364" w:author="Camilo Andrés Díaz Gómez" w:date="2023-03-28T17:42:00Z">
                  <w:rPr>
                    <w:ins w:id="5365" w:author="Camilo Andrés Díaz Gómez" w:date="2023-03-14T21:33:00Z"/>
                    <w:rFonts w:cs="Times New Roman"/>
                    <w:szCs w:val="24"/>
                  </w:rPr>
                </w:rPrChange>
              </w:rPr>
            </w:pPr>
            <w:ins w:id="5366" w:author="Camilo Andrés Díaz Gómez" w:date="2023-03-14T21:33:00Z">
              <w:r w:rsidRPr="002B569F">
                <w:rPr>
                  <w:rFonts w:cs="Times New Roman"/>
                  <w:color w:val="auto"/>
                  <w:szCs w:val="24"/>
                  <w:rPrChange w:id="5367" w:author="Camilo Andrés Díaz Gómez" w:date="2023-03-28T17:42:00Z">
                    <w:rPr>
                      <w:rFonts w:cs="Times New Roman"/>
                      <w:szCs w:val="24"/>
                    </w:rPr>
                  </w:rPrChange>
                </w:rPr>
                <w:t>Act. #4</w:t>
              </w:r>
            </w:ins>
          </w:p>
        </w:tc>
        <w:tc>
          <w:tcPr>
            <w:tcW w:w="993" w:type="dxa"/>
          </w:tcPr>
          <w:p w14:paraId="6AD843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8" w:author="Camilo Andrés Díaz Gómez" w:date="2023-03-14T21:33:00Z"/>
                <w:rFonts w:cs="Times New Roman"/>
                <w:szCs w:val="24"/>
              </w:rPr>
            </w:pPr>
          </w:p>
        </w:tc>
        <w:tc>
          <w:tcPr>
            <w:tcW w:w="708" w:type="dxa"/>
            <w:shd w:val="clear" w:color="auto" w:fill="D9E2F3" w:themeFill="accent1" w:themeFillTint="33"/>
          </w:tcPr>
          <w:p w14:paraId="05AD62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9" w:author="Camilo Andrés Díaz Gómez" w:date="2023-03-14T21:33:00Z"/>
                <w:rFonts w:cs="Times New Roman"/>
                <w:szCs w:val="24"/>
              </w:rPr>
            </w:pPr>
            <w:ins w:id="5370" w:author="Camilo Andrés Díaz Gómez" w:date="2023-03-14T21:33:00Z">
              <w:r w:rsidRPr="002B569F">
                <w:rPr>
                  <w:rFonts w:cs="Times New Roman"/>
                  <w:szCs w:val="24"/>
                </w:rPr>
                <w:t>X</w:t>
              </w:r>
            </w:ins>
          </w:p>
        </w:tc>
        <w:tc>
          <w:tcPr>
            <w:tcW w:w="709" w:type="dxa"/>
            <w:shd w:val="clear" w:color="auto" w:fill="D9E2F3" w:themeFill="accent1" w:themeFillTint="33"/>
          </w:tcPr>
          <w:p w14:paraId="67B1DC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1" w:author="Camilo Andrés Díaz Gómez" w:date="2023-03-14T21:33:00Z"/>
                <w:rFonts w:cs="Times New Roman"/>
                <w:szCs w:val="24"/>
              </w:rPr>
            </w:pPr>
            <w:ins w:id="5372" w:author="Camilo Andrés Díaz Gómez" w:date="2023-03-14T21:33:00Z">
              <w:r w:rsidRPr="002B569F">
                <w:rPr>
                  <w:rFonts w:cs="Times New Roman"/>
                  <w:szCs w:val="24"/>
                </w:rPr>
                <w:t>X</w:t>
              </w:r>
            </w:ins>
          </w:p>
        </w:tc>
        <w:tc>
          <w:tcPr>
            <w:tcW w:w="709" w:type="dxa"/>
            <w:shd w:val="clear" w:color="auto" w:fill="D9E2F3" w:themeFill="accent1" w:themeFillTint="33"/>
          </w:tcPr>
          <w:p w14:paraId="2D54C8E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3" w:author="Camilo Andrés Díaz Gómez" w:date="2023-03-14T21:33:00Z"/>
                <w:rFonts w:cs="Times New Roman"/>
                <w:szCs w:val="24"/>
              </w:rPr>
            </w:pPr>
            <w:ins w:id="5374" w:author="Camilo Andrés Díaz Gómez" w:date="2023-03-14T21:33:00Z">
              <w:r w:rsidRPr="002B569F">
                <w:rPr>
                  <w:rFonts w:cs="Times New Roman"/>
                  <w:szCs w:val="24"/>
                </w:rPr>
                <w:t>X</w:t>
              </w:r>
            </w:ins>
          </w:p>
        </w:tc>
        <w:tc>
          <w:tcPr>
            <w:tcW w:w="709" w:type="dxa"/>
          </w:tcPr>
          <w:p w14:paraId="28AD07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5" w:author="Camilo Andrés Díaz Gómez" w:date="2023-03-14T21:33:00Z"/>
                <w:rFonts w:cs="Times New Roman"/>
                <w:szCs w:val="24"/>
              </w:rPr>
            </w:pPr>
          </w:p>
        </w:tc>
        <w:tc>
          <w:tcPr>
            <w:tcW w:w="708" w:type="dxa"/>
          </w:tcPr>
          <w:p w14:paraId="1114568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6" w:author="Camilo Andrés Díaz Gómez" w:date="2023-03-14T21:33:00Z"/>
                <w:rFonts w:cs="Times New Roman"/>
                <w:szCs w:val="24"/>
              </w:rPr>
            </w:pPr>
          </w:p>
        </w:tc>
        <w:tc>
          <w:tcPr>
            <w:tcW w:w="754" w:type="dxa"/>
          </w:tcPr>
          <w:p w14:paraId="5447277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7" w:author="Camilo Andrés Díaz Gómez" w:date="2023-03-14T21:33:00Z"/>
                <w:rFonts w:cs="Times New Roman"/>
                <w:szCs w:val="24"/>
              </w:rPr>
            </w:pPr>
          </w:p>
        </w:tc>
        <w:tc>
          <w:tcPr>
            <w:tcW w:w="652" w:type="dxa"/>
          </w:tcPr>
          <w:p w14:paraId="48C1FE8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8" w:author="Camilo Andrés Díaz Gómez" w:date="2023-03-14T21:33:00Z"/>
                <w:rFonts w:cs="Times New Roman"/>
                <w:szCs w:val="24"/>
              </w:rPr>
            </w:pPr>
          </w:p>
        </w:tc>
        <w:tc>
          <w:tcPr>
            <w:tcW w:w="652" w:type="dxa"/>
          </w:tcPr>
          <w:p w14:paraId="554F9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9" w:author="Camilo Andrés Díaz Gómez" w:date="2023-03-14T21:33:00Z"/>
                <w:rFonts w:cs="Times New Roman"/>
                <w:szCs w:val="24"/>
              </w:rPr>
            </w:pPr>
          </w:p>
        </w:tc>
        <w:tc>
          <w:tcPr>
            <w:tcW w:w="655" w:type="dxa"/>
          </w:tcPr>
          <w:p w14:paraId="69697FC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0" w:author="Camilo Andrés Díaz Gómez" w:date="2023-03-14T21:33:00Z"/>
                <w:rFonts w:cs="Times New Roman"/>
                <w:szCs w:val="24"/>
              </w:rPr>
            </w:pPr>
          </w:p>
        </w:tc>
        <w:tc>
          <w:tcPr>
            <w:tcW w:w="652" w:type="dxa"/>
          </w:tcPr>
          <w:p w14:paraId="0F5720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1" w:author="Camilo Andrés Díaz Gómez" w:date="2023-03-14T21:33:00Z"/>
                <w:rFonts w:cs="Times New Roman"/>
                <w:szCs w:val="24"/>
              </w:rPr>
            </w:pPr>
          </w:p>
        </w:tc>
        <w:tc>
          <w:tcPr>
            <w:tcW w:w="652" w:type="dxa"/>
          </w:tcPr>
          <w:p w14:paraId="1C8E4A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2" w:author="Camilo Andrés Díaz Gómez" w:date="2023-03-14T21:33:00Z"/>
                <w:rFonts w:cs="Times New Roman"/>
                <w:szCs w:val="24"/>
              </w:rPr>
            </w:pPr>
          </w:p>
        </w:tc>
        <w:tc>
          <w:tcPr>
            <w:tcW w:w="652" w:type="dxa"/>
          </w:tcPr>
          <w:p w14:paraId="19BD57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3" w:author="Camilo Andrés Díaz Gómez" w:date="2023-03-14T21:33:00Z"/>
                <w:rFonts w:cs="Times New Roman"/>
                <w:szCs w:val="24"/>
              </w:rPr>
            </w:pPr>
          </w:p>
        </w:tc>
        <w:tc>
          <w:tcPr>
            <w:tcW w:w="652" w:type="dxa"/>
          </w:tcPr>
          <w:p w14:paraId="0FC37F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4" w:author="Camilo Andrés Díaz Gómez" w:date="2023-03-14T21:33:00Z"/>
                <w:rFonts w:cs="Times New Roman"/>
                <w:szCs w:val="24"/>
              </w:rPr>
            </w:pPr>
          </w:p>
        </w:tc>
        <w:tc>
          <w:tcPr>
            <w:tcW w:w="652" w:type="dxa"/>
          </w:tcPr>
          <w:p w14:paraId="59F49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5" w:author="Camilo Andrés Díaz Gómez" w:date="2023-03-14T21:33:00Z"/>
                <w:rFonts w:cs="Times New Roman"/>
                <w:szCs w:val="24"/>
              </w:rPr>
            </w:pPr>
          </w:p>
        </w:tc>
        <w:tc>
          <w:tcPr>
            <w:tcW w:w="548" w:type="dxa"/>
          </w:tcPr>
          <w:p w14:paraId="16EF414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6" w:author="Camilo Andrés Díaz Gómez" w:date="2023-03-14T21:33:00Z"/>
                <w:rFonts w:cs="Times New Roman"/>
                <w:szCs w:val="24"/>
              </w:rPr>
            </w:pPr>
          </w:p>
        </w:tc>
      </w:tr>
      <w:tr w:rsidR="002B569F" w:rsidRPr="002B569F" w14:paraId="0A7D400C" w14:textId="77777777" w:rsidTr="001A2974">
        <w:trPr>
          <w:ins w:id="538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1832436" w14:textId="77777777" w:rsidR="00AE3134" w:rsidRPr="002B569F" w:rsidRDefault="00AE3134" w:rsidP="002B569F">
            <w:pPr>
              <w:jc w:val="center"/>
              <w:rPr>
                <w:ins w:id="5388" w:author="Camilo Andrés Díaz Gómez" w:date="2023-03-14T21:33:00Z"/>
                <w:rFonts w:cs="Times New Roman"/>
                <w:color w:val="auto"/>
                <w:szCs w:val="24"/>
                <w:rPrChange w:id="5389" w:author="Camilo Andrés Díaz Gómez" w:date="2023-03-28T17:42:00Z">
                  <w:rPr>
                    <w:ins w:id="5390" w:author="Camilo Andrés Díaz Gómez" w:date="2023-03-14T21:33:00Z"/>
                    <w:rFonts w:cs="Times New Roman"/>
                    <w:szCs w:val="24"/>
                  </w:rPr>
                </w:rPrChange>
              </w:rPr>
            </w:pPr>
            <w:ins w:id="5391" w:author="Camilo Andrés Díaz Gómez" w:date="2023-03-14T21:33:00Z">
              <w:r w:rsidRPr="002B569F">
                <w:rPr>
                  <w:rFonts w:cs="Times New Roman"/>
                  <w:color w:val="auto"/>
                  <w:szCs w:val="24"/>
                  <w:rPrChange w:id="5392" w:author="Camilo Andrés Díaz Gómez" w:date="2023-03-28T17:42:00Z">
                    <w:rPr>
                      <w:rFonts w:cs="Times New Roman"/>
                      <w:szCs w:val="24"/>
                    </w:rPr>
                  </w:rPrChange>
                </w:rPr>
                <w:t>Act. #5</w:t>
              </w:r>
            </w:ins>
          </w:p>
        </w:tc>
        <w:tc>
          <w:tcPr>
            <w:tcW w:w="993" w:type="dxa"/>
          </w:tcPr>
          <w:p w14:paraId="3F10FF7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3" w:author="Camilo Andrés Díaz Gómez" w:date="2023-03-14T21:33:00Z"/>
                <w:rFonts w:cs="Times New Roman"/>
                <w:szCs w:val="24"/>
              </w:rPr>
            </w:pPr>
          </w:p>
        </w:tc>
        <w:tc>
          <w:tcPr>
            <w:tcW w:w="708" w:type="dxa"/>
          </w:tcPr>
          <w:p w14:paraId="0A2535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4" w:author="Camilo Andrés Díaz Gómez" w:date="2023-03-14T21:33:00Z"/>
                <w:rFonts w:cs="Times New Roman"/>
                <w:szCs w:val="24"/>
              </w:rPr>
            </w:pPr>
          </w:p>
        </w:tc>
        <w:tc>
          <w:tcPr>
            <w:tcW w:w="709" w:type="dxa"/>
            <w:shd w:val="clear" w:color="auto" w:fill="D9E2F3" w:themeFill="accent1" w:themeFillTint="33"/>
          </w:tcPr>
          <w:p w14:paraId="50831F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5" w:author="Camilo Andrés Díaz Gómez" w:date="2023-03-14T21:33:00Z"/>
                <w:rFonts w:cs="Times New Roman"/>
                <w:szCs w:val="24"/>
              </w:rPr>
            </w:pPr>
            <w:ins w:id="5396" w:author="Camilo Andrés Díaz Gómez" w:date="2023-03-14T21:33:00Z">
              <w:r w:rsidRPr="002B569F">
                <w:rPr>
                  <w:rFonts w:cs="Times New Roman"/>
                  <w:szCs w:val="24"/>
                </w:rPr>
                <w:t>X</w:t>
              </w:r>
            </w:ins>
          </w:p>
        </w:tc>
        <w:tc>
          <w:tcPr>
            <w:tcW w:w="709" w:type="dxa"/>
            <w:shd w:val="clear" w:color="auto" w:fill="D9E2F3" w:themeFill="accent1" w:themeFillTint="33"/>
          </w:tcPr>
          <w:p w14:paraId="515BAEA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7" w:author="Camilo Andrés Díaz Gómez" w:date="2023-03-14T21:33:00Z"/>
                <w:rFonts w:cs="Times New Roman"/>
                <w:szCs w:val="24"/>
              </w:rPr>
            </w:pPr>
            <w:ins w:id="5398" w:author="Camilo Andrés Díaz Gómez" w:date="2023-03-14T21:33:00Z">
              <w:r w:rsidRPr="002B569F">
                <w:rPr>
                  <w:rFonts w:cs="Times New Roman"/>
                  <w:szCs w:val="24"/>
                </w:rPr>
                <w:t>X</w:t>
              </w:r>
            </w:ins>
          </w:p>
        </w:tc>
        <w:tc>
          <w:tcPr>
            <w:tcW w:w="709" w:type="dxa"/>
          </w:tcPr>
          <w:p w14:paraId="45488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9" w:author="Camilo Andrés Díaz Gómez" w:date="2023-03-14T21:33:00Z"/>
                <w:rFonts w:cs="Times New Roman"/>
                <w:szCs w:val="24"/>
              </w:rPr>
            </w:pPr>
          </w:p>
        </w:tc>
        <w:tc>
          <w:tcPr>
            <w:tcW w:w="708" w:type="dxa"/>
          </w:tcPr>
          <w:p w14:paraId="0AB105C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0" w:author="Camilo Andrés Díaz Gómez" w:date="2023-03-14T21:33:00Z"/>
                <w:rFonts w:cs="Times New Roman"/>
                <w:szCs w:val="24"/>
              </w:rPr>
            </w:pPr>
          </w:p>
        </w:tc>
        <w:tc>
          <w:tcPr>
            <w:tcW w:w="754" w:type="dxa"/>
          </w:tcPr>
          <w:p w14:paraId="4438945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1" w:author="Camilo Andrés Díaz Gómez" w:date="2023-03-14T21:33:00Z"/>
                <w:rFonts w:cs="Times New Roman"/>
                <w:szCs w:val="24"/>
              </w:rPr>
            </w:pPr>
          </w:p>
        </w:tc>
        <w:tc>
          <w:tcPr>
            <w:tcW w:w="652" w:type="dxa"/>
          </w:tcPr>
          <w:p w14:paraId="499EB1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2" w:author="Camilo Andrés Díaz Gómez" w:date="2023-03-14T21:33:00Z"/>
                <w:rFonts w:cs="Times New Roman"/>
                <w:szCs w:val="24"/>
              </w:rPr>
            </w:pPr>
          </w:p>
        </w:tc>
        <w:tc>
          <w:tcPr>
            <w:tcW w:w="652" w:type="dxa"/>
          </w:tcPr>
          <w:p w14:paraId="67FF1B2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3" w:author="Camilo Andrés Díaz Gómez" w:date="2023-03-14T21:33:00Z"/>
                <w:rFonts w:cs="Times New Roman"/>
                <w:szCs w:val="24"/>
              </w:rPr>
            </w:pPr>
          </w:p>
        </w:tc>
        <w:tc>
          <w:tcPr>
            <w:tcW w:w="655" w:type="dxa"/>
          </w:tcPr>
          <w:p w14:paraId="40C290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4" w:author="Camilo Andrés Díaz Gómez" w:date="2023-03-14T21:33:00Z"/>
                <w:rFonts w:cs="Times New Roman"/>
                <w:szCs w:val="24"/>
              </w:rPr>
            </w:pPr>
          </w:p>
        </w:tc>
        <w:tc>
          <w:tcPr>
            <w:tcW w:w="652" w:type="dxa"/>
          </w:tcPr>
          <w:p w14:paraId="0338C65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5" w:author="Camilo Andrés Díaz Gómez" w:date="2023-03-14T21:33:00Z"/>
                <w:rFonts w:cs="Times New Roman"/>
                <w:szCs w:val="24"/>
              </w:rPr>
            </w:pPr>
          </w:p>
        </w:tc>
        <w:tc>
          <w:tcPr>
            <w:tcW w:w="652" w:type="dxa"/>
          </w:tcPr>
          <w:p w14:paraId="341D92E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6" w:author="Camilo Andrés Díaz Gómez" w:date="2023-03-14T21:33:00Z"/>
                <w:rFonts w:cs="Times New Roman"/>
                <w:szCs w:val="24"/>
              </w:rPr>
            </w:pPr>
          </w:p>
        </w:tc>
        <w:tc>
          <w:tcPr>
            <w:tcW w:w="652" w:type="dxa"/>
          </w:tcPr>
          <w:p w14:paraId="6D98A01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7" w:author="Camilo Andrés Díaz Gómez" w:date="2023-03-14T21:33:00Z"/>
                <w:rFonts w:cs="Times New Roman"/>
                <w:szCs w:val="24"/>
              </w:rPr>
            </w:pPr>
          </w:p>
        </w:tc>
        <w:tc>
          <w:tcPr>
            <w:tcW w:w="652" w:type="dxa"/>
          </w:tcPr>
          <w:p w14:paraId="1341DDA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8" w:author="Camilo Andrés Díaz Gómez" w:date="2023-03-14T21:33:00Z"/>
                <w:rFonts w:cs="Times New Roman"/>
                <w:szCs w:val="24"/>
              </w:rPr>
            </w:pPr>
          </w:p>
        </w:tc>
        <w:tc>
          <w:tcPr>
            <w:tcW w:w="652" w:type="dxa"/>
          </w:tcPr>
          <w:p w14:paraId="60E241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9" w:author="Camilo Andrés Díaz Gómez" w:date="2023-03-14T21:33:00Z"/>
                <w:rFonts w:cs="Times New Roman"/>
                <w:szCs w:val="24"/>
              </w:rPr>
            </w:pPr>
          </w:p>
        </w:tc>
        <w:tc>
          <w:tcPr>
            <w:tcW w:w="548" w:type="dxa"/>
          </w:tcPr>
          <w:p w14:paraId="63068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0" w:author="Camilo Andrés Díaz Gómez" w:date="2023-03-14T21:33:00Z"/>
                <w:rFonts w:cs="Times New Roman"/>
                <w:szCs w:val="24"/>
              </w:rPr>
            </w:pPr>
          </w:p>
        </w:tc>
      </w:tr>
      <w:tr w:rsidR="002B569F" w:rsidRPr="002B569F" w14:paraId="66FC2D94" w14:textId="77777777" w:rsidTr="001A2974">
        <w:trPr>
          <w:cnfStyle w:val="000000100000" w:firstRow="0" w:lastRow="0" w:firstColumn="0" w:lastColumn="0" w:oddVBand="0" w:evenVBand="0" w:oddHBand="1" w:evenHBand="0" w:firstRowFirstColumn="0" w:firstRowLastColumn="0" w:lastRowFirstColumn="0" w:lastRowLastColumn="0"/>
          <w:ins w:id="541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6A2F1E5" w14:textId="77777777" w:rsidR="00AE3134" w:rsidRPr="002B569F" w:rsidRDefault="00AE3134" w:rsidP="002B569F">
            <w:pPr>
              <w:jc w:val="center"/>
              <w:rPr>
                <w:ins w:id="5412" w:author="Camilo Andrés Díaz Gómez" w:date="2023-03-14T21:33:00Z"/>
                <w:rFonts w:cs="Times New Roman"/>
                <w:color w:val="auto"/>
                <w:szCs w:val="24"/>
                <w:rPrChange w:id="5413" w:author="Camilo Andrés Díaz Gómez" w:date="2023-03-28T17:42:00Z">
                  <w:rPr>
                    <w:ins w:id="5414" w:author="Camilo Andrés Díaz Gómez" w:date="2023-03-14T21:33:00Z"/>
                    <w:rFonts w:cs="Times New Roman"/>
                    <w:szCs w:val="24"/>
                  </w:rPr>
                </w:rPrChange>
              </w:rPr>
            </w:pPr>
            <w:ins w:id="5415" w:author="Camilo Andrés Díaz Gómez" w:date="2023-03-14T21:33:00Z">
              <w:r w:rsidRPr="002B569F">
                <w:rPr>
                  <w:rFonts w:cs="Times New Roman"/>
                  <w:color w:val="auto"/>
                  <w:szCs w:val="24"/>
                  <w:rPrChange w:id="5416" w:author="Camilo Andrés Díaz Gómez" w:date="2023-03-28T17:42:00Z">
                    <w:rPr>
                      <w:rFonts w:cs="Times New Roman"/>
                      <w:szCs w:val="24"/>
                    </w:rPr>
                  </w:rPrChange>
                </w:rPr>
                <w:t>Act. #6</w:t>
              </w:r>
            </w:ins>
          </w:p>
        </w:tc>
        <w:tc>
          <w:tcPr>
            <w:tcW w:w="993" w:type="dxa"/>
          </w:tcPr>
          <w:p w14:paraId="542696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7" w:author="Camilo Andrés Díaz Gómez" w:date="2023-03-14T21:33:00Z"/>
                <w:rFonts w:cs="Times New Roman"/>
                <w:szCs w:val="24"/>
              </w:rPr>
            </w:pPr>
          </w:p>
        </w:tc>
        <w:tc>
          <w:tcPr>
            <w:tcW w:w="708" w:type="dxa"/>
          </w:tcPr>
          <w:p w14:paraId="676CD6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8" w:author="Camilo Andrés Díaz Gómez" w:date="2023-03-14T21:33:00Z"/>
                <w:rFonts w:cs="Times New Roman"/>
                <w:szCs w:val="24"/>
              </w:rPr>
            </w:pPr>
          </w:p>
        </w:tc>
        <w:tc>
          <w:tcPr>
            <w:tcW w:w="709" w:type="dxa"/>
          </w:tcPr>
          <w:p w14:paraId="556477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9" w:author="Camilo Andrés Díaz Gómez" w:date="2023-03-14T21:33:00Z"/>
                <w:rFonts w:cs="Times New Roman"/>
                <w:szCs w:val="24"/>
              </w:rPr>
            </w:pPr>
          </w:p>
        </w:tc>
        <w:tc>
          <w:tcPr>
            <w:tcW w:w="709" w:type="dxa"/>
            <w:shd w:val="clear" w:color="auto" w:fill="D9E2F3" w:themeFill="accent1" w:themeFillTint="33"/>
          </w:tcPr>
          <w:p w14:paraId="0A5959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0" w:author="Camilo Andrés Díaz Gómez" w:date="2023-03-14T21:33:00Z"/>
                <w:rFonts w:cs="Times New Roman"/>
                <w:szCs w:val="24"/>
              </w:rPr>
            </w:pPr>
            <w:ins w:id="5421" w:author="Camilo Andrés Díaz Gómez" w:date="2023-03-14T21:33:00Z">
              <w:r w:rsidRPr="002B569F">
                <w:rPr>
                  <w:rFonts w:cs="Times New Roman"/>
                  <w:szCs w:val="24"/>
                </w:rPr>
                <w:t>X</w:t>
              </w:r>
            </w:ins>
          </w:p>
        </w:tc>
        <w:tc>
          <w:tcPr>
            <w:tcW w:w="709" w:type="dxa"/>
          </w:tcPr>
          <w:p w14:paraId="20C48E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2" w:author="Camilo Andrés Díaz Gómez" w:date="2023-03-14T21:33:00Z"/>
                <w:rFonts w:cs="Times New Roman"/>
                <w:szCs w:val="24"/>
              </w:rPr>
            </w:pPr>
          </w:p>
        </w:tc>
        <w:tc>
          <w:tcPr>
            <w:tcW w:w="708" w:type="dxa"/>
          </w:tcPr>
          <w:p w14:paraId="2FA1A42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3" w:author="Camilo Andrés Díaz Gómez" w:date="2023-03-14T21:33:00Z"/>
                <w:rFonts w:cs="Times New Roman"/>
                <w:szCs w:val="24"/>
              </w:rPr>
            </w:pPr>
          </w:p>
        </w:tc>
        <w:tc>
          <w:tcPr>
            <w:tcW w:w="754" w:type="dxa"/>
          </w:tcPr>
          <w:p w14:paraId="6722BC2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4" w:author="Camilo Andrés Díaz Gómez" w:date="2023-03-14T21:33:00Z"/>
                <w:rFonts w:cs="Times New Roman"/>
                <w:szCs w:val="24"/>
              </w:rPr>
            </w:pPr>
          </w:p>
        </w:tc>
        <w:tc>
          <w:tcPr>
            <w:tcW w:w="652" w:type="dxa"/>
          </w:tcPr>
          <w:p w14:paraId="3A987A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5" w:author="Camilo Andrés Díaz Gómez" w:date="2023-03-14T21:33:00Z"/>
                <w:rFonts w:cs="Times New Roman"/>
                <w:szCs w:val="24"/>
              </w:rPr>
            </w:pPr>
          </w:p>
        </w:tc>
        <w:tc>
          <w:tcPr>
            <w:tcW w:w="652" w:type="dxa"/>
          </w:tcPr>
          <w:p w14:paraId="069AE7A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6" w:author="Camilo Andrés Díaz Gómez" w:date="2023-03-14T21:33:00Z"/>
                <w:rFonts w:cs="Times New Roman"/>
                <w:szCs w:val="24"/>
              </w:rPr>
            </w:pPr>
          </w:p>
        </w:tc>
        <w:tc>
          <w:tcPr>
            <w:tcW w:w="655" w:type="dxa"/>
          </w:tcPr>
          <w:p w14:paraId="7FB4B4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7" w:author="Camilo Andrés Díaz Gómez" w:date="2023-03-14T21:33:00Z"/>
                <w:rFonts w:cs="Times New Roman"/>
                <w:szCs w:val="24"/>
              </w:rPr>
            </w:pPr>
          </w:p>
        </w:tc>
        <w:tc>
          <w:tcPr>
            <w:tcW w:w="652" w:type="dxa"/>
          </w:tcPr>
          <w:p w14:paraId="527F4D6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8" w:author="Camilo Andrés Díaz Gómez" w:date="2023-03-14T21:33:00Z"/>
                <w:rFonts w:cs="Times New Roman"/>
                <w:szCs w:val="24"/>
              </w:rPr>
            </w:pPr>
          </w:p>
        </w:tc>
        <w:tc>
          <w:tcPr>
            <w:tcW w:w="652" w:type="dxa"/>
          </w:tcPr>
          <w:p w14:paraId="78C859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9" w:author="Camilo Andrés Díaz Gómez" w:date="2023-03-14T21:33:00Z"/>
                <w:rFonts w:cs="Times New Roman"/>
                <w:szCs w:val="24"/>
              </w:rPr>
            </w:pPr>
          </w:p>
        </w:tc>
        <w:tc>
          <w:tcPr>
            <w:tcW w:w="652" w:type="dxa"/>
          </w:tcPr>
          <w:p w14:paraId="390E42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0" w:author="Camilo Andrés Díaz Gómez" w:date="2023-03-14T21:33:00Z"/>
                <w:rFonts w:cs="Times New Roman"/>
                <w:szCs w:val="24"/>
              </w:rPr>
            </w:pPr>
          </w:p>
        </w:tc>
        <w:tc>
          <w:tcPr>
            <w:tcW w:w="652" w:type="dxa"/>
          </w:tcPr>
          <w:p w14:paraId="730B11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1" w:author="Camilo Andrés Díaz Gómez" w:date="2023-03-14T21:33:00Z"/>
                <w:rFonts w:cs="Times New Roman"/>
                <w:szCs w:val="24"/>
              </w:rPr>
            </w:pPr>
          </w:p>
        </w:tc>
        <w:tc>
          <w:tcPr>
            <w:tcW w:w="652" w:type="dxa"/>
          </w:tcPr>
          <w:p w14:paraId="0A9BDFA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2" w:author="Camilo Andrés Díaz Gómez" w:date="2023-03-14T21:33:00Z"/>
                <w:rFonts w:cs="Times New Roman"/>
                <w:szCs w:val="24"/>
              </w:rPr>
            </w:pPr>
          </w:p>
        </w:tc>
        <w:tc>
          <w:tcPr>
            <w:tcW w:w="548" w:type="dxa"/>
          </w:tcPr>
          <w:p w14:paraId="18DEB4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3" w:author="Camilo Andrés Díaz Gómez" w:date="2023-03-14T21:33:00Z"/>
                <w:rFonts w:cs="Times New Roman"/>
                <w:szCs w:val="24"/>
              </w:rPr>
            </w:pPr>
          </w:p>
        </w:tc>
      </w:tr>
      <w:tr w:rsidR="002B569F" w:rsidRPr="002B569F" w14:paraId="738E756E" w14:textId="77777777" w:rsidTr="001A2974">
        <w:trPr>
          <w:ins w:id="543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728C28A" w14:textId="77777777" w:rsidR="00AE3134" w:rsidRPr="002B569F" w:rsidRDefault="00AE3134" w:rsidP="002B569F">
            <w:pPr>
              <w:jc w:val="center"/>
              <w:rPr>
                <w:ins w:id="5435" w:author="Camilo Andrés Díaz Gómez" w:date="2023-03-14T21:33:00Z"/>
                <w:rFonts w:cs="Times New Roman"/>
                <w:color w:val="auto"/>
                <w:szCs w:val="24"/>
                <w:rPrChange w:id="5436" w:author="Camilo Andrés Díaz Gómez" w:date="2023-03-28T17:42:00Z">
                  <w:rPr>
                    <w:ins w:id="5437" w:author="Camilo Andrés Díaz Gómez" w:date="2023-03-14T21:33:00Z"/>
                    <w:rFonts w:cs="Times New Roman"/>
                    <w:szCs w:val="24"/>
                  </w:rPr>
                </w:rPrChange>
              </w:rPr>
            </w:pPr>
            <w:ins w:id="5438" w:author="Camilo Andrés Díaz Gómez" w:date="2023-03-14T21:33:00Z">
              <w:r w:rsidRPr="002B569F">
                <w:rPr>
                  <w:rFonts w:cs="Times New Roman"/>
                  <w:color w:val="auto"/>
                  <w:szCs w:val="24"/>
                  <w:rPrChange w:id="5439" w:author="Camilo Andrés Díaz Gómez" w:date="2023-03-28T17:42:00Z">
                    <w:rPr>
                      <w:rFonts w:cs="Times New Roman"/>
                      <w:szCs w:val="24"/>
                    </w:rPr>
                  </w:rPrChange>
                </w:rPr>
                <w:t>Act. #7</w:t>
              </w:r>
            </w:ins>
          </w:p>
        </w:tc>
        <w:tc>
          <w:tcPr>
            <w:tcW w:w="993" w:type="dxa"/>
          </w:tcPr>
          <w:p w14:paraId="31BC085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0" w:author="Camilo Andrés Díaz Gómez" w:date="2023-03-14T21:33:00Z"/>
                <w:rFonts w:cs="Times New Roman"/>
                <w:szCs w:val="24"/>
              </w:rPr>
            </w:pPr>
          </w:p>
        </w:tc>
        <w:tc>
          <w:tcPr>
            <w:tcW w:w="708" w:type="dxa"/>
          </w:tcPr>
          <w:p w14:paraId="1598D4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1" w:author="Camilo Andrés Díaz Gómez" w:date="2023-03-14T21:33:00Z"/>
                <w:rFonts w:cs="Times New Roman"/>
                <w:szCs w:val="24"/>
              </w:rPr>
            </w:pPr>
          </w:p>
        </w:tc>
        <w:tc>
          <w:tcPr>
            <w:tcW w:w="709" w:type="dxa"/>
          </w:tcPr>
          <w:p w14:paraId="230F17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2" w:author="Camilo Andrés Díaz Gómez" w:date="2023-03-14T21:33:00Z"/>
                <w:rFonts w:cs="Times New Roman"/>
                <w:szCs w:val="24"/>
              </w:rPr>
            </w:pPr>
          </w:p>
        </w:tc>
        <w:tc>
          <w:tcPr>
            <w:tcW w:w="709" w:type="dxa"/>
            <w:shd w:val="clear" w:color="auto" w:fill="D9E2F3" w:themeFill="accent1" w:themeFillTint="33"/>
          </w:tcPr>
          <w:p w14:paraId="14F56E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3" w:author="Camilo Andrés Díaz Gómez" w:date="2023-03-14T21:33:00Z"/>
                <w:rFonts w:cs="Times New Roman"/>
                <w:szCs w:val="24"/>
              </w:rPr>
            </w:pPr>
            <w:ins w:id="5444" w:author="Camilo Andrés Díaz Gómez" w:date="2023-03-14T21:33:00Z">
              <w:r w:rsidRPr="002B569F">
                <w:rPr>
                  <w:rFonts w:cs="Times New Roman"/>
                  <w:szCs w:val="24"/>
                </w:rPr>
                <w:t>X</w:t>
              </w:r>
            </w:ins>
          </w:p>
        </w:tc>
        <w:tc>
          <w:tcPr>
            <w:tcW w:w="709" w:type="dxa"/>
          </w:tcPr>
          <w:p w14:paraId="26A49C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5" w:author="Camilo Andrés Díaz Gómez" w:date="2023-03-14T21:33:00Z"/>
                <w:rFonts w:cs="Times New Roman"/>
                <w:szCs w:val="24"/>
              </w:rPr>
            </w:pPr>
          </w:p>
        </w:tc>
        <w:tc>
          <w:tcPr>
            <w:tcW w:w="708" w:type="dxa"/>
          </w:tcPr>
          <w:p w14:paraId="140EDB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6" w:author="Camilo Andrés Díaz Gómez" w:date="2023-03-14T21:33:00Z"/>
                <w:rFonts w:cs="Times New Roman"/>
                <w:szCs w:val="24"/>
              </w:rPr>
            </w:pPr>
          </w:p>
        </w:tc>
        <w:tc>
          <w:tcPr>
            <w:tcW w:w="754" w:type="dxa"/>
          </w:tcPr>
          <w:p w14:paraId="190A56B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7" w:author="Camilo Andrés Díaz Gómez" w:date="2023-03-14T21:33:00Z"/>
                <w:rFonts w:cs="Times New Roman"/>
                <w:szCs w:val="24"/>
              </w:rPr>
            </w:pPr>
          </w:p>
        </w:tc>
        <w:tc>
          <w:tcPr>
            <w:tcW w:w="652" w:type="dxa"/>
          </w:tcPr>
          <w:p w14:paraId="3CAC984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8" w:author="Camilo Andrés Díaz Gómez" w:date="2023-03-14T21:33:00Z"/>
                <w:rFonts w:cs="Times New Roman"/>
                <w:szCs w:val="24"/>
              </w:rPr>
            </w:pPr>
          </w:p>
        </w:tc>
        <w:tc>
          <w:tcPr>
            <w:tcW w:w="652" w:type="dxa"/>
          </w:tcPr>
          <w:p w14:paraId="445B66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9" w:author="Camilo Andrés Díaz Gómez" w:date="2023-03-14T21:33:00Z"/>
                <w:rFonts w:cs="Times New Roman"/>
                <w:szCs w:val="24"/>
              </w:rPr>
            </w:pPr>
          </w:p>
        </w:tc>
        <w:tc>
          <w:tcPr>
            <w:tcW w:w="655" w:type="dxa"/>
          </w:tcPr>
          <w:p w14:paraId="018507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0" w:author="Camilo Andrés Díaz Gómez" w:date="2023-03-14T21:33:00Z"/>
                <w:rFonts w:cs="Times New Roman"/>
                <w:szCs w:val="24"/>
              </w:rPr>
            </w:pPr>
          </w:p>
        </w:tc>
        <w:tc>
          <w:tcPr>
            <w:tcW w:w="652" w:type="dxa"/>
          </w:tcPr>
          <w:p w14:paraId="678402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1" w:author="Camilo Andrés Díaz Gómez" w:date="2023-03-14T21:33:00Z"/>
                <w:rFonts w:cs="Times New Roman"/>
                <w:szCs w:val="24"/>
              </w:rPr>
            </w:pPr>
          </w:p>
        </w:tc>
        <w:tc>
          <w:tcPr>
            <w:tcW w:w="652" w:type="dxa"/>
          </w:tcPr>
          <w:p w14:paraId="4E60474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2" w:author="Camilo Andrés Díaz Gómez" w:date="2023-03-14T21:33:00Z"/>
                <w:rFonts w:cs="Times New Roman"/>
                <w:szCs w:val="24"/>
              </w:rPr>
            </w:pPr>
          </w:p>
        </w:tc>
        <w:tc>
          <w:tcPr>
            <w:tcW w:w="652" w:type="dxa"/>
          </w:tcPr>
          <w:p w14:paraId="5E9C75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3" w:author="Camilo Andrés Díaz Gómez" w:date="2023-03-14T21:33:00Z"/>
                <w:rFonts w:cs="Times New Roman"/>
                <w:szCs w:val="24"/>
              </w:rPr>
            </w:pPr>
          </w:p>
        </w:tc>
        <w:tc>
          <w:tcPr>
            <w:tcW w:w="652" w:type="dxa"/>
          </w:tcPr>
          <w:p w14:paraId="3344F9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4" w:author="Camilo Andrés Díaz Gómez" w:date="2023-03-14T21:33:00Z"/>
                <w:rFonts w:cs="Times New Roman"/>
                <w:szCs w:val="24"/>
              </w:rPr>
            </w:pPr>
          </w:p>
        </w:tc>
        <w:tc>
          <w:tcPr>
            <w:tcW w:w="652" w:type="dxa"/>
          </w:tcPr>
          <w:p w14:paraId="7834DBA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5" w:author="Camilo Andrés Díaz Gómez" w:date="2023-03-14T21:33:00Z"/>
                <w:rFonts w:cs="Times New Roman"/>
                <w:szCs w:val="24"/>
              </w:rPr>
            </w:pPr>
          </w:p>
        </w:tc>
        <w:tc>
          <w:tcPr>
            <w:tcW w:w="548" w:type="dxa"/>
          </w:tcPr>
          <w:p w14:paraId="1EDA83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6" w:author="Camilo Andrés Díaz Gómez" w:date="2023-03-14T21:33:00Z"/>
                <w:rFonts w:cs="Times New Roman"/>
                <w:szCs w:val="24"/>
              </w:rPr>
            </w:pPr>
          </w:p>
        </w:tc>
      </w:tr>
      <w:tr w:rsidR="002B569F" w:rsidRPr="002B569F" w14:paraId="07CB9678" w14:textId="77777777" w:rsidTr="001A2974">
        <w:trPr>
          <w:cnfStyle w:val="000000100000" w:firstRow="0" w:lastRow="0" w:firstColumn="0" w:lastColumn="0" w:oddVBand="0" w:evenVBand="0" w:oddHBand="1" w:evenHBand="0" w:firstRowFirstColumn="0" w:firstRowLastColumn="0" w:lastRowFirstColumn="0" w:lastRowLastColumn="0"/>
          <w:ins w:id="545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E6AF18E" w14:textId="77777777" w:rsidR="00AE3134" w:rsidRPr="002B569F" w:rsidRDefault="00AE3134" w:rsidP="002B569F">
            <w:pPr>
              <w:jc w:val="center"/>
              <w:rPr>
                <w:ins w:id="5458" w:author="Camilo Andrés Díaz Gómez" w:date="2023-03-14T21:33:00Z"/>
                <w:rFonts w:cs="Times New Roman"/>
                <w:color w:val="auto"/>
                <w:szCs w:val="24"/>
                <w:rPrChange w:id="5459" w:author="Camilo Andrés Díaz Gómez" w:date="2023-03-28T17:42:00Z">
                  <w:rPr>
                    <w:ins w:id="5460" w:author="Camilo Andrés Díaz Gómez" w:date="2023-03-14T21:33:00Z"/>
                    <w:rFonts w:cs="Times New Roman"/>
                    <w:szCs w:val="24"/>
                  </w:rPr>
                </w:rPrChange>
              </w:rPr>
            </w:pPr>
            <w:ins w:id="5461" w:author="Camilo Andrés Díaz Gómez" w:date="2023-03-14T21:33:00Z">
              <w:r w:rsidRPr="002B569F">
                <w:rPr>
                  <w:rFonts w:cs="Times New Roman"/>
                  <w:color w:val="auto"/>
                  <w:szCs w:val="24"/>
                  <w:rPrChange w:id="5462" w:author="Camilo Andrés Díaz Gómez" w:date="2023-03-28T17:42:00Z">
                    <w:rPr>
                      <w:rFonts w:cs="Times New Roman"/>
                      <w:szCs w:val="24"/>
                    </w:rPr>
                  </w:rPrChange>
                </w:rPr>
                <w:t>Act. #8</w:t>
              </w:r>
            </w:ins>
          </w:p>
        </w:tc>
        <w:tc>
          <w:tcPr>
            <w:tcW w:w="993" w:type="dxa"/>
          </w:tcPr>
          <w:p w14:paraId="37C17F3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3" w:author="Camilo Andrés Díaz Gómez" w:date="2023-03-14T21:33:00Z"/>
                <w:rFonts w:cs="Times New Roman"/>
                <w:szCs w:val="24"/>
              </w:rPr>
            </w:pPr>
          </w:p>
        </w:tc>
        <w:tc>
          <w:tcPr>
            <w:tcW w:w="708" w:type="dxa"/>
          </w:tcPr>
          <w:p w14:paraId="153A6E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4" w:author="Camilo Andrés Díaz Gómez" w:date="2023-03-14T21:33:00Z"/>
                <w:rFonts w:cs="Times New Roman"/>
                <w:szCs w:val="24"/>
              </w:rPr>
            </w:pPr>
          </w:p>
        </w:tc>
        <w:tc>
          <w:tcPr>
            <w:tcW w:w="709" w:type="dxa"/>
          </w:tcPr>
          <w:p w14:paraId="7DB762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5" w:author="Camilo Andrés Díaz Gómez" w:date="2023-03-14T21:33:00Z"/>
                <w:rFonts w:cs="Times New Roman"/>
                <w:szCs w:val="24"/>
              </w:rPr>
            </w:pPr>
          </w:p>
        </w:tc>
        <w:tc>
          <w:tcPr>
            <w:tcW w:w="709" w:type="dxa"/>
            <w:shd w:val="clear" w:color="auto" w:fill="D9E2F3" w:themeFill="accent1" w:themeFillTint="33"/>
          </w:tcPr>
          <w:p w14:paraId="7F446BF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6" w:author="Camilo Andrés Díaz Gómez" w:date="2023-03-14T21:33:00Z"/>
                <w:rFonts w:cs="Times New Roman"/>
                <w:szCs w:val="24"/>
              </w:rPr>
            </w:pPr>
            <w:ins w:id="5467" w:author="Camilo Andrés Díaz Gómez" w:date="2023-03-14T21:33:00Z">
              <w:r w:rsidRPr="002B569F">
                <w:rPr>
                  <w:rFonts w:cs="Times New Roman"/>
                  <w:szCs w:val="24"/>
                </w:rPr>
                <w:t>X</w:t>
              </w:r>
            </w:ins>
          </w:p>
        </w:tc>
        <w:tc>
          <w:tcPr>
            <w:tcW w:w="709" w:type="dxa"/>
            <w:shd w:val="clear" w:color="auto" w:fill="D9E2F3" w:themeFill="accent1" w:themeFillTint="33"/>
          </w:tcPr>
          <w:p w14:paraId="7EEF8E5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8" w:author="Camilo Andrés Díaz Gómez" w:date="2023-03-14T21:33:00Z"/>
                <w:rFonts w:cs="Times New Roman"/>
                <w:szCs w:val="24"/>
              </w:rPr>
            </w:pPr>
            <w:ins w:id="5469" w:author="Camilo Andrés Díaz Gómez" w:date="2023-03-14T21:33:00Z">
              <w:r w:rsidRPr="002B569F">
                <w:rPr>
                  <w:rFonts w:cs="Times New Roman"/>
                  <w:szCs w:val="24"/>
                </w:rPr>
                <w:t>X</w:t>
              </w:r>
            </w:ins>
          </w:p>
        </w:tc>
        <w:tc>
          <w:tcPr>
            <w:tcW w:w="708" w:type="dxa"/>
          </w:tcPr>
          <w:p w14:paraId="473594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0" w:author="Camilo Andrés Díaz Gómez" w:date="2023-03-14T21:33:00Z"/>
                <w:rFonts w:cs="Times New Roman"/>
                <w:szCs w:val="24"/>
              </w:rPr>
            </w:pPr>
          </w:p>
        </w:tc>
        <w:tc>
          <w:tcPr>
            <w:tcW w:w="754" w:type="dxa"/>
          </w:tcPr>
          <w:p w14:paraId="6D95734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1" w:author="Camilo Andrés Díaz Gómez" w:date="2023-03-14T21:33:00Z"/>
                <w:rFonts w:cs="Times New Roman"/>
                <w:szCs w:val="24"/>
              </w:rPr>
            </w:pPr>
          </w:p>
        </w:tc>
        <w:tc>
          <w:tcPr>
            <w:tcW w:w="652" w:type="dxa"/>
          </w:tcPr>
          <w:p w14:paraId="19757B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2" w:author="Camilo Andrés Díaz Gómez" w:date="2023-03-14T21:33:00Z"/>
                <w:rFonts w:cs="Times New Roman"/>
                <w:szCs w:val="24"/>
              </w:rPr>
            </w:pPr>
          </w:p>
        </w:tc>
        <w:tc>
          <w:tcPr>
            <w:tcW w:w="652" w:type="dxa"/>
          </w:tcPr>
          <w:p w14:paraId="4B2153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3" w:author="Camilo Andrés Díaz Gómez" w:date="2023-03-14T21:33:00Z"/>
                <w:rFonts w:cs="Times New Roman"/>
                <w:szCs w:val="24"/>
              </w:rPr>
            </w:pPr>
          </w:p>
        </w:tc>
        <w:tc>
          <w:tcPr>
            <w:tcW w:w="655" w:type="dxa"/>
          </w:tcPr>
          <w:p w14:paraId="588671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4" w:author="Camilo Andrés Díaz Gómez" w:date="2023-03-14T21:33:00Z"/>
                <w:rFonts w:cs="Times New Roman"/>
                <w:szCs w:val="24"/>
              </w:rPr>
            </w:pPr>
          </w:p>
        </w:tc>
        <w:tc>
          <w:tcPr>
            <w:tcW w:w="652" w:type="dxa"/>
          </w:tcPr>
          <w:p w14:paraId="38BDB1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5" w:author="Camilo Andrés Díaz Gómez" w:date="2023-03-14T21:33:00Z"/>
                <w:rFonts w:cs="Times New Roman"/>
                <w:szCs w:val="24"/>
              </w:rPr>
            </w:pPr>
          </w:p>
        </w:tc>
        <w:tc>
          <w:tcPr>
            <w:tcW w:w="652" w:type="dxa"/>
          </w:tcPr>
          <w:p w14:paraId="603DAF8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6" w:author="Camilo Andrés Díaz Gómez" w:date="2023-03-14T21:33:00Z"/>
                <w:rFonts w:cs="Times New Roman"/>
                <w:szCs w:val="24"/>
              </w:rPr>
            </w:pPr>
          </w:p>
        </w:tc>
        <w:tc>
          <w:tcPr>
            <w:tcW w:w="652" w:type="dxa"/>
          </w:tcPr>
          <w:p w14:paraId="398411F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7" w:author="Camilo Andrés Díaz Gómez" w:date="2023-03-14T21:33:00Z"/>
                <w:rFonts w:cs="Times New Roman"/>
                <w:szCs w:val="24"/>
              </w:rPr>
            </w:pPr>
          </w:p>
        </w:tc>
        <w:tc>
          <w:tcPr>
            <w:tcW w:w="652" w:type="dxa"/>
          </w:tcPr>
          <w:p w14:paraId="1AB2A3A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8" w:author="Camilo Andrés Díaz Gómez" w:date="2023-03-14T21:33:00Z"/>
                <w:rFonts w:cs="Times New Roman"/>
                <w:szCs w:val="24"/>
              </w:rPr>
            </w:pPr>
          </w:p>
        </w:tc>
        <w:tc>
          <w:tcPr>
            <w:tcW w:w="652" w:type="dxa"/>
          </w:tcPr>
          <w:p w14:paraId="523CEC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9" w:author="Camilo Andrés Díaz Gómez" w:date="2023-03-14T21:33:00Z"/>
                <w:rFonts w:cs="Times New Roman"/>
                <w:szCs w:val="24"/>
              </w:rPr>
            </w:pPr>
          </w:p>
        </w:tc>
        <w:tc>
          <w:tcPr>
            <w:tcW w:w="548" w:type="dxa"/>
          </w:tcPr>
          <w:p w14:paraId="0649B22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0" w:author="Camilo Andrés Díaz Gómez" w:date="2023-03-14T21:33:00Z"/>
                <w:rFonts w:cs="Times New Roman"/>
                <w:szCs w:val="24"/>
              </w:rPr>
            </w:pPr>
          </w:p>
        </w:tc>
      </w:tr>
      <w:tr w:rsidR="002B569F" w:rsidRPr="002B569F" w14:paraId="50B14C55" w14:textId="77777777" w:rsidTr="001A2974">
        <w:trPr>
          <w:ins w:id="548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C66CC0" w14:textId="77777777" w:rsidR="00AE3134" w:rsidRPr="002B569F" w:rsidRDefault="00AE3134" w:rsidP="002B569F">
            <w:pPr>
              <w:jc w:val="center"/>
              <w:rPr>
                <w:ins w:id="5482" w:author="Camilo Andrés Díaz Gómez" w:date="2023-03-14T21:33:00Z"/>
                <w:rFonts w:cs="Times New Roman"/>
                <w:color w:val="auto"/>
                <w:szCs w:val="24"/>
                <w:rPrChange w:id="5483" w:author="Camilo Andrés Díaz Gómez" w:date="2023-03-28T17:42:00Z">
                  <w:rPr>
                    <w:ins w:id="5484" w:author="Camilo Andrés Díaz Gómez" w:date="2023-03-14T21:33:00Z"/>
                    <w:rFonts w:cs="Times New Roman"/>
                    <w:szCs w:val="24"/>
                  </w:rPr>
                </w:rPrChange>
              </w:rPr>
            </w:pPr>
            <w:ins w:id="5485" w:author="Camilo Andrés Díaz Gómez" w:date="2023-03-14T21:33:00Z">
              <w:r w:rsidRPr="002B569F">
                <w:rPr>
                  <w:rFonts w:cs="Times New Roman"/>
                  <w:color w:val="auto"/>
                  <w:szCs w:val="24"/>
                  <w:rPrChange w:id="5486" w:author="Camilo Andrés Díaz Gómez" w:date="2023-03-28T17:42:00Z">
                    <w:rPr>
                      <w:rFonts w:cs="Times New Roman"/>
                      <w:szCs w:val="24"/>
                    </w:rPr>
                  </w:rPrChange>
                </w:rPr>
                <w:t>Act. #9</w:t>
              </w:r>
            </w:ins>
          </w:p>
        </w:tc>
        <w:tc>
          <w:tcPr>
            <w:tcW w:w="993" w:type="dxa"/>
          </w:tcPr>
          <w:p w14:paraId="5D46E8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7" w:author="Camilo Andrés Díaz Gómez" w:date="2023-03-14T21:33:00Z"/>
                <w:rFonts w:cs="Times New Roman"/>
                <w:szCs w:val="24"/>
              </w:rPr>
            </w:pPr>
          </w:p>
        </w:tc>
        <w:tc>
          <w:tcPr>
            <w:tcW w:w="708" w:type="dxa"/>
          </w:tcPr>
          <w:p w14:paraId="04402C1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8" w:author="Camilo Andrés Díaz Gómez" w:date="2023-03-14T21:33:00Z"/>
                <w:rFonts w:cs="Times New Roman"/>
                <w:szCs w:val="24"/>
              </w:rPr>
            </w:pPr>
          </w:p>
        </w:tc>
        <w:tc>
          <w:tcPr>
            <w:tcW w:w="709" w:type="dxa"/>
          </w:tcPr>
          <w:p w14:paraId="2CE71B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9" w:author="Camilo Andrés Díaz Gómez" w:date="2023-03-14T21:33:00Z"/>
                <w:rFonts w:cs="Times New Roman"/>
                <w:szCs w:val="24"/>
              </w:rPr>
            </w:pPr>
          </w:p>
        </w:tc>
        <w:tc>
          <w:tcPr>
            <w:tcW w:w="709" w:type="dxa"/>
          </w:tcPr>
          <w:p w14:paraId="390E7F3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0" w:author="Camilo Andrés Díaz Gómez" w:date="2023-03-14T21:33:00Z"/>
                <w:rFonts w:cs="Times New Roman"/>
                <w:szCs w:val="24"/>
              </w:rPr>
            </w:pPr>
          </w:p>
        </w:tc>
        <w:tc>
          <w:tcPr>
            <w:tcW w:w="709" w:type="dxa"/>
            <w:shd w:val="clear" w:color="auto" w:fill="FBE4D5" w:themeFill="accent2" w:themeFillTint="33"/>
          </w:tcPr>
          <w:p w14:paraId="7C32FD3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1" w:author="Camilo Andrés Díaz Gómez" w:date="2023-03-14T21:33:00Z"/>
                <w:rFonts w:cs="Times New Roman"/>
                <w:szCs w:val="24"/>
              </w:rPr>
            </w:pPr>
            <w:ins w:id="5492" w:author="Camilo Andrés Díaz Gómez" w:date="2023-03-14T21:33:00Z">
              <w:r w:rsidRPr="002B569F">
                <w:rPr>
                  <w:rFonts w:cs="Times New Roman"/>
                  <w:szCs w:val="24"/>
                </w:rPr>
                <w:t>X</w:t>
              </w:r>
            </w:ins>
          </w:p>
        </w:tc>
        <w:tc>
          <w:tcPr>
            <w:tcW w:w="708" w:type="dxa"/>
          </w:tcPr>
          <w:p w14:paraId="4B2986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3" w:author="Camilo Andrés Díaz Gómez" w:date="2023-03-14T21:33:00Z"/>
                <w:rFonts w:cs="Times New Roman"/>
                <w:szCs w:val="24"/>
              </w:rPr>
            </w:pPr>
          </w:p>
        </w:tc>
        <w:tc>
          <w:tcPr>
            <w:tcW w:w="754" w:type="dxa"/>
          </w:tcPr>
          <w:p w14:paraId="1310C3A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4" w:author="Camilo Andrés Díaz Gómez" w:date="2023-03-14T21:33:00Z"/>
                <w:rFonts w:cs="Times New Roman"/>
                <w:szCs w:val="24"/>
              </w:rPr>
            </w:pPr>
          </w:p>
        </w:tc>
        <w:tc>
          <w:tcPr>
            <w:tcW w:w="652" w:type="dxa"/>
          </w:tcPr>
          <w:p w14:paraId="052DEB0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5" w:author="Camilo Andrés Díaz Gómez" w:date="2023-03-14T21:33:00Z"/>
                <w:rFonts w:cs="Times New Roman"/>
                <w:szCs w:val="24"/>
              </w:rPr>
            </w:pPr>
          </w:p>
        </w:tc>
        <w:tc>
          <w:tcPr>
            <w:tcW w:w="652" w:type="dxa"/>
          </w:tcPr>
          <w:p w14:paraId="4D9E48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6" w:author="Camilo Andrés Díaz Gómez" w:date="2023-03-14T21:33:00Z"/>
                <w:rFonts w:cs="Times New Roman"/>
                <w:szCs w:val="24"/>
              </w:rPr>
            </w:pPr>
          </w:p>
        </w:tc>
        <w:tc>
          <w:tcPr>
            <w:tcW w:w="655" w:type="dxa"/>
          </w:tcPr>
          <w:p w14:paraId="4C5CCC5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7" w:author="Camilo Andrés Díaz Gómez" w:date="2023-03-14T21:33:00Z"/>
                <w:rFonts w:cs="Times New Roman"/>
                <w:szCs w:val="24"/>
              </w:rPr>
            </w:pPr>
          </w:p>
        </w:tc>
        <w:tc>
          <w:tcPr>
            <w:tcW w:w="652" w:type="dxa"/>
          </w:tcPr>
          <w:p w14:paraId="1F1767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8" w:author="Camilo Andrés Díaz Gómez" w:date="2023-03-14T21:33:00Z"/>
                <w:rFonts w:cs="Times New Roman"/>
                <w:szCs w:val="24"/>
              </w:rPr>
            </w:pPr>
          </w:p>
        </w:tc>
        <w:tc>
          <w:tcPr>
            <w:tcW w:w="652" w:type="dxa"/>
          </w:tcPr>
          <w:p w14:paraId="5FF58F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9" w:author="Camilo Andrés Díaz Gómez" w:date="2023-03-14T21:33:00Z"/>
                <w:rFonts w:cs="Times New Roman"/>
                <w:szCs w:val="24"/>
              </w:rPr>
            </w:pPr>
          </w:p>
        </w:tc>
        <w:tc>
          <w:tcPr>
            <w:tcW w:w="652" w:type="dxa"/>
          </w:tcPr>
          <w:p w14:paraId="6A9C14A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0" w:author="Camilo Andrés Díaz Gómez" w:date="2023-03-14T21:33:00Z"/>
                <w:rFonts w:cs="Times New Roman"/>
                <w:szCs w:val="24"/>
              </w:rPr>
            </w:pPr>
          </w:p>
        </w:tc>
        <w:tc>
          <w:tcPr>
            <w:tcW w:w="652" w:type="dxa"/>
          </w:tcPr>
          <w:p w14:paraId="00D22E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1" w:author="Camilo Andrés Díaz Gómez" w:date="2023-03-14T21:33:00Z"/>
                <w:rFonts w:cs="Times New Roman"/>
                <w:szCs w:val="24"/>
              </w:rPr>
            </w:pPr>
          </w:p>
        </w:tc>
        <w:tc>
          <w:tcPr>
            <w:tcW w:w="652" w:type="dxa"/>
          </w:tcPr>
          <w:p w14:paraId="1A4BF5E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2" w:author="Camilo Andrés Díaz Gómez" w:date="2023-03-14T21:33:00Z"/>
                <w:rFonts w:cs="Times New Roman"/>
                <w:szCs w:val="24"/>
              </w:rPr>
            </w:pPr>
          </w:p>
        </w:tc>
        <w:tc>
          <w:tcPr>
            <w:tcW w:w="548" w:type="dxa"/>
          </w:tcPr>
          <w:p w14:paraId="6F262E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3" w:author="Camilo Andrés Díaz Gómez" w:date="2023-03-14T21:33:00Z"/>
                <w:rFonts w:cs="Times New Roman"/>
                <w:szCs w:val="24"/>
              </w:rPr>
            </w:pPr>
          </w:p>
        </w:tc>
      </w:tr>
      <w:tr w:rsidR="002B569F" w:rsidRPr="002B569F" w14:paraId="4437B935" w14:textId="77777777" w:rsidTr="001A2974">
        <w:trPr>
          <w:cnfStyle w:val="000000100000" w:firstRow="0" w:lastRow="0" w:firstColumn="0" w:lastColumn="0" w:oddVBand="0" w:evenVBand="0" w:oddHBand="1" w:evenHBand="0" w:firstRowFirstColumn="0" w:firstRowLastColumn="0" w:lastRowFirstColumn="0" w:lastRowLastColumn="0"/>
          <w:ins w:id="550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7865FA8" w14:textId="77777777" w:rsidR="00AE3134" w:rsidRPr="002B569F" w:rsidRDefault="00AE3134" w:rsidP="002B569F">
            <w:pPr>
              <w:jc w:val="center"/>
              <w:rPr>
                <w:ins w:id="5505" w:author="Camilo Andrés Díaz Gómez" w:date="2023-03-14T21:33:00Z"/>
                <w:rFonts w:cs="Times New Roman"/>
                <w:color w:val="auto"/>
                <w:szCs w:val="24"/>
                <w:rPrChange w:id="5506" w:author="Camilo Andrés Díaz Gómez" w:date="2023-03-28T17:42:00Z">
                  <w:rPr>
                    <w:ins w:id="5507" w:author="Camilo Andrés Díaz Gómez" w:date="2023-03-14T21:33:00Z"/>
                    <w:rFonts w:cs="Times New Roman"/>
                    <w:szCs w:val="24"/>
                  </w:rPr>
                </w:rPrChange>
              </w:rPr>
            </w:pPr>
            <w:ins w:id="5508" w:author="Camilo Andrés Díaz Gómez" w:date="2023-03-14T21:33:00Z">
              <w:r w:rsidRPr="002B569F">
                <w:rPr>
                  <w:rFonts w:cs="Times New Roman"/>
                  <w:color w:val="auto"/>
                  <w:szCs w:val="24"/>
                  <w:rPrChange w:id="5509" w:author="Camilo Andrés Díaz Gómez" w:date="2023-03-28T17:42:00Z">
                    <w:rPr>
                      <w:rFonts w:cs="Times New Roman"/>
                      <w:szCs w:val="24"/>
                    </w:rPr>
                  </w:rPrChange>
                </w:rPr>
                <w:t>Act. #10</w:t>
              </w:r>
            </w:ins>
          </w:p>
        </w:tc>
        <w:tc>
          <w:tcPr>
            <w:tcW w:w="993" w:type="dxa"/>
          </w:tcPr>
          <w:p w14:paraId="591092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0" w:author="Camilo Andrés Díaz Gómez" w:date="2023-03-14T21:33:00Z"/>
                <w:rFonts w:cs="Times New Roman"/>
                <w:szCs w:val="24"/>
              </w:rPr>
            </w:pPr>
          </w:p>
        </w:tc>
        <w:tc>
          <w:tcPr>
            <w:tcW w:w="708" w:type="dxa"/>
          </w:tcPr>
          <w:p w14:paraId="6BCAD3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1" w:author="Camilo Andrés Díaz Gómez" w:date="2023-03-14T21:33:00Z"/>
                <w:rFonts w:cs="Times New Roman"/>
                <w:szCs w:val="24"/>
              </w:rPr>
            </w:pPr>
          </w:p>
        </w:tc>
        <w:tc>
          <w:tcPr>
            <w:tcW w:w="709" w:type="dxa"/>
          </w:tcPr>
          <w:p w14:paraId="5F102D9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2" w:author="Camilo Andrés Díaz Gómez" w:date="2023-03-14T21:33:00Z"/>
                <w:rFonts w:cs="Times New Roman"/>
                <w:szCs w:val="24"/>
              </w:rPr>
            </w:pPr>
          </w:p>
        </w:tc>
        <w:tc>
          <w:tcPr>
            <w:tcW w:w="709" w:type="dxa"/>
          </w:tcPr>
          <w:p w14:paraId="0AB28C0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3" w:author="Camilo Andrés Díaz Gómez" w:date="2023-03-14T21:33:00Z"/>
                <w:rFonts w:cs="Times New Roman"/>
                <w:szCs w:val="24"/>
              </w:rPr>
            </w:pPr>
          </w:p>
        </w:tc>
        <w:tc>
          <w:tcPr>
            <w:tcW w:w="709" w:type="dxa"/>
            <w:shd w:val="clear" w:color="auto" w:fill="FBE4D5" w:themeFill="accent2" w:themeFillTint="33"/>
          </w:tcPr>
          <w:p w14:paraId="7EB2673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4" w:author="Camilo Andrés Díaz Gómez" w:date="2023-03-14T21:33:00Z"/>
                <w:rFonts w:cs="Times New Roman"/>
                <w:szCs w:val="24"/>
              </w:rPr>
            </w:pPr>
            <w:ins w:id="5515" w:author="Camilo Andrés Díaz Gómez" w:date="2023-03-14T21:33:00Z">
              <w:r w:rsidRPr="002B569F">
                <w:rPr>
                  <w:rFonts w:cs="Times New Roman"/>
                  <w:szCs w:val="24"/>
                </w:rPr>
                <w:t>X</w:t>
              </w:r>
            </w:ins>
          </w:p>
        </w:tc>
        <w:tc>
          <w:tcPr>
            <w:tcW w:w="708" w:type="dxa"/>
            <w:shd w:val="clear" w:color="auto" w:fill="FBE4D5" w:themeFill="accent2" w:themeFillTint="33"/>
          </w:tcPr>
          <w:p w14:paraId="1D2DB8A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6" w:author="Camilo Andrés Díaz Gómez" w:date="2023-03-14T21:33:00Z"/>
                <w:rFonts w:cs="Times New Roman"/>
                <w:szCs w:val="24"/>
              </w:rPr>
            </w:pPr>
            <w:ins w:id="5517" w:author="Camilo Andrés Díaz Gómez" w:date="2023-03-14T21:33:00Z">
              <w:r w:rsidRPr="002B569F">
                <w:rPr>
                  <w:rFonts w:cs="Times New Roman"/>
                  <w:szCs w:val="24"/>
                </w:rPr>
                <w:t>X</w:t>
              </w:r>
            </w:ins>
          </w:p>
        </w:tc>
        <w:tc>
          <w:tcPr>
            <w:tcW w:w="754" w:type="dxa"/>
          </w:tcPr>
          <w:p w14:paraId="7E122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8" w:author="Camilo Andrés Díaz Gómez" w:date="2023-03-14T21:33:00Z"/>
                <w:rFonts w:cs="Times New Roman"/>
                <w:szCs w:val="24"/>
              </w:rPr>
            </w:pPr>
          </w:p>
        </w:tc>
        <w:tc>
          <w:tcPr>
            <w:tcW w:w="652" w:type="dxa"/>
          </w:tcPr>
          <w:p w14:paraId="188730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9" w:author="Camilo Andrés Díaz Gómez" w:date="2023-03-14T21:33:00Z"/>
                <w:rFonts w:cs="Times New Roman"/>
                <w:szCs w:val="24"/>
              </w:rPr>
            </w:pPr>
          </w:p>
        </w:tc>
        <w:tc>
          <w:tcPr>
            <w:tcW w:w="652" w:type="dxa"/>
          </w:tcPr>
          <w:p w14:paraId="1561008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0" w:author="Camilo Andrés Díaz Gómez" w:date="2023-03-14T21:33:00Z"/>
                <w:rFonts w:cs="Times New Roman"/>
                <w:szCs w:val="24"/>
              </w:rPr>
            </w:pPr>
          </w:p>
        </w:tc>
        <w:tc>
          <w:tcPr>
            <w:tcW w:w="655" w:type="dxa"/>
          </w:tcPr>
          <w:p w14:paraId="455E20C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1" w:author="Camilo Andrés Díaz Gómez" w:date="2023-03-14T21:33:00Z"/>
                <w:rFonts w:cs="Times New Roman"/>
                <w:szCs w:val="24"/>
              </w:rPr>
            </w:pPr>
          </w:p>
        </w:tc>
        <w:tc>
          <w:tcPr>
            <w:tcW w:w="652" w:type="dxa"/>
          </w:tcPr>
          <w:p w14:paraId="471CFF3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2" w:author="Camilo Andrés Díaz Gómez" w:date="2023-03-14T21:33:00Z"/>
                <w:rFonts w:cs="Times New Roman"/>
                <w:szCs w:val="24"/>
              </w:rPr>
            </w:pPr>
          </w:p>
        </w:tc>
        <w:tc>
          <w:tcPr>
            <w:tcW w:w="652" w:type="dxa"/>
          </w:tcPr>
          <w:p w14:paraId="3E7790E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3" w:author="Camilo Andrés Díaz Gómez" w:date="2023-03-14T21:33:00Z"/>
                <w:rFonts w:cs="Times New Roman"/>
                <w:szCs w:val="24"/>
              </w:rPr>
            </w:pPr>
          </w:p>
        </w:tc>
        <w:tc>
          <w:tcPr>
            <w:tcW w:w="652" w:type="dxa"/>
          </w:tcPr>
          <w:p w14:paraId="0C00044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4" w:author="Camilo Andrés Díaz Gómez" w:date="2023-03-14T21:33:00Z"/>
                <w:rFonts w:cs="Times New Roman"/>
                <w:szCs w:val="24"/>
              </w:rPr>
            </w:pPr>
          </w:p>
        </w:tc>
        <w:tc>
          <w:tcPr>
            <w:tcW w:w="652" w:type="dxa"/>
          </w:tcPr>
          <w:p w14:paraId="77B00C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5" w:author="Camilo Andrés Díaz Gómez" w:date="2023-03-14T21:33:00Z"/>
                <w:rFonts w:cs="Times New Roman"/>
                <w:szCs w:val="24"/>
              </w:rPr>
            </w:pPr>
          </w:p>
        </w:tc>
        <w:tc>
          <w:tcPr>
            <w:tcW w:w="652" w:type="dxa"/>
          </w:tcPr>
          <w:p w14:paraId="37EAD05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6" w:author="Camilo Andrés Díaz Gómez" w:date="2023-03-14T21:33:00Z"/>
                <w:rFonts w:cs="Times New Roman"/>
                <w:szCs w:val="24"/>
              </w:rPr>
            </w:pPr>
          </w:p>
        </w:tc>
        <w:tc>
          <w:tcPr>
            <w:tcW w:w="548" w:type="dxa"/>
          </w:tcPr>
          <w:p w14:paraId="46480AF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7" w:author="Camilo Andrés Díaz Gómez" w:date="2023-03-14T21:33:00Z"/>
                <w:rFonts w:cs="Times New Roman"/>
                <w:szCs w:val="24"/>
              </w:rPr>
            </w:pPr>
          </w:p>
        </w:tc>
      </w:tr>
      <w:tr w:rsidR="002B569F" w:rsidRPr="002B569F" w14:paraId="21970619" w14:textId="77777777" w:rsidTr="001A2974">
        <w:trPr>
          <w:ins w:id="552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05FBA4E" w14:textId="77777777" w:rsidR="00AE3134" w:rsidRPr="002B569F" w:rsidRDefault="00AE3134" w:rsidP="002B569F">
            <w:pPr>
              <w:jc w:val="center"/>
              <w:rPr>
                <w:ins w:id="5529" w:author="Camilo Andrés Díaz Gómez" w:date="2023-03-14T21:33:00Z"/>
                <w:rFonts w:cs="Times New Roman"/>
                <w:color w:val="auto"/>
                <w:szCs w:val="24"/>
                <w:rPrChange w:id="5530" w:author="Camilo Andrés Díaz Gómez" w:date="2023-03-28T17:42:00Z">
                  <w:rPr>
                    <w:ins w:id="5531" w:author="Camilo Andrés Díaz Gómez" w:date="2023-03-14T21:33:00Z"/>
                    <w:rFonts w:cs="Times New Roman"/>
                    <w:szCs w:val="24"/>
                  </w:rPr>
                </w:rPrChange>
              </w:rPr>
            </w:pPr>
            <w:ins w:id="5532" w:author="Camilo Andrés Díaz Gómez" w:date="2023-03-14T21:33:00Z">
              <w:r w:rsidRPr="002B569F">
                <w:rPr>
                  <w:rFonts w:cs="Times New Roman"/>
                  <w:color w:val="auto"/>
                  <w:szCs w:val="24"/>
                  <w:rPrChange w:id="5533" w:author="Camilo Andrés Díaz Gómez" w:date="2023-03-28T17:42:00Z">
                    <w:rPr>
                      <w:rFonts w:cs="Times New Roman"/>
                      <w:szCs w:val="24"/>
                    </w:rPr>
                  </w:rPrChange>
                </w:rPr>
                <w:t>Act. #11</w:t>
              </w:r>
            </w:ins>
          </w:p>
        </w:tc>
        <w:tc>
          <w:tcPr>
            <w:tcW w:w="993" w:type="dxa"/>
          </w:tcPr>
          <w:p w14:paraId="137B06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4" w:author="Camilo Andrés Díaz Gómez" w:date="2023-03-14T21:33:00Z"/>
                <w:rFonts w:cs="Times New Roman"/>
                <w:szCs w:val="24"/>
              </w:rPr>
            </w:pPr>
          </w:p>
        </w:tc>
        <w:tc>
          <w:tcPr>
            <w:tcW w:w="708" w:type="dxa"/>
          </w:tcPr>
          <w:p w14:paraId="71C180E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5" w:author="Camilo Andrés Díaz Gómez" w:date="2023-03-14T21:33:00Z"/>
                <w:rFonts w:cs="Times New Roman"/>
                <w:szCs w:val="24"/>
              </w:rPr>
            </w:pPr>
          </w:p>
        </w:tc>
        <w:tc>
          <w:tcPr>
            <w:tcW w:w="709" w:type="dxa"/>
          </w:tcPr>
          <w:p w14:paraId="277A02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6" w:author="Camilo Andrés Díaz Gómez" w:date="2023-03-14T21:33:00Z"/>
                <w:rFonts w:cs="Times New Roman"/>
                <w:szCs w:val="24"/>
              </w:rPr>
            </w:pPr>
          </w:p>
        </w:tc>
        <w:tc>
          <w:tcPr>
            <w:tcW w:w="709" w:type="dxa"/>
          </w:tcPr>
          <w:p w14:paraId="0EB9A6B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7" w:author="Camilo Andrés Díaz Gómez" w:date="2023-03-14T21:33:00Z"/>
                <w:rFonts w:cs="Times New Roman"/>
                <w:szCs w:val="24"/>
              </w:rPr>
            </w:pPr>
          </w:p>
        </w:tc>
        <w:tc>
          <w:tcPr>
            <w:tcW w:w="709" w:type="dxa"/>
            <w:shd w:val="clear" w:color="auto" w:fill="FFE599" w:themeFill="accent4" w:themeFillTint="66"/>
          </w:tcPr>
          <w:p w14:paraId="033CA64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8" w:author="Camilo Andrés Díaz Gómez" w:date="2023-03-14T21:33:00Z"/>
                <w:rFonts w:cs="Times New Roman"/>
                <w:szCs w:val="24"/>
              </w:rPr>
            </w:pPr>
            <w:ins w:id="5539" w:author="Camilo Andrés Díaz Gómez" w:date="2023-03-14T21:33:00Z">
              <w:r w:rsidRPr="002B569F">
                <w:rPr>
                  <w:rFonts w:cs="Times New Roman"/>
                  <w:szCs w:val="24"/>
                </w:rPr>
                <w:t>X</w:t>
              </w:r>
            </w:ins>
          </w:p>
        </w:tc>
        <w:tc>
          <w:tcPr>
            <w:tcW w:w="708" w:type="dxa"/>
            <w:shd w:val="clear" w:color="auto" w:fill="FFE599" w:themeFill="accent4" w:themeFillTint="66"/>
          </w:tcPr>
          <w:p w14:paraId="48C39A5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0" w:author="Camilo Andrés Díaz Gómez" w:date="2023-03-14T21:33:00Z"/>
                <w:rFonts w:cs="Times New Roman"/>
                <w:szCs w:val="24"/>
              </w:rPr>
            </w:pPr>
            <w:ins w:id="5541" w:author="Camilo Andrés Díaz Gómez" w:date="2023-03-14T21:33:00Z">
              <w:r w:rsidRPr="002B569F">
                <w:rPr>
                  <w:rFonts w:cs="Times New Roman"/>
                  <w:szCs w:val="24"/>
                </w:rPr>
                <w:t>X</w:t>
              </w:r>
            </w:ins>
          </w:p>
        </w:tc>
        <w:tc>
          <w:tcPr>
            <w:tcW w:w="754" w:type="dxa"/>
          </w:tcPr>
          <w:p w14:paraId="13046CA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2" w:author="Camilo Andrés Díaz Gómez" w:date="2023-03-14T21:33:00Z"/>
                <w:rFonts w:cs="Times New Roman"/>
                <w:szCs w:val="24"/>
              </w:rPr>
            </w:pPr>
          </w:p>
        </w:tc>
        <w:tc>
          <w:tcPr>
            <w:tcW w:w="652" w:type="dxa"/>
          </w:tcPr>
          <w:p w14:paraId="2BC7F40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3" w:author="Camilo Andrés Díaz Gómez" w:date="2023-03-14T21:33:00Z"/>
                <w:rFonts w:cs="Times New Roman"/>
                <w:szCs w:val="24"/>
              </w:rPr>
            </w:pPr>
          </w:p>
        </w:tc>
        <w:tc>
          <w:tcPr>
            <w:tcW w:w="652" w:type="dxa"/>
          </w:tcPr>
          <w:p w14:paraId="30E918A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4" w:author="Camilo Andrés Díaz Gómez" w:date="2023-03-14T21:33:00Z"/>
                <w:rFonts w:cs="Times New Roman"/>
                <w:szCs w:val="24"/>
              </w:rPr>
            </w:pPr>
          </w:p>
        </w:tc>
        <w:tc>
          <w:tcPr>
            <w:tcW w:w="655" w:type="dxa"/>
          </w:tcPr>
          <w:p w14:paraId="796327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5" w:author="Camilo Andrés Díaz Gómez" w:date="2023-03-14T21:33:00Z"/>
                <w:rFonts w:cs="Times New Roman"/>
                <w:szCs w:val="24"/>
              </w:rPr>
            </w:pPr>
          </w:p>
        </w:tc>
        <w:tc>
          <w:tcPr>
            <w:tcW w:w="652" w:type="dxa"/>
          </w:tcPr>
          <w:p w14:paraId="6BF2A7C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6" w:author="Camilo Andrés Díaz Gómez" w:date="2023-03-14T21:33:00Z"/>
                <w:rFonts w:cs="Times New Roman"/>
                <w:szCs w:val="24"/>
              </w:rPr>
            </w:pPr>
          </w:p>
        </w:tc>
        <w:tc>
          <w:tcPr>
            <w:tcW w:w="652" w:type="dxa"/>
          </w:tcPr>
          <w:p w14:paraId="571BEBC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7" w:author="Camilo Andrés Díaz Gómez" w:date="2023-03-14T21:33:00Z"/>
                <w:rFonts w:cs="Times New Roman"/>
                <w:szCs w:val="24"/>
              </w:rPr>
            </w:pPr>
          </w:p>
        </w:tc>
        <w:tc>
          <w:tcPr>
            <w:tcW w:w="652" w:type="dxa"/>
          </w:tcPr>
          <w:p w14:paraId="653184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8" w:author="Camilo Andrés Díaz Gómez" w:date="2023-03-14T21:33:00Z"/>
                <w:rFonts w:cs="Times New Roman"/>
                <w:szCs w:val="24"/>
              </w:rPr>
            </w:pPr>
          </w:p>
        </w:tc>
        <w:tc>
          <w:tcPr>
            <w:tcW w:w="652" w:type="dxa"/>
          </w:tcPr>
          <w:p w14:paraId="37B597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9" w:author="Camilo Andrés Díaz Gómez" w:date="2023-03-14T21:33:00Z"/>
                <w:rFonts w:cs="Times New Roman"/>
                <w:szCs w:val="24"/>
              </w:rPr>
            </w:pPr>
          </w:p>
        </w:tc>
        <w:tc>
          <w:tcPr>
            <w:tcW w:w="652" w:type="dxa"/>
          </w:tcPr>
          <w:p w14:paraId="4C827B7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0" w:author="Camilo Andrés Díaz Gómez" w:date="2023-03-14T21:33:00Z"/>
                <w:rFonts w:cs="Times New Roman"/>
                <w:szCs w:val="24"/>
              </w:rPr>
            </w:pPr>
          </w:p>
        </w:tc>
        <w:tc>
          <w:tcPr>
            <w:tcW w:w="548" w:type="dxa"/>
          </w:tcPr>
          <w:p w14:paraId="44C68B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1" w:author="Camilo Andrés Díaz Gómez" w:date="2023-03-14T21:33:00Z"/>
                <w:rFonts w:cs="Times New Roman"/>
                <w:szCs w:val="24"/>
              </w:rPr>
            </w:pPr>
          </w:p>
        </w:tc>
      </w:tr>
      <w:tr w:rsidR="002B569F" w:rsidRPr="002B569F" w14:paraId="51A81664" w14:textId="77777777" w:rsidTr="001A2974">
        <w:trPr>
          <w:cnfStyle w:val="000000100000" w:firstRow="0" w:lastRow="0" w:firstColumn="0" w:lastColumn="0" w:oddVBand="0" w:evenVBand="0" w:oddHBand="1" w:evenHBand="0" w:firstRowFirstColumn="0" w:firstRowLastColumn="0" w:lastRowFirstColumn="0" w:lastRowLastColumn="0"/>
          <w:ins w:id="555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A2B9FEA" w14:textId="77777777" w:rsidR="00AE3134" w:rsidRPr="002B569F" w:rsidRDefault="00AE3134" w:rsidP="002B569F">
            <w:pPr>
              <w:jc w:val="center"/>
              <w:rPr>
                <w:ins w:id="5553" w:author="Camilo Andrés Díaz Gómez" w:date="2023-03-14T21:33:00Z"/>
                <w:rFonts w:cs="Times New Roman"/>
                <w:color w:val="auto"/>
                <w:szCs w:val="24"/>
                <w:rPrChange w:id="5554" w:author="Camilo Andrés Díaz Gómez" w:date="2023-03-28T17:42:00Z">
                  <w:rPr>
                    <w:ins w:id="5555" w:author="Camilo Andrés Díaz Gómez" w:date="2023-03-14T21:33:00Z"/>
                    <w:rFonts w:cs="Times New Roman"/>
                    <w:szCs w:val="24"/>
                  </w:rPr>
                </w:rPrChange>
              </w:rPr>
            </w:pPr>
            <w:ins w:id="5556" w:author="Camilo Andrés Díaz Gómez" w:date="2023-03-14T21:33:00Z">
              <w:r w:rsidRPr="002B569F">
                <w:rPr>
                  <w:rFonts w:cs="Times New Roman"/>
                  <w:color w:val="auto"/>
                  <w:szCs w:val="24"/>
                  <w:rPrChange w:id="5557" w:author="Camilo Andrés Díaz Gómez" w:date="2023-03-28T17:42:00Z">
                    <w:rPr>
                      <w:rFonts w:cs="Times New Roman"/>
                      <w:szCs w:val="24"/>
                    </w:rPr>
                  </w:rPrChange>
                </w:rPr>
                <w:t>Act. #12</w:t>
              </w:r>
            </w:ins>
          </w:p>
        </w:tc>
        <w:tc>
          <w:tcPr>
            <w:tcW w:w="993" w:type="dxa"/>
          </w:tcPr>
          <w:p w14:paraId="26A2B8C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58" w:author="Camilo Andrés Díaz Gómez" w:date="2023-03-14T21:33:00Z"/>
                <w:rFonts w:cs="Times New Roman"/>
                <w:szCs w:val="24"/>
              </w:rPr>
            </w:pPr>
          </w:p>
        </w:tc>
        <w:tc>
          <w:tcPr>
            <w:tcW w:w="708" w:type="dxa"/>
          </w:tcPr>
          <w:p w14:paraId="4B97DC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59" w:author="Camilo Andrés Díaz Gómez" w:date="2023-03-14T21:33:00Z"/>
                <w:rFonts w:cs="Times New Roman"/>
                <w:szCs w:val="24"/>
              </w:rPr>
            </w:pPr>
          </w:p>
        </w:tc>
        <w:tc>
          <w:tcPr>
            <w:tcW w:w="709" w:type="dxa"/>
          </w:tcPr>
          <w:p w14:paraId="1BF7A54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0" w:author="Camilo Andrés Díaz Gómez" w:date="2023-03-14T21:33:00Z"/>
                <w:rFonts w:cs="Times New Roman"/>
                <w:szCs w:val="24"/>
              </w:rPr>
            </w:pPr>
          </w:p>
        </w:tc>
        <w:tc>
          <w:tcPr>
            <w:tcW w:w="709" w:type="dxa"/>
          </w:tcPr>
          <w:p w14:paraId="068CE67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1" w:author="Camilo Andrés Díaz Gómez" w:date="2023-03-14T21:33:00Z"/>
                <w:rFonts w:cs="Times New Roman"/>
                <w:szCs w:val="24"/>
              </w:rPr>
            </w:pPr>
          </w:p>
        </w:tc>
        <w:tc>
          <w:tcPr>
            <w:tcW w:w="709" w:type="dxa"/>
          </w:tcPr>
          <w:p w14:paraId="66715FB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2" w:author="Camilo Andrés Díaz Gómez" w:date="2023-03-14T21:33:00Z"/>
                <w:rFonts w:cs="Times New Roman"/>
                <w:szCs w:val="24"/>
              </w:rPr>
            </w:pPr>
          </w:p>
        </w:tc>
        <w:tc>
          <w:tcPr>
            <w:tcW w:w="708" w:type="dxa"/>
            <w:shd w:val="clear" w:color="auto" w:fill="FFE599" w:themeFill="accent4" w:themeFillTint="66"/>
          </w:tcPr>
          <w:p w14:paraId="26726B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3" w:author="Camilo Andrés Díaz Gómez" w:date="2023-03-14T21:33:00Z"/>
                <w:rFonts w:cs="Times New Roman"/>
                <w:szCs w:val="24"/>
              </w:rPr>
            </w:pPr>
            <w:ins w:id="5564" w:author="Camilo Andrés Díaz Gómez" w:date="2023-03-14T21:33:00Z">
              <w:r w:rsidRPr="002B569F">
                <w:rPr>
                  <w:rFonts w:cs="Times New Roman"/>
                  <w:szCs w:val="24"/>
                </w:rPr>
                <w:t>X</w:t>
              </w:r>
            </w:ins>
          </w:p>
        </w:tc>
        <w:tc>
          <w:tcPr>
            <w:tcW w:w="754" w:type="dxa"/>
          </w:tcPr>
          <w:p w14:paraId="0E88E8F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5" w:author="Camilo Andrés Díaz Gómez" w:date="2023-03-14T21:33:00Z"/>
                <w:rFonts w:cs="Times New Roman"/>
                <w:szCs w:val="24"/>
              </w:rPr>
            </w:pPr>
          </w:p>
        </w:tc>
        <w:tc>
          <w:tcPr>
            <w:tcW w:w="652" w:type="dxa"/>
          </w:tcPr>
          <w:p w14:paraId="355F05F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6" w:author="Camilo Andrés Díaz Gómez" w:date="2023-03-14T21:33:00Z"/>
                <w:rFonts w:cs="Times New Roman"/>
                <w:szCs w:val="24"/>
              </w:rPr>
            </w:pPr>
          </w:p>
        </w:tc>
        <w:tc>
          <w:tcPr>
            <w:tcW w:w="652" w:type="dxa"/>
          </w:tcPr>
          <w:p w14:paraId="197540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7" w:author="Camilo Andrés Díaz Gómez" w:date="2023-03-14T21:33:00Z"/>
                <w:rFonts w:cs="Times New Roman"/>
                <w:szCs w:val="24"/>
              </w:rPr>
            </w:pPr>
          </w:p>
        </w:tc>
        <w:tc>
          <w:tcPr>
            <w:tcW w:w="655" w:type="dxa"/>
          </w:tcPr>
          <w:p w14:paraId="4233AD0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8" w:author="Camilo Andrés Díaz Gómez" w:date="2023-03-14T21:33:00Z"/>
                <w:rFonts w:cs="Times New Roman"/>
                <w:szCs w:val="24"/>
              </w:rPr>
            </w:pPr>
          </w:p>
        </w:tc>
        <w:tc>
          <w:tcPr>
            <w:tcW w:w="652" w:type="dxa"/>
          </w:tcPr>
          <w:p w14:paraId="538256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9" w:author="Camilo Andrés Díaz Gómez" w:date="2023-03-14T21:33:00Z"/>
                <w:rFonts w:cs="Times New Roman"/>
                <w:szCs w:val="24"/>
              </w:rPr>
            </w:pPr>
          </w:p>
        </w:tc>
        <w:tc>
          <w:tcPr>
            <w:tcW w:w="652" w:type="dxa"/>
          </w:tcPr>
          <w:p w14:paraId="4A465F0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0" w:author="Camilo Andrés Díaz Gómez" w:date="2023-03-14T21:33:00Z"/>
                <w:rFonts w:cs="Times New Roman"/>
                <w:szCs w:val="24"/>
              </w:rPr>
            </w:pPr>
          </w:p>
        </w:tc>
        <w:tc>
          <w:tcPr>
            <w:tcW w:w="652" w:type="dxa"/>
          </w:tcPr>
          <w:p w14:paraId="08B8B5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1" w:author="Camilo Andrés Díaz Gómez" w:date="2023-03-14T21:33:00Z"/>
                <w:rFonts w:cs="Times New Roman"/>
                <w:szCs w:val="24"/>
              </w:rPr>
            </w:pPr>
          </w:p>
        </w:tc>
        <w:tc>
          <w:tcPr>
            <w:tcW w:w="652" w:type="dxa"/>
          </w:tcPr>
          <w:p w14:paraId="3129621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2" w:author="Camilo Andrés Díaz Gómez" w:date="2023-03-14T21:33:00Z"/>
                <w:rFonts w:cs="Times New Roman"/>
                <w:szCs w:val="24"/>
              </w:rPr>
            </w:pPr>
          </w:p>
        </w:tc>
        <w:tc>
          <w:tcPr>
            <w:tcW w:w="652" w:type="dxa"/>
          </w:tcPr>
          <w:p w14:paraId="1BA561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3" w:author="Camilo Andrés Díaz Gómez" w:date="2023-03-14T21:33:00Z"/>
                <w:rFonts w:cs="Times New Roman"/>
                <w:szCs w:val="24"/>
              </w:rPr>
            </w:pPr>
          </w:p>
        </w:tc>
        <w:tc>
          <w:tcPr>
            <w:tcW w:w="548" w:type="dxa"/>
          </w:tcPr>
          <w:p w14:paraId="328A09B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4" w:author="Camilo Andrés Díaz Gómez" w:date="2023-03-14T21:33:00Z"/>
                <w:rFonts w:cs="Times New Roman"/>
                <w:szCs w:val="24"/>
              </w:rPr>
            </w:pPr>
          </w:p>
        </w:tc>
      </w:tr>
      <w:tr w:rsidR="002B569F" w:rsidRPr="002B569F" w14:paraId="371E4C35" w14:textId="77777777" w:rsidTr="001A2974">
        <w:trPr>
          <w:ins w:id="557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854971D" w14:textId="77777777" w:rsidR="00AE3134" w:rsidRPr="002B569F" w:rsidRDefault="00AE3134" w:rsidP="002B569F">
            <w:pPr>
              <w:jc w:val="center"/>
              <w:rPr>
                <w:ins w:id="5576" w:author="Camilo Andrés Díaz Gómez" w:date="2023-03-14T21:33:00Z"/>
                <w:rFonts w:cs="Times New Roman"/>
                <w:color w:val="auto"/>
                <w:szCs w:val="24"/>
                <w:rPrChange w:id="5577" w:author="Camilo Andrés Díaz Gómez" w:date="2023-03-28T17:42:00Z">
                  <w:rPr>
                    <w:ins w:id="5578" w:author="Camilo Andrés Díaz Gómez" w:date="2023-03-14T21:33:00Z"/>
                    <w:rFonts w:cs="Times New Roman"/>
                    <w:szCs w:val="24"/>
                  </w:rPr>
                </w:rPrChange>
              </w:rPr>
            </w:pPr>
            <w:ins w:id="5579" w:author="Camilo Andrés Díaz Gómez" w:date="2023-03-14T21:33:00Z">
              <w:r w:rsidRPr="002B569F">
                <w:rPr>
                  <w:rFonts w:cs="Times New Roman"/>
                  <w:color w:val="auto"/>
                  <w:szCs w:val="24"/>
                  <w:rPrChange w:id="5580" w:author="Camilo Andrés Díaz Gómez" w:date="2023-03-28T17:42:00Z">
                    <w:rPr>
                      <w:rFonts w:cs="Times New Roman"/>
                      <w:szCs w:val="24"/>
                    </w:rPr>
                  </w:rPrChange>
                </w:rPr>
                <w:t>Act. #13</w:t>
              </w:r>
            </w:ins>
          </w:p>
        </w:tc>
        <w:tc>
          <w:tcPr>
            <w:tcW w:w="993" w:type="dxa"/>
          </w:tcPr>
          <w:p w14:paraId="103610A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1" w:author="Camilo Andrés Díaz Gómez" w:date="2023-03-14T21:33:00Z"/>
                <w:rFonts w:cs="Times New Roman"/>
                <w:szCs w:val="24"/>
              </w:rPr>
            </w:pPr>
          </w:p>
        </w:tc>
        <w:tc>
          <w:tcPr>
            <w:tcW w:w="708" w:type="dxa"/>
          </w:tcPr>
          <w:p w14:paraId="052A67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2" w:author="Camilo Andrés Díaz Gómez" w:date="2023-03-14T21:33:00Z"/>
                <w:rFonts w:cs="Times New Roman"/>
                <w:szCs w:val="24"/>
              </w:rPr>
            </w:pPr>
          </w:p>
        </w:tc>
        <w:tc>
          <w:tcPr>
            <w:tcW w:w="709" w:type="dxa"/>
          </w:tcPr>
          <w:p w14:paraId="46DF20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3" w:author="Camilo Andrés Díaz Gómez" w:date="2023-03-14T21:33:00Z"/>
                <w:rFonts w:cs="Times New Roman"/>
                <w:szCs w:val="24"/>
              </w:rPr>
            </w:pPr>
          </w:p>
        </w:tc>
        <w:tc>
          <w:tcPr>
            <w:tcW w:w="709" w:type="dxa"/>
          </w:tcPr>
          <w:p w14:paraId="78EC47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4" w:author="Camilo Andrés Díaz Gómez" w:date="2023-03-14T21:33:00Z"/>
                <w:rFonts w:cs="Times New Roman"/>
                <w:szCs w:val="24"/>
              </w:rPr>
            </w:pPr>
          </w:p>
        </w:tc>
        <w:tc>
          <w:tcPr>
            <w:tcW w:w="709" w:type="dxa"/>
          </w:tcPr>
          <w:p w14:paraId="1B7BDE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5" w:author="Camilo Andrés Díaz Gómez" w:date="2023-03-14T21:33:00Z"/>
                <w:rFonts w:cs="Times New Roman"/>
                <w:szCs w:val="24"/>
              </w:rPr>
            </w:pPr>
          </w:p>
        </w:tc>
        <w:tc>
          <w:tcPr>
            <w:tcW w:w="708" w:type="dxa"/>
          </w:tcPr>
          <w:p w14:paraId="7A0C56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6" w:author="Camilo Andrés Díaz Gómez" w:date="2023-03-14T21:33:00Z"/>
                <w:rFonts w:cs="Times New Roman"/>
                <w:szCs w:val="24"/>
              </w:rPr>
            </w:pPr>
          </w:p>
        </w:tc>
        <w:tc>
          <w:tcPr>
            <w:tcW w:w="754" w:type="dxa"/>
            <w:shd w:val="clear" w:color="auto" w:fill="FFE599" w:themeFill="accent4" w:themeFillTint="66"/>
          </w:tcPr>
          <w:p w14:paraId="466C3D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7" w:author="Camilo Andrés Díaz Gómez" w:date="2023-03-14T21:33:00Z"/>
                <w:rFonts w:cs="Times New Roman"/>
                <w:szCs w:val="24"/>
              </w:rPr>
            </w:pPr>
            <w:ins w:id="5588" w:author="Camilo Andrés Díaz Gómez" w:date="2023-03-14T21:33:00Z">
              <w:r w:rsidRPr="002B569F">
                <w:rPr>
                  <w:rFonts w:cs="Times New Roman"/>
                  <w:szCs w:val="24"/>
                </w:rPr>
                <w:t>X</w:t>
              </w:r>
            </w:ins>
          </w:p>
        </w:tc>
        <w:tc>
          <w:tcPr>
            <w:tcW w:w="652" w:type="dxa"/>
          </w:tcPr>
          <w:p w14:paraId="417808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9" w:author="Camilo Andrés Díaz Gómez" w:date="2023-03-14T21:33:00Z"/>
                <w:rFonts w:cs="Times New Roman"/>
                <w:szCs w:val="24"/>
              </w:rPr>
            </w:pPr>
          </w:p>
        </w:tc>
        <w:tc>
          <w:tcPr>
            <w:tcW w:w="652" w:type="dxa"/>
          </w:tcPr>
          <w:p w14:paraId="34FBBCD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0" w:author="Camilo Andrés Díaz Gómez" w:date="2023-03-14T21:33:00Z"/>
                <w:rFonts w:cs="Times New Roman"/>
                <w:szCs w:val="24"/>
              </w:rPr>
            </w:pPr>
          </w:p>
        </w:tc>
        <w:tc>
          <w:tcPr>
            <w:tcW w:w="655" w:type="dxa"/>
          </w:tcPr>
          <w:p w14:paraId="3888AC9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1" w:author="Camilo Andrés Díaz Gómez" w:date="2023-03-14T21:33:00Z"/>
                <w:rFonts w:cs="Times New Roman"/>
                <w:szCs w:val="24"/>
              </w:rPr>
            </w:pPr>
          </w:p>
        </w:tc>
        <w:tc>
          <w:tcPr>
            <w:tcW w:w="652" w:type="dxa"/>
          </w:tcPr>
          <w:p w14:paraId="6E5316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2" w:author="Camilo Andrés Díaz Gómez" w:date="2023-03-14T21:33:00Z"/>
                <w:rFonts w:cs="Times New Roman"/>
                <w:szCs w:val="24"/>
              </w:rPr>
            </w:pPr>
          </w:p>
        </w:tc>
        <w:tc>
          <w:tcPr>
            <w:tcW w:w="652" w:type="dxa"/>
          </w:tcPr>
          <w:p w14:paraId="049E4B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3" w:author="Camilo Andrés Díaz Gómez" w:date="2023-03-14T21:33:00Z"/>
                <w:rFonts w:cs="Times New Roman"/>
                <w:szCs w:val="24"/>
              </w:rPr>
            </w:pPr>
          </w:p>
        </w:tc>
        <w:tc>
          <w:tcPr>
            <w:tcW w:w="652" w:type="dxa"/>
          </w:tcPr>
          <w:p w14:paraId="47B316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4" w:author="Camilo Andrés Díaz Gómez" w:date="2023-03-14T21:33:00Z"/>
                <w:rFonts w:cs="Times New Roman"/>
                <w:szCs w:val="24"/>
              </w:rPr>
            </w:pPr>
          </w:p>
        </w:tc>
        <w:tc>
          <w:tcPr>
            <w:tcW w:w="652" w:type="dxa"/>
          </w:tcPr>
          <w:p w14:paraId="3C6B98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5" w:author="Camilo Andrés Díaz Gómez" w:date="2023-03-14T21:33:00Z"/>
                <w:rFonts w:cs="Times New Roman"/>
                <w:szCs w:val="24"/>
              </w:rPr>
            </w:pPr>
          </w:p>
        </w:tc>
        <w:tc>
          <w:tcPr>
            <w:tcW w:w="652" w:type="dxa"/>
          </w:tcPr>
          <w:p w14:paraId="06C97B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6" w:author="Camilo Andrés Díaz Gómez" w:date="2023-03-14T21:33:00Z"/>
                <w:rFonts w:cs="Times New Roman"/>
                <w:szCs w:val="24"/>
              </w:rPr>
            </w:pPr>
          </w:p>
        </w:tc>
        <w:tc>
          <w:tcPr>
            <w:tcW w:w="548" w:type="dxa"/>
          </w:tcPr>
          <w:p w14:paraId="7A9B47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7" w:author="Camilo Andrés Díaz Gómez" w:date="2023-03-14T21:33:00Z"/>
                <w:rFonts w:cs="Times New Roman"/>
                <w:szCs w:val="24"/>
              </w:rPr>
            </w:pPr>
          </w:p>
        </w:tc>
      </w:tr>
      <w:tr w:rsidR="002B569F" w:rsidRPr="002B569F" w14:paraId="56A3951D" w14:textId="77777777" w:rsidTr="001A2974">
        <w:trPr>
          <w:cnfStyle w:val="000000100000" w:firstRow="0" w:lastRow="0" w:firstColumn="0" w:lastColumn="0" w:oddVBand="0" w:evenVBand="0" w:oddHBand="1" w:evenHBand="0" w:firstRowFirstColumn="0" w:firstRowLastColumn="0" w:lastRowFirstColumn="0" w:lastRowLastColumn="0"/>
          <w:ins w:id="559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7A0D452" w14:textId="77777777" w:rsidR="00AE3134" w:rsidRPr="002B569F" w:rsidRDefault="00AE3134" w:rsidP="002B569F">
            <w:pPr>
              <w:jc w:val="center"/>
              <w:rPr>
                <w:ins w:id="5599" w:author="Camilo Andrés Díaz Gómez" w:date="2023-03-14T21:33:00Z"/>
                <w:rFonts w:cs="Times New Roman"/>
                <w:color w:val="auto"/>
                <w:szCs w:val="24"/>
                <w:rPrChange w:id="5600" w:author="Camilo Andrés Díaz Gómez" w:date="2023-03-28T17:42:00Z">
                  <w:rPr>
                    <w:ins w:id="5601" w:author="Camilo Andrés Díaz Gómez" w:date="2023-03-14T21:33:00Z"/>
                    <w:rFonts w:cs="Times New Roman"/>
                    <w:szCs w:val="24"/>
                  </w:rPr>
                </w:rPrChange>
              </w:rPr>
            </w:pPr>
            <w:ins w:id="5602" w:author="Camilo Andrés Díaz Gómez" w:date="2023-03-14T21:33:00Z">
              <w:r w:rsidRPr="002B569F">
                <w:rPr>
                  <w:rFonts w:cs="Times New Roman"/>
                  <w:color w:val="auto"/>
                  <w:szCs w:val="24"/>
                  <w:rPrChange w:id="5603" w:author="Camilo Andrés Díaz Gómez" w:date="2023-03-28T17:42:00Z">
                    <w:rPr>
                      <w:rFonts w:cs="Times New Roman"/>
                      <w:szCs w:val="24"/>
                    </w:rPr>
                  </w:rPrChange>
                </w:rPr>
                <w:t>Act. #14</w:t>
              </w:r>
            </w:ins>
          </w:p>
        </w:tc>
        <w:tc>
          <w:tcPr>
            <w:tcW w:w="993" w:type="dxa"/>
          </w:tcPr>
          <w:p w14:paraId="2FFE2F0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4" w:author="Camilo Andrés Díaz Gómez" w:date="2023-03-14T21:33:00Z"/>
                <w:rFonts w:cs="Times New Roman"/>
                <w:szCs w:val="24"/>
              </w:rPr>
            </w:pPr>
          </w:p>
        </w:tc>
        <w:tc>
          <w:tcPr>
            <w:tcW w:w="708" w:type="dxa"/>
          </w:tcPr>
          <w:p w14:paraId="455FB05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5" w:author="Camilo Andrés Díaz Gómez" w:date="2023-03-14T21:33:00Z"/>
                <w:rFonts w:cs="Times New Roman"/>
                <w:szCs w:val="24"/>
              </w:rPr>
            </w:pPr>
          </w:p>
        </w:tc>
        <w:tc>
          <w:tcPr>
            <w:tcW w:w="709" w:type="dxa"/>
          </w:tcPr>
          <w:p w14:paraId="02FD7A7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6" w:author="Camilo Andrés Díaz Gómez" w:date="2023-03-14T21:33:00Z"/>
                <w:rFonts w:cs="Times New Roman"/>
                <w:szCs w:val="24"/>
              </w:rPr>
            </w:pPr>
          </w:p>
        </w:tc>
        <w:tc>
          <w:tcPr>
            <w:tcW w:w="709" w:type="dxa"/>
          </w:tcPr>
          <w:p w14:paraId="514FCD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7" w:author="Camilo Andrés Díaz Gómez" w:date="2023-03-14T21:33:00Z"/>
                <w:rFonts w:cs="Times New Roman"/>
                <w:szCs w:val="24"/>
              </w:rPr>
            </w:pPr>
          </w:p>
        </w:tc>
        <w:tc>
          <w:tcPr>
            <w:tcW w:w="709" w:type="dxa"/>
          </w:tcPr>
          <w:p w14:paraId="7D97B9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8" w:author="Camilo Andrés Díaz Gómez" w:date="2023-03-14T21:33:00Z"/>
                <w:rFonts w:cs="Times New Roman"/>
                <w:szCs w:val="24"/>
              </w:rPr>
            </w:pPr>
          </w:p>
        </w:tc>
        <w:tc>
          <w:tcPr>
            <w:tcW w:w="708" w:type="dxa"/>
          </w:tcPr>
          <w:p w14:paraId="40BAD7C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9" w:author="Camilo Andrés Díaz Gómez" w:date="2023-03-14T21:33:00Z"/>
                <w:rFonts w:cs="Times New Roman"/>
                <w:szCs w:val="24"/>
              </w:rPr>
            </w:pPr>
          </w:p>
        </w:tc>
        <w:tc>
          <w:tcPr>
            <w:tcW w:w="754" w:type="dxa"/>
            <w:shd w:val="clear" w:color="auto" w:fill="FFE599" w:themeFill="accent4" w:themeFillTint="66"/>
          </w:tcPr>
          <w:p w14:paraId="5AF57E8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0" w:author="Camilo Andrés Díaz Gómez" w:date="2023-03-14T21:33:00Z"/>
                <w:rFonts w:cs="Times New Roman"/>
                <w:szCs w:val="24"/>
              </w:rPr>
            </w:pPr>
            <w:ins w:id="5611" w:author="Camilo Andrés Díaz Gómez" w:date="2023-03-14T21:33:00Z">
              <w:r w:rsidRPr="002B569F">
                <w:rPr>
                  <w:rFonts w:cs="Times New Roman"/>
                  <w:szCs w:val="24"/>
                </w:rPr>
                <w:t>X</w:t>
              </w:r>
            </w:ins>
          </w:p>
        </w:tc>
        <w:tc>
          <w:tcPr>
            <w:tcW w:w="652" w:type="dxa"/>
            <w:shd w:val="clear" w:color="auto" w:fill="FFE599" w:themeFill="accent4" w:themeFillTint="66"/>
          </w:tcPr>
          <w:p w14:paraId="1704F87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2" w:author="Camilo Andrés Díaz Gómez" w:date="2023-03-14T21:33:00Z"/>
                <w:rFonts w:cs="Times New Roman"/>
                <w:szCs w:val="24"/>
              </w:rPr>
            </w:pPr>
            <w:ins w:id="5613" w:author="Camilo Andrés Díaz Gómez" w:date="2023-03-14T21:33:00Z">
              <w:r w:rsidRPr="002B569F">
                <w:rPr>
                  <w:rFonts w:cs="Times New Roman"/>
                  <w:szCs w:val="24"/>
                </w:rPr>
                <w:t>X</w:t>
              </w:r>
            </w:ins>
          </w:p>
        </w:tc>
        <w:tc>
          <w:tcPr>
            <w:tcW w:w="652" w:type="dxa"/>
          </w:tcPr>
          <w:p w14:paraId="34BB94E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4" w:author="Camilo Andrés Díaz Gómez" w:date="2023-03-14T21:33:00Z"/>
                <w:rFonts w:cs="Times New Roman"/>
                <w:szCs w:val="24"/>
              </w:rPr>
            </w:pPr>
          </w:p>
        </w:tc>
        <w:tc>
          <w:tcPr>
            <w:tcW w:w="655" w:type="dxa"/>
          </w:tcPr>
          <w:p w14:paraId="1B4C9F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5" w:author="Camilo Andrés Díaz Gómez" w:date="2023-03-14T21:33:00Z"/>
                <w:rFonts w:cs="Times New Roman"/>
                <w:szCs w:val="24"/>
              </w:rPr>
            </w:pPr>
          </w:p>
        </w:tc>
        <w:tc>
          <w:tcPr>
            <w:tcW w:w="652" w:type="dxa"/>
          </w:tcPr>
          <w:p w14:paraId="659506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6" w:author="Camilo Andrés Díaz Gómez" w:date="2023-03-14T21:33:00Z"/>
                <w:rFonts w:cs="Times New Roman"/>
                <w:szCs w:val="24"/>
              </w:rPr>
            </w:pPr>
          </w:p>
        </w:tc>
        <w:tc>
          <w:tcPr>
            <w:tcW w:w="652" w:type="dxa"/>
          </w:tcPr>
          <w:p w14:paraId="2131127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7" w:author="Camilo Andrés Díaz Gómez" w:date="2023-03-14T21:33:00Z"/>
                <w:rFonts w:cs="Times New Roman"/>
                <w:szCs w:val="24"/>
              </w:rPr>
            </w:pPr>
          </w:p>
        </w:tc>
        <w:tc>
          <w:tcPr>
            <w:tcW w:w="652" w:type="dxa"/>
          </w:tcPr>
          <w:p w14:paraId="729D9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8" w:author="Camilo Andrés Díaz Gómez" w:date="2023-03-14T21:33:00Z"/>
                <w:rFonts w:cs="Times New Roman"/>
                <w:szCs w:val="24"/>
              </w:rPr>
            </w:pPr>
          </w:p>
        </w:tc>
        <w:tc>
          <w:tcPr>
            <w:tcW w:w="652" w:type="dxa"/>
          </w:tcPr>
          <w:p w14:paraId="225D94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9" w:author="Camilo Andrés Díaz Gómez" w:date="2023-03-14T21:33:00Z"/>
                <w:rFonts w:cs="Times New Roman"/>
                <w:szCs w:val="24"/>
              </w:rPr>
            </w:pPr>
          </w:p>
        </w:tc>
        <w:tc>
          <w:tcPr>
            <w:tcW w:w="652" w:type="dxa"/>
          </w:tcPr>
          <w:p w14:paraId="7B2821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20" w:author="Camilo Andrés Díaz Gómez" w:date="2023-03-14T21:33:00Z"/>
                <w:rFonts w:cs="Times New Roman"/>
                <w:szCs w:val="24"/>
              </w:rPr>
            </w:pPr>
          </w:p>
        </w:tc>
        <w:tc>
          <w:tcPr>
            <w:tcW w:w="548" w:type="dxa"/>
          </w:tcPr>
          <w:p w14:paraId="4DA90C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21" w:author="Camilo Andrés Díaz Gómez" w:date="2023-03-14T21:33:00Z"/>
                <w:rFonts w:cs="Times New Roman"/>
                <w:szCs w:val="24"/>
              </w:rPr>
            </w:pPr>
          </w:p>
        </w:tc>
      </w:tr>
      <w:tr w:rsidR="002B569F" w:rsidRPr="002B569F" w14:paraId="29F3E9F7" w14:textId="77777777" w:rsidTr="001A2974">
        <w:trPr>
          <w:ins w:id="562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9859AF" w14:textId="77777777" w:rsidR="00AE3134" w:rsidRPr="002B569F" w:rsidRDefault="00AE3134" w:rsidP="002B569F">
            <w:pPr>
              <w:jc w:val="center"/>
              <w:rPr>
                <w:ins w:id="5623" w:author="Camilo Andrés Díaz Gómez" w:date="2023-03-14T21:33:00Z"/>
                <w:rFonts w:cs="Times New Roman"/>
                <w:color w:val="auto"/>
                <w:szCs w:val="24"/>
                <w:rPrChange w:id="5624" w:author="Camilo Andrés Díaz Gómez" w:date="2023-03-28T17:42:00Z">
                  <w:rPr>
                    <w:ins w:id="5625" w:author="Camilo Andrés Díaz Gómez" w:date="2023-03-14T21:33:00Z"/>
                    <w:rFonts w:cs="Times New Roman"/>
                    <w:szCs w:val="24"/>
                  </w:rPr>
                </w:rPrChange>
              </w:rPr>
            </w:pPr>
            <w:ins w:id="5626" w:author="Camilo Andrés Díaz Gómez" w:date="2023-03-14T21:33:00Z">
              <w:r w:rsidRPr="002B569F">
                <w:rPr>
                  <w:rFonts w:cs="Times New Roman"/>
                  <w:color w:val="auto"/>
                  <w:szCs w:val="24"/>
                  <w:rPrChange w:id="5627" w:author="Camilo Andrés Díaz Gómez" w:date="2023-03-28T17:42:00Z">
                    <w:rPr>
                      <w:rFonts w:cs="Times New Roman"/>
                      <w:szCs w:val="24"/>
                    </w:rPr>
                  </w:rPrChange>
                </w:rPr>
                <w:t>Act. #15</w:t>
              </w:r>
            </w:ins>
          </w:p>
        </w:tc>
        <w:tc>
          <w:tcPr>
            <w:tcW w:w="993" w:type="dxa"/>
          </w:tcPr>
          <w:p w14:paraId="6EB53BE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28" w:author="Camilo Andrés Díaz Gómez" w:date="2023-03-14T21:33:00Z"/>
                <w:rFonts w:cs="Times New Roman"/>
                <w:szCs w:val="24"/>
              </w:rPr>
            </w:pPr>
          </w:p>
        </w:tc>
        <w:tc>
          <w:tcPr>
            <w:tcW w:w="708" w:type="dxa"/>
          </w:tcPr>
          <w:p w14:paraId="39C8090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29" w:author="Camilo Andrés Díaz Gómez" w:date="2023-03-14T21:33:00Z"/>
                <w:rFonts w:cs="Times New Roman"/>
                <w:szCs w:val="24"/>
              </w:rPr>
            </w:pPr>
          </w:p>
        </w:tc>
        <w:tc>
          <w:tcPr>
            <w:tcW w:w="709" w:type="dxa"/>
          </w:tcPr>
          <w:p w14:paraId="4A0E170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0" w:author="Camilo Andrés Díaz Gómez" w:date="2023-03-14T21:33:00Z"/>
                <w:rFonts w:cs="Times New Roman"/>
                <w:szCs w:val="24"/>
              </w:rPr>
            </w:pPr>
          </w:p>
        </w:tc>
        <w:tc>
          <w:tcPr>
            <w:tcW w:w="709" w:type="dxa"/>
          </w:tcPr>
          <w:p w14:paraId="1996FD3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1" w:author="Camilo Andrés Díaz Gómez" w:date="2023-03-14T21:33:00Z"/>
                <w:rFonts w:cs="Times New Roman"/>
                <w:szCs w:val="24"/>
              </w:rPr>
            </w:pPr>
          </w:p>
        </w:tc>
        <w:tc>
          <w:tcPr>
            <w:tcW w:w="709" w:type="dxa"/>
          </w:tcPr>
          <w:p w14:paraId="507D7A0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2" w:author="Camilo Andrés Díaz Gómez" w:date="2023-03-14T21:33:00Z"/>
                <w:rFonts w:cs="Times New Roman"/>
                <w:szCs w:val="24"/>
              </w:rPr>
            </w:pPr>
          </w:p>
        </w:tc>
        <w:tc>
          <w:tcPr>
            <w:tcW w:w="708" w:type="dxa"/>
          </w:tcPr>
          <w:p w14:paraId="78C038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3" w:author="Camilo Andrés Díaz Gómez" w:date="2023-03-14T21:33:00Z"/>
                <w:rFonts w:cs="Times New Roman"/>
                <w:szCs w:val="24"/>
              </w:rPr>
            </w:pPr>
          </w:p>
        </w:tc>
        <w:tc>
          <w:tcPr>
            <w:tcW w:w="754" w:type="dxa"/>
          </w:tcPr>
          <w:p w14:paraId="014C7ED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4" w:author="Camilo Andrés Díaz Gómez" w:date="2023-03-14T21:33:00Z"/>
                <w:rFonts w:cs="Times New Roman"/>
                <w:szCs w:val="24"/>
              </w:rPr>
            </w:pPr>
          </w:p>
        </w:tc>
        <w:tc>
          <w:tcPr>
            <w:tcW w:w="652" w:type="dxa"/>
            <w:shd w:val="clear" w:color="auto" w:fill="FFE599" w:themeFill="accent4" w:themeFillTint="66"/>
          </w:tcPr>
          <w:p w14:paraId="6EAB37D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5" w:author="Camilo Andrés Díaz Gómez" w:date="2023-03-14T21:33:00Z"/>
                <w:rFonts w:cs="Times New Roman"/>
                <w:szCs w:val="24"/>
              </w:rPr>
            </w:pPr>
            <w:ins w:id="5636" w:author="Camilo Andrés Díaz Gómez" w:date="2023-03-14T21:33:00Z">
              <w:r w:rsidRPr="002B569F">
                <w:rPr>
                  <w:rFonts w:cs="Times New Roman"/>
                  <w:szCs w:val="24"/>
                </w:rPr>
                <w:t>X</w:t>
              </w:r>
            </w:ins>
          </w:p>
        </w:tc>
        <w:tc>
          <w:tcPr>
            <w:tcW w:w="652" w:type="dxa"/>
            <w:shd w:val="clear" w:color="auto" w:fill="FFE599" w:themeFill="accent4" w:themeFillTint="66"/>
          </w:tcPr>
          <w:p w14:paraId="398A8B0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7" w:author="Camilo Andrés Díaz Gómez" w:date="2023-03-14T21:33:00Z"/>
                <w:rFonts w:cs="Times New Roman"/>
                <w:szCs w:val="24"/>
              </w:rPr>
            </w:pPr>
            <w:ins w:id="5638" w:author="Camilo Andrés Díaz Gómez" w:date="2023-03-14T21:33:00Z">
              <w:r w:rsidRPr="002B569F">
                <w:rPr>
                  <w:rFonts w:cs="Times New Roman"/>
                  <w:szCs w:val="24"/>
                </w:rPr>
                <w:t>X</w:t>
              </w:r>
            </w:ins>
          </w:p>
        </w:tc>
        <w:tc>
          <w:tcPr>
            <w:tcW w:w="655" w:type="dxa"/>
          </w:tcPr>
          <w:p w14:paraId="1305437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9" w:author="Camilo Andrés Díaz Gómez" w:date="2023-03-14T21:33:00Z"/>
                <w:rFonts w:cs="Times New Roman"/>
                <w:szCs w:val="24"/>
              </w:rPr>
            </w:pPr>
          </w:p>
        </w:tc>
        <w:tc>
          <w:tcPr>
            <w:tcW w:w="652" w:type="dxa"/>
          </w:tcPr>
          <w:p w14:paraId="4BFA32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0" w:author="Camilo Andrés Díaz Gómez" w:date="2023-03-14T21:33:00Z"/>
                <w:rFonts w:cs="Times New Roman"/>
                <w:szCs w:val="24"/>
              </w:rPr>
            </w:pPr>
          </w:p>
        </w:tc>
        <w:tc>
          <w:tcPr>
            <w:tcW w:w="652" w:type="dxa"/>
          </w:tcPr>
          <w:p w14:paraId="588184B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1" w:author="Camilo Andrés Díaz Gómez" w:date="2023-03-14T21:33:00Z"/>
                <w:rFonts w:cs="Times New Roman"/>
                <w:szCs w:val="24"/>
              </w:rPr>
            </w:pPr>
          </w:p>
        </w:tc>
        <w:tc>
          <w:tcPr>
            <w:tcW w:w="652" w:type="dxa"/>
          </w:tcPr>
          <w:p w14:paraId="7BCE5F8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2" w:author="Camilo Andrés Díaz Gómez" w:date="2023-03-14T21:33:00Z"/>
                <w:rFonts w:cs="Times New Roman"/>
                <w:szCs w:val="24"/>
              </w:rPr>
            </w:pPr>
          </w:p>
        </w:tc>
        <w:tc>
          <w:tcPr>
            <w:tcW w:w="652" w:type="dxa"/>
          </w:tcPr>
          <w:p w14:paraId="3733136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3" w:author="Camilo Andrés Díaz Gómez" w:date="2023-03-14T21:33:00Z"/>
                <w:rFonts w:cs="Times New Roman"/>
                <w:szCs w:val="24"/>
              </w:rPr>
            </w:pPr>
          </w:p>
        </w:tc>
        <w:tc>
          <w:tcPr>
            <w:tcW w:w="652" w:type="dxa"/>
          </w:tcPr>
          <w:p w14:paraId="3D7C6F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4" w:author="Camilo Andrés Díaz Gómez" w:date="2023-03-14T21:33:00Z"/>
                <w:rFonts w:cs="Times New Roman"/>
                <w:szCs w:val="24"/>
              </w:rPr>
            </w:pPr>
          </w:p>
        </w:tc>
        <w:tc>
          <w:tcPr>
            <w:tcW w:w="548" w:type="dxa"/>
          </w:tcPr>
          <w:p w14:paraId="69CE38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5" w:author="Camilo Andrés Díaz Gómez" w:date="2023-03-14T21:33:00Z"/>
                <w:rFonts w:cs="Times New Roman"/>
                <w:szCs w:val="24"/>
              </w:rPr>
            </w:pPr>
          </w:p>
        </w:tc>
      </w:tr>
      <w:tr w:rsidR="002B569F" w:rsidRPr="002B569F" w14:paraId="5FE3F271" w14:textId="77777777" w:rsidTr="001A2974">
        <w:trPr>
          <w:cnfStyle w:val="000000100000" w:firstRow="0" w:lastRow="0" w:firstColumn="0" w:lastColumn="0" w:oddVBand="0" w:evenVBand="0" w:oddHBand="1" w:evenHBand="0" w:firstRowFirstColumn="0" w:firstRowLastColumn="0" w:lastRowFirstColumn="0" w:lastRowLastColumn="0"/>
          <w:ins w:id="564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D4C2806" w14:textId="77777777" w:rsidR="00AE3134" w:rsidRPr="002B569F" w:rsidRDefault="00AE3134" w:rsidP="002B569F">
            <w:pPr>
              <w:jc w:val="center"/>
              <w:rPr>
                <w:ins w:id="5647" w:author="Camilo Andrés Díaz Gómez" w:date="2023-03-14T21:33:00Z"/>
                <w:rFonts w:cs="Times New Roman"/>
                <w:color w:val="auto"/>
                <w:szCs w:val="24"/>
                <w:rPrChange w:id="5648" w:author="Camilo Andrés Díaz Gómez" w:date="2023-03-28T17:42:00Z">
                  <w:rPr>
                    <w:ins w:id="5649" w:author="Camilo Andrés Díaz Gómez" w:date="2023-03-14T21:33:00Z"/>
                    <w:rFonts w:cs="Times New Roman"/>
                    <w:szCs w:val="24"/>
                  </w:rPr>
                </w:rPrChange>
              </w:rPr>
            </w:pPr>
            <w:ins w:id="5650" w:author="Camilo Andrés Díaz Gómez" w:date="2023-03-14T21:33:00Z">
              <w:r w:rsidRPr="002B569F">
                <w:rPr>
                  <w:rFonts w:cs="Times New Roman"/>
                  <w:color w:val="auto"/>
                  <w:szCs w:val="24"/>
                  <w:rPrChange w:id="5651" w:author="Camilo Andrés Díaz Gómez" w:date="2023-03-28T17:42:00Z">
                    <w:rPr>
                      <w:rFonts w:cs="Times New Roman"/>
                      <w:szCs w:val="24"/>
                    </w:rPr>
                  </w:rPrChange>
                </w:rPr>
                <w:t>Act. #16</w:t>
              </w:r>
            </w:ins>
          </w:p>
        </w:tc>
        <w:tc>
          <w:tcPr>
            <w:tcW w:w="993" w:type="dxa"/>
          </w:tcPr>
          <w:p w14:paraId="7DA84E0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2" w:author="Camilo Andrés Díaz Gómez" w:date="2023-03-14T21:33:00Z"/>
                <w:rFonts w:cs="Times New Roman"/>
                <w:szCs w:val="24"/>
              </w:rPr>
            </w:pPr>
          </w:p>
        </w:tc>
        <w:tc>
          <w:tcPr>
            <w:tcW w:w="708" w:type="dxa"/>
          </w:tcPr>
          <w:p w14:paraId="3CC5AF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3" w:author="Camilo Andrés Díaz Gómez" w:date="2023-03-14T21:33:00Z"/>
                <w:rFonts w:cs="Times New Roman"/>
                <w:szCs w:val="24"/>
              </w:rPr>
            </w:pPr>
          </w:p>
        </w:tc>
        <w:tc>
          <w:tcPr>
            <w:tcW w:w="709" w:type="dxa"/>
          </w:tcPr>
          <w:p w14:paraId="06DCE1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4" w:author="Camilo Andrés Díaz Gómez" w:date="2023-03-14T21:33:00Z"/>
                <w:rFonts w:cs="Times New Roman"/>
                <w:szCs w:val="24"/>
              </w:rPr>
            </w:pPr>
          </w:p>
        </w:tc>
        <w:tc>
          <w:tcPr>
            <w:tcW w:w="709" w:type="dxa"/>
          </w:tcPr>
          <w:p w14:paraId="62B85B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5" w:author="Camilo Andrés Díaz Gómez" w:date="2023-03-14T21:33:00Z"/>
                <w:rFonts w:cs="Times New Roman"/>
                <w:szCs w:val="24"/>
              </w:rPr>
            </w:pPr>
          </w:p>
        </w:tc>
        <w:tc>
          <w:tcPr>
            <w:tcW w:w="709" w:type="dxa"/>
          </w:tcPr>
          <w:p w14:paraId="55A13F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6" w:author="Camilo Andrés Díaz Gómez" w:date="2023-03-14T21:33:00Z"/>
                <w:rFonts w:cs="Times New Roman"/>
                <w:szCs w:val="24"/>
              </w:rPr>
            </w:pPr>
          </w:p>
        </w:tc>
        <w:tc>
          <w:tcPr>
            <w:tcW w:w="708" w:type="dxa"/>
          </w:tcPr>
          <w:p w14:paraId="25FDD68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7" w:author="Camilo Andrés Díaz Gómez" w:date="2023-03-14T21:33:00Z"/>
                <w:rFonts w:cs="Times New Roman"/>
                <w:szCs w:val="24"/>
              </w:rPr>
            </w:pPr>
          </w:p>
        </w:tc>
        <w:tc>
          <w:tcPr>
            <w:tcW w:w="754" w:type="dxa"/>
          </w:tcPr>
          <w:p w14:paraId="161CDBD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8" w:author="Camilo Andrés Díaz Gómez" w:date="2023-03-14T21:33:00Z"/>
                <w:rFonts w:cs="Times New Roman"/>
                <w:szCs w:val="24"/>
              </w:rPr>
            </w:pPr>
          </w:p>
        </w:tc>
        <w:tc>
          <w:tcPr>
            <w:tcW w:w="652" w:type="dxa"/>
          </w:tcPr>
          <w:p w14:paraId="6C2A307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9" w:author="Camilo Andrés Díaz Gómez" w:date="2023-03-14T21:33:00Z"/>
                <w:rFonts w:cs="Times New Roman"/>
                <w:szCs w:val="24"/>
              </w:rPr>
            </w:pPr>
          </w:p>
        </w:tc>
        <w:tc>
          <w:tcPr>
            <w:tcW w:w="652" w:type="dxa"/>
            <w:shd w:val="clear" w:color="auto" w:fill="FFE599" w:themeFill="accent4" w:themeFillTint="66"/>
          </w:tcPr>
          <w:p w14:paraId="299297B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0" w:author="Camilo Andrés Díaz Gómez" w:date="2023-03-14T21:33:00Z"/>
                <w:rFonts w:cs="Times New Roman"/>
                <w:szCs w:val="24"/>
              </w:rPr>
            </w:pPr>
            <w:ins w:id="5661" w:author="Camilo Andrés Díaz Gómez" w:date="2023-03-14T21:33:00Z">
              <w:r w:rsidRPr="002B569F">
                <w:rPr>
                  <w:rFonts w:cs="Times New Roman"/>
                  <w:szCs w:val="24"/>
                </w:rPr>
                <w:t>X</w:t>
              </w:r>
            </w:ins>
          </w:p>
        </w:tc>
        <w:tc>
          <w:tcPr>
            <w:tcW w:w="655" w:type="dxa"/>
          </w:tcPr>
          <w:p w14:paraId="77D2B7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2" w:author="Camilo Andrés Díaz Gómez" w:date="2023-03-14T21:33:00Z"/>
                <w:rFonts w:cs="Times New Roman"/>
                <w:szCs w:val="24"/>
              </w:rPr>
            </w:pPr>
          </w:p>
        </w:tc>
        <w:tc>
          <w:tcPr>
            <w:tcW w:w="652" w:type="dxa"/>
          </w:tcPr>
          <w:p w14:paraId="69C60FD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3" w:author="Camilo Andrés Díaz Gómez" w:date="2023-03-14T21:33:00Z"/>
                <w:rFonts w:cs="Times New Roman"/>
                <w:szCs w:val="24"/>
              </w:rPr>
            </w:pPr>
          </w:p>
        </w:tc>
        <w:tc>
          <w:tcPr>
            <w:tcW w:w="652" w:type="dxa"/>
          </w:tcPr>
          <w:p w14:paraId="6E5AB74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4" w:author="Camilo Andrés Díaz Gómez" w:date="2023-03-14T21:33:00Z"/>
                <w:rFonts w:cs="Times New Roman"/>
                <w:szCs w:val="24"/>
              </w:rPr>
            </w:pPr>
          </w:p>
        </w:tc>
        <w:tc>
          <w:tcPr>
            <w:tcW w:w="652" w:type="dxa"/>
          </w:tcPr>
          <w:p w14:paraId="2936B2A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5" w:author="Camilo Andrés Díaz Gómez" w:date="2023-03-14T21:33:00Z"/>
                <w:rFonts w:cs="Times New Roman"/>
                <w:szCs w:val="24"/>
              </w:rPr>
            </w:pPr>
          </w:p>
        </w:tc>
        <w:tc>
          <w:tcPr>
            <w:tcW w:w="652" w:type="dxa"/>
          </w:tcPr>
          <w:p w14:paraId="32718F8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6" w:author="Camilo Andrés Díaz Gómez" w:date="2023-03-14T21:33:00Z"/>
                <w:rFonts w:cs="Times New Roman"/>
                <w:szCs w:val="24"/>
              </w:rPr>
            </w:pPr>
          </w:p>
        </w:tc>
        <w:tc>
          <w:tcPr>
            <w:tcW w:w="652" w:type="dxa"/>
          </w:tcPr>
          <w:p w14:paraId="499D2C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7" w:author="Camilo Andrés Díaz Gómez" w:date="2023-03-14T21:33:00Z"/>
                <w:rFonts w:cs="Times New Roman"/>
                <w:szCs w:val="24"/>
              </w:rPr>
            </w:pPr>
          </w:p>
        </w:tc>
        <w:tc>
          <w:tcPr>
            <w:tcW w:w="548" w:type="dxa"/>
          </w:tcPr>
          <w:p w14:paraId="2DBA620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8" w:author="Camilo Andrés Díaz Gómez" w:date="2023-03-14T21:33:00Z"/>
                <w:rFonts w:cs="Times New Roman"/>
                <w:szCs w:val="24"/>
              </w:rPr>
            </w:pPr>
          </w:p>
        </w:tc>
      </w:tr>
      <w:tr w:rsidR="002B569F" w:rsidRPr="002B569F" w14:paraId="218E2C8F" w14:textId="77777777" w:rsidTr="001A2974">
        <w:trPr>
          <w:ins w:id="566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C22BA6A" w14:textId="77777777" w:rsidR="00AE3134" w:rsidRPr="002B569F" w:rsidRDefault="00AE3134" w:rsidP="002B569F">
            <w:pPr>
              <w:jc w:val="center"/>
              <w:rPr>
                <w:ins w:id="5670" w:author="Camilo Andrés Díaz Gómez" w:date="2023-03-14T21:33:00Z"/>
                <w:rFonts w:cs="Times New Roman"/>
                <w:color w:val="auto"/>
                <w:szCs w:val="24"/>
                <w:rPrChange w:id="5671" w:author="Camilo Andrés Díaz Gómez" w:date="2023-03-28T17:42:00Z">
                  <w:rPr>
                    <w:ins w:id="5672" w:author="Camilo Andrés Díaz Gómez" w:date="2023-03-14T21:33:00Z"/>
                    <w:rFonts w:cs="Times New Roman"/>
                    <w:szCs w:val="24"/>
                  </w:rPr>
                </w:rPrChange>
              </w:rPr>
            </w:pPr>
            <w:ins w:id="5673" w:author="Camilo Andrés Díaz Gómez" w:date="2023-03-14T21:33:00Z">
              <w:r w:rsidRPr="002B569F">
                <w:rPr>
                  <w:rFonts w:cs="Times New Roman"/>
                  <w:color w:val="auto"/>
                  <w:szCs w:val="24"/>
                  <w:rPrChange w:id="5674" w:author="Camilo Andrés Díaz Gómez" w:date="2023-03-28T17:42:00Z">
                    <w:rPr>
                      <w:rFonts w:cs="Times New Roman"/>
                      <w:szCs w:val="24"/>
                    </w:rPr>
                  </w:rPrChange>
                </w:rPr>
                <w:t>Act. #17</w:t>
              </w:r>
            </w:ins>
          </w:p>
        </w:tc>
        <w:tc>
          <w:tcPr>
            <w:tcW w:w="993" w:type="dxa"/>
          </w:tcPr>
          <w:p w14:paraId="2B563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5" w:author="Camilo Andrés Díaz Gómez" w:date="2023-03-14T21:33:00Z"/>
                <w:rFonts w:cs="Times New Roman"/>
                <w:szCs w:val="24"/>
              </w:rPr>
            </w:pPr>
          </w:p>
        </w:tc>
        <w:tc>
          <w:tcPr>
            <w:tcW w:w="708" w:type="dxa"/>
          </w:tcPr>
          <w:p w14:paraId="254B49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6" w:author="Camilo Andrés Díaz Gómez" w:date="2023-03-14T21:33:00Z"/>
                <w:rFonts w:cs="Times New Roman"/>
                <w:szCs w:val="24"/>
              </w:rPr>
            </w:pPr>
          </w:p>
        </w:tc>
        <w:tc>
          <w:tcPr>
            <w:tcW w:w="709" w:type="dxa"/>
          </w:tcPr>
          <w:p w14:paraId="543F08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7" w:author="Camilo Andrés Díaz Gómez" w:date="2023-03-14T21:33:00Z"/>
                <w:rFonts w:cs="Times New Roman"/>
                <w:szCs w:val="24"/>
              </w:rPr>
            </w:pPr>
          </w:p>
        </w:tc>
        <w:tc>
          <w:tcPr>
            <w:tcW w:w="709" w:type="dxa"/>
          </w:tcPr>
          <w:p w14:paraId="1128F7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8" w:author="Camilo Andrés Díaz Gómez" w:date="2023-03-14T21:33:00Z"/>
                <w:rFonts w:cs="Times New Roman"/>
                <w:szCs w:val="24"/>
              </w:rPr>
            </w:pPr>
          </w:p>
        </w:tc>
        <w:tc>
          <w:tcPr>
            <w:tcW w:w="709" w:type="dxa"/>
          </w:tcPr>
          <w:p w14:paraId="6BB7E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9" w:author="Camilo Andrés Díaz Gómez" w:date="2023-03-14T21:33:00Z"/>
                <w:rFonts w:cs="Times New Roman"/>
                <w:szCs w:val="24"/>
              </w:rPr>
            </w:pPr>
          </w:p>
        </w:tc>
        <w:tc>
          <w:tcPr>
            <w:tcW w:w="708" w:type="dxa"/>
          </w:tcPr>
          <w:p w14:paraId="0A44D1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0" w:author="Camilo Andrés Díaz Gómez" w:date="2023-03-14T21:33:00Z"/>
                <w:rFonts w:cs="Times New Roman"/>
                <w:szCs w:val="24"/>
              </w:rPr>
            </w:pPr>
          </w:p>
        </w:tc>
        <w:tc>
          <w:tcPr>
            <w:tcW w:w="754" w:type="dxa"/>
          </w:tcPr>
          <w:p w14:paraId="0D280B9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1" w:author="Camilo Andrés Díaz Gómez" w:date="2023-03-14T21:33:00Z"/>
                <w:rFonts w:cs="Times New Roman"/>
                <w:szCs w:val="24"/>
              </w:rPr>
            </w:pPr>
          </w:p>
        </w:tc>
        <w:tc>
          <w:tcPr>
            <w:tcW w:w="652" w:type="dxa"/>
          </w:tcPr>
          <w:p w14:paraId="5451022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2" w:author="Camilo Andrés Díaz Gómez" w:date="2023-03-14T21:33:00Z"/>
                <w:rFonts w:cs="Times New Roman"/>
                <w:szCs w:val="24"/>
              </w:rPr>
            </w:pPr>
          </w:p>
        </w:tc>
        <w:tc>
          <w:tcPr>
            <w:tcW w:w="652" w:type="dxa"/>
            <w:shd w:val="clear" w:color="auto" w:fill="C5E0B3" w:themeFill="accent6" w:themeFillTint="66"/>
          </w:tcPr>
          <w:p w14:paraId="42CDA19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3" w:author="Camilo Andrés Díaz Gómez" w:date="2023-03-14T21:33:00Z"/>
                <w:rFonts w:cs="Times New Roman"/>
                <w:szCs w:val="24"/>
              </w:rPr>
            </w:pPr>
            <w:ins w:id="5684" w:author="Camilo Andrés Díaz Gómez" w:date="2023-03-14T21:33:00Z">
              <w:r w:rsidRPr="002B569F">
                <w:rPr>
                  <w:rFonts w:cs="Times New Roman"/>
                  <w:szCs w:val="24"/>
                </w:rPr>
                <w:t>X</w:t>
              </w:r>
            </w:ins>
          </w:p>
        </w:tc>
        <w:tc>
          <w:tcPr>
            <w:tcW w:w="655" w:type="dxa"/>
            <w:shd w:val="clear" w:color="auto" w:fill="C5E0B3" w:themeFill="accent6" w:themeFillTint="66"/>
          </w:tcPr>
          <w:p w14:paraId="65BDC40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5" w:author="Camilo Andrés Díaz Gómez" w:date="2023-03-14T21:33:00Z"/>
                <w:rFonts w:cs="Times New Roman"/>
                <w:szCs w:val="24"/>
              </w:rPr>
            </w:pPr>
            <w:ins w:id="5686" w:author="Camilo Andrés Díaz Gómez" w:date="2023-03-14T21:33:00Z">
              <w:r w:rsidRPr="002B569F">
                <w:rPr>
                  <w:rFonts w:cs="Times New Roman"/>
                  <w:szCs w:val="24"/>
                </w:rPr>
                <w:t>X</w:t>
              </w:r>
            </w:ins>
          </w:p>
        </w:tc>
        <w:tc>
          <w:tcPr>
            <w:tcW w:w="652" w:type="dxa"/>
          </w:tcPr>
          <w:p w14:paraId="3C15F8A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7" w:author="Camilo Andrés Díaz Gómez" w:date="2023-03-14T21:33:00Z"/>
                <w:rFonts w:cs="Times New Roman"/>
                <w:szCs w:val="24"/>
              </w:rPr>
            </w:pPr>
          </w:p>
        </w:tc>
        <w:tc>
          <w:tcPr>
            <w:tcW w:w="652" w:type="dxa"/>
          </w:tcPr>
          <w:p w14:paraId="31F16D7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8" w:author="Camilo Andrés Díaz Gómez" w:date="2023-03-14T21:33:00Z"/>
                <w:rFonts w:cs="Times New Roman"/>
                <w:szCs w:val="24"/>
              </w:rPr>
            </w:pPr>
          </w:p>
        </w:tc>
        <w:tc>
          <w:tcPr>
            <w:tcW w:w="652" w:type="dxa"/>
          </w:tcPr>
          <w:p w14:paraId="16017B0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9" w:author="Camilo Andrés Díaz Gómez" w:date="2023-03-14T21:33:00Z"/>
                <w:rFonts w:cs="Times New Roman"/>
                <w:szCs w:val="24"/>
              </w:rPr>
            </w:pPr>
          </w:p>
        </w:tc>
        <w:tc>
          <w:tcPr>
            <w:tcW w:w="652" w:type="dxa"/>
          </w:tcPr>
          <w:p w14:paraId="51D954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0" w:author="Camilo Andrés Díaz Gómez" w:date="2023-03-14T21:33:00Z"/>
                <w:rFonts w:cs="Times New Roman"/>
                <w:szCs w:val="24"/>
              </w:rPr>
            </w:pPr>
          </w:p>
        </w:tc>
        <w:tc>
          <w:tcPr>
            <w:tcW w:w="652" w:type="dxa"/>
          </w:tcPr>
          <w:p w14:paraId="1982B2A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1" w:author="Camilo Andrés Díaz Gómez" w:date="2023-03-14T21:33:00Z"/>
                <w:rFonts w:cs="Times New Roman"/>
                <w:szCs w:val="24"/>
              </w:rPr>
            </w:pPr>
          </w:p>
        </w:tc>
        <w:tc>
          <w:tcPr>
            <w:tcW w:w="548" w:type="dxa"/>
          </w:tcPr>
          <w:p w14:paraId="460CBD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2" w:author="Camilo Andrés Díaz Gómez" w:date="2023-03-14T21:33:00Z"/>
                <w:rFonts w:cs="Times New Roman"/>
                <w:szCs w:val="24"/>
              </w:rPr>
            </w:pPr>
          </w:p>
        </w:tc>
      </w:tr>
      <w:tr w:rsidR="002B569F" w:rsidRPr="002B569F" w14:paraId="7F317B59" w14:textId="77777777" w:rsidTr="001A2974">
        <w:trPr>
          <w:cnfStyle w:val="000000100000" w:firstRow="0" w:lastRow="0" w:firstColumn="0" w:lastColumn="0" w:oddVBand="0" w:evenVBand="0" w:oddHBand="1" w:evenHBand="0" w:firstRowFirstColumn="0" w:firstRowLastColumn="0" w:lastRowFirstColumn="0" w:lastRowLastColumn="0"/>
          <w:ins w:id="569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569E0D" w14:textId="77777777" w:rsidR="00AE3134" w:rsidRPr="002B569F" w:rsidRDefault="00AE3134" w:rsidP="002B569F">
            <w:pPr>
              <w:jc w:val="center"/>
              <w:rPr>
                <w:ins w:id="5694" w:author="Camilo Andrés Díaz Gómez" w:date="2023-03-14T21:33:00Z"/>
                <w:rFonts w:cs="Times New Roman"/>
                <w:color w:val="auto"/>
                <w:szCs w:val="24"/>
                <w:rPrChange w:id="5695" w:author="Camilo Andrés Díaz Gómez" w:date="2023-03-28T17:42:00Z">
                  <w:rPr>
                    <w:ins w:id="5696" w:author="Camilo Andrés Díaz Gómez" w:date="2023-03-14T21:33:00Z"/>
                    <w:rFonts w:cs="Times New Roman"/>
                    <w:szCs w:val="24"/>
                  </w:rPr>
                </w:rPrChange>
              </w:rPr>
            </w:pPr>
            <w:ins w:id="5697" w:author="Camilo Andrés Díaz Gómez" w:date="2023-03-14T21:33:00Z">
              <w:r w:rsidRPr="002B569F">
                <w:rPr>
                  <w:rFonts w:cs="Times New Roman"/>
                  <w:color w:val="auto"/>
                  <w:szCs w:val="24"/>
                  <w:rPrChange w:id="5698" w:author="Camilo Andrés Díaz Gómez" w:date="2023-03-28T17:42:00Z">
                    <w:rPr>
                      <w:rFonts w:cs="Times New Roman"/>
                      <w:szCs w:val="24"/>
                    </w:rPr>
                  </w:rPrChange>
                </w:rPr>
                <w:lastRenderedPageBreak/>
                <w:t>Act. #18</w:t>
              </w:r>
            </w:ins>
          </w:p>
        </w:tc>
        <w:tc>
          <w:tcPr>
            <w:tcW w:w="993" w:type="dxa"/>
          </w:tcPr>
          <w:p w14:paraId="14FA1B3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99" w:author="Camilo Andrés Díaz Gómez" w:date="2023-03-14T21:33:00Z"/>
                <w:rFonts w:cs="Times New Roman"/>
                <w:szCs w:val="24"/>
              </w:rPr>
            </w:pPr>
          </w:p>
        </w:tc>
        <w:tc>
          <w:tcPr>
            <w:tcW w:w="708" w:type="dxa"/>
          </w:tcPr>
          <w:p w14:paraId="59F1B85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0" w:author="Camilo Andrés Díaz Gómez" w:date="2023-03-14T21:33:00Z"/>
                <w:rFonts w:cs="Times New Roman"/>
                <w:szCs w:val="24"/>
              </w:rPr>
            </w:pPr>
          </w:p>
        </w:tc>
        <w:tc>
          <w:tcPr>
            <w:tcW w:w="709" w:type="dxa"/>
          </w:tcPr>
          <w:p w14:paraId="293982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1" w:author="Camilo Andrés Díaz Gómez" w:date="2023-03-14T21:33:00Z"/>
                <w:rFonts w:cs="Times New Roman"/>
                <w:szCs w:val="24"/>
              </w:rPr>
            </w:pPr>
          </w:p>
        </w:tc>
        <w:tc>
          <w:tcPr>
            <w:tcW w:w="709" w:type="dxa"/>
          </w:tcPr>
          <w:p w14:paraId="1E3EF92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2" w:author="Camilo Andrés Díaz Gómez" w:date="2023-03-14T21:33:00Z"/>
                <w:rFonts w:cs="Times New Roman"/>
                <w:szCs w:val="24"/>
              </w:rPr>
            </w:pPr>
          </w:p>
        </w:tc>
        <w:tc>
          <w:tcPr>
            <w:tcW w:w="709" w:type="dxa"/>
          </w:tcPr>
          <w:p w14:paraId="70E90B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3" w:author="Camilo Andrés Díaz Gómez" w:date="2023-03-14T21:33:00Z"/>
                <w:rFonts w:cs="Times New Roman"/>
                <w:szCs w:val="24"/>
              </w:rPr>
            </w:pPr>
          </w:p>
        </w:tc>
        <w:tc>
          <w:tcPr>
            <w:tcW w:w="708" w:type="dxa"/>
          </w:tcPr>
          <w:p w14:paraId="375CF9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4" w:author="Camilo Andrés Díaz Gómez" w:date="2023-03-14T21:33:00Z"/>
                <w:rFonts w:cs="Times New Roman"/>
                <w:szCs w:val="24"/>
              </w:rPr>
            </w:pPr>
          </w:p>
        </w:tc>
        <w:tc>
          <w:tcPr>
            <w:tcW w:w="754" w:type="dxa"/>
          </w:tcPr>
          <w:p w14:paraId="04DCC84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5" w:author="Camilo Andrés Díaz Gómez" w:date="2023-03-14T21:33:00Z"/>
                <w:rFonts w:cs="Times New Roman"/>
                <w:szCs w:val="24"/>
              </w:rPr>
            </w:pPr>
          </w:p>
        </w:tc>
        <w:tc>
          <w:tcPr>
            <w:tcW w:w="652" w:type="dxa"/>
          </w:tcPr>
          <w:p w14:paraId="24FBC2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6" w:author="Camilo Andrés Díaz Gómez" w:date="2023-03-14T21:33:00Z"/>
                <w:rFonts w:cs="Times New Roman"/>
                <w:szCs w:val="24"/>
              </w:rPr>
            </w:pPr>
          </w:p>
        </w:tc>
        <w:tc>
          <w:tcPr>
            <w:tcW w:w="652" w:type="dxa"/>
          </w:tcPr>
          <w:p w14:paraId="6972D3D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7" w:author="Camilo Andrés Díaz Gómez" w:date="2023-03-14T21:33:00Z"/>
                <w:rFonts w:cs="Times New Roman"/>
                <w:szCs w:val="24"/>
              </w:rPr>
            </w:pPr>
          </w:p>
        </w:tc>
        <w:tc>
          <w:tcPr>
            <w:tcW w:w="655" w:type="dxa"/>
            <w:shd w:val="clear" w:color="auto" w:fill="C5E0B3" w:themeFill="accent6" w:themeFillTint="66"/>
          </w:tcPr>
          <w:p w14:paraId="7535F1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8" w:author="Camilo Andrés Díaz Gómez" w:date="2023-03-14T21:33:00Z"/>
                <w:rFonts w:cs="Times New Roman"/>
                <w:szCs w:val="24"/>
              </w:rPr>
            </w:pPr>
            <w:ins w:id="5709" w:author="Camilo Andrés Díaz Gómez" w:date="2023-03-14T21:33:00Z">
              <w:r w:rsidRPr="002B569F">
                <w:rPr>
                  <w:rFonts w:cs="Times New Roman"/>
                  <w:szCs w:val="24"/>
                </w:rPr>
                <w:t>X</w:t>
              </w:r>
            </w:ins>
          </w:p>
        </w:tc>
        <w:tc>
          <w:tcPr>
            <w:tcW w:w="652" w:type="dxa"/>
            <w:shd w:val="clear" w:color="auto" w:fill="C5E0B3" w:themeFill="accent6" w:themeFillTint="66"/>
          </w:tcPr>
          <w:p w14:paraId="316DECB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0" w:author="Camilo Andrés Díaz Gómez" w:date="2023-03-14T21:33:00Z"/>
                <w:rFonts w:cs="Times New Roman"/>
                <w:szCs w:val="24"/>
              </w:rPr>
            </w:pPr>
            <w:ins w:id="5711" w:author="Camilo Andrés Díaz Gómez" w:date="2023-03-14T21:33:00Z">
              <w:r w:rsidRPr="002B569F">
                <w:rPr>
                  <w:rFonts w:cs="Times New Roman"/>
                  <w:szCs w:val="24"/>
                </w:rPr>
                <w:t>X</w:t>
              </w:r>
            </w:ins>
          </w:p>
        </w:tc>
        <w:tc>
          <w:tcPr>
            <w:tcW w:w="652" w:type="dxa"/>
          </w:tcPr>
          <w:p w14:paraId="611F3D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2" w:author="Camilo Andrés Díaz Gómez" w:date="2023-03-14T21:33:00Z"/>
                <w:rFonts w:cs="Times New Roman"/>
                <w:szCs w:val="24"/>
              </w:rPr>
            </w:pPr>
          </w:p>
        </w:tc>
        <w:tc>
          <w:tcPr>
            <w:tcW w:w="652" w:type="dxa"/>
          </w:tcPr>
          <w:p w14:paraId="0676701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3" w:author="Camilo Andrés Díaz Gómez" w:date="2023-03-14T21:33:00Z"/>
                <w:rFonts w:cs="Times New Roman"/>
                <w:szCs w:val="24"/>
              </w:rPr>
            </w:pPr>
          </w:p>
        </w:tc>
        <w:tc>
          <w:tcPr>
            <w:tcW w:w="652" w:type="dxa"/>
          </w:tcPr>
          <w:p w14:paraId="08B633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4" w:author="Camilo Andrés Díaz Gómez" w:date="2023-03-14T21:33:00Z"/>
                <w:rFonts w:cs="Times New Roman"/>
                <w:szCs w:val="24"/>
              </w:rPr>
            </w:pPr>
          </w:p>
        </w:tc>
        <w:tc>
          <w:tcPr>
            <w:tcW w:w="652" w:type="dxa"/>
          </w:tcPr>
          <w:p w14:paraId="50E3F6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5" w:author="Camilo Andrés Díaz Gómez" w:date="2023-03-14T21:33:00Z"/>
                <w:rFonts w:cs="Times New Roman"/>
                <w:szCs w:val="24"/>
              </w:rPr>
            </w:pPr>
          </w:p>
        </w:tc>
        <w:tc>
          <w:tcPr>
            <w:tcW w:w="548" w:type="dxa"/>
          </w:tcPr>
          <w:p w14:paraId="5467C2E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6" w:author="Camilo Andrés Díaz Gómez" w:date="2023-03-14T21:33:00Z"/>
                <w:rFonts w:cs="Times New Roman"/>
                <w:szCs w:val="24"/>
              </w:rPr>
            </w:pPr>
          </w:p>
        </w:tc>
      </w:tr>
      <w:tr w:rsidR="002B569F" w:rsidRPr="002B569F" w14:paraId="642342F7" w14:textId="77777777" w:rsidTr="001A2974">
        <w:trPr>
          <w:ins w:id="571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5E35B59" w14:textId="77777777" w:rsidR="00AE3134" w:rsidRPr="002B569F" w:rsidRDefault="00AE3134" w:rsidP="002B569F">
            <w:pPr>
              <w:jc w:val="center"/>
              <w:rPr>
                <w:ins w:id="5718" w:author="Camilo Andrés Díaz Gómez" w:date="2023-03-14T21:33:00Z"/>
                <w:rFonts w:cs="Times New Roman"/>
                <w:color w:val="auto"/>
                <w:szCs w:val="24"/>
                <w:rPrChange w:id="5719" w:author="Camilo Andrés Díaz Gómez" w:date="2023-03-28T17:42:00Z">
                  <w:rPr>
                    <w:ins w:id="5720" w:author="Camilo Andrés Díaz Gómez" w:date="2023-03-14T21:33:00Z"/>
                    <w:rFonts w:cs="Times New Roman"/>
                    <w:szCs w:val="24"/>
                  </w:rPr>
                </w:rPrChange>
              </w:rPr>
            </w:pPr>
            <w:ins w:id="5721" w:author="Camilo Andrés Díaz Gómez" w:date="2023-03-14T21:33:00Z">
              <w:r w:rsidRPr="002B569F">
                <w:rPr>
                  <w:rFonts w:cs="Times New Roman"/>
                  <w:color w:val="auto"/>
                  <w:szCs w:val="24"/>
                  <w:rPrChange w:id="5722" w:author="Camilo Andrés Díaz Gómez" w:date="2023-03-28T17:42:00Z">
                    <w:rPr>
                      <w:rFonts w:cs="Times New Roman"/>
                      <w:szCs w:val="24"/>
                    </w:rPr>
                  </w:rPrChange>
                </w:rPr>
                <w:t>Act. #19</w:t>
              </w:r>
            </w:ins>
          </w:p>
        </w:tc>
        <w:tc>
          <w:tcPr>
            <w:tcW w:w="993" w:type="dxa"/>
          </w:tcPr>
          <w:p w14:paraId="0E343FD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3" w:author="Camilo Andrés Díaz Gómez" w:date="2023-03-14T21:33:00Z"/>
                <w:rFonts w:cs="Times New Roman"/>
                <w:szCs w:val="24"/>
              </w:rPr>
            </w:pPr>
          </w:p>
        </w:tc>
        <w:tc>
          <w:tcPr>
            <w:tcW w:w="708" w:type="dxa"/>
          </w:tcPr>
          <w:p w14:paraId="05822B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4" w:author="Camilo Andrés Díaz Gómez" w:date="2023-03-14T21:33:00Z"/>
                <w:rFonts w:cs="Times New Roman"/>
                <w:szCs w:val="24"/>
              </w:rPr>
            </w:pPr>
          </w:p>
        </w:tc>
        <w:tc>
          <w:tcPr>
            <w:tcW w:w="709" w:type="dxa"/>
          </w:tcPr>
          <w:p w14:paraId="6DCB5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5" w:author="Camilo Andrés Díaz Gómez" w:date="2023-03-14T21:33:00Z"/>
                <w:rFonts w:cs="Times New Roman"/>
                <w:szCs w:val="24"/>
              </w:rPr>
            </w:pPr>
          </w:p>
        </w:tc>
        <w:tc>
          <w:tcPr>
            <w:tcW w:w="709" w:type="dxa"/>
          </w:tcPr>
          <w:p w14:paraId="2D7FA9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6" w:author="Camilo Andrés Díaz Gómez" w:date="2023-03-14T21:33:00Z"/>
                <w:rFonts w:cs="Times New Roman"/>
                <w:szCs w:val="24"/>
              </w:rPr>
            </w:pPr>
          </w:p>
        </w:tc>
        <w:tc>
          <w:tcPr>
            <w:tcW w:w="709" w:type="dxa"/>
          </w:tcPr>
          <w:p w14:paraId="158E280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7" w:author="Camilo Andrés Díaz Gómez" w:date="2023-03-14T21:33:00Z"/>
                <w:rFonts w:cs="Times New Roman"/>
                <w:szCs w:val="24"/>
              </w:rPr>
            </w:pPr>
          </w:p>
        </w:tc>
        <w:tc>
          <w:tcPr>
            <w:tcW w:w="708" w:type="dxa"/>
          </w:tcPr>
          <w:p w14:paraId="09A1FAC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8" w:author="Camilo Andrés Díaz Gómez" w:date="2023-03-14T21:33:00Z"/>
                <w:rFonts w:cs="Times New Roman"/>
                <w:szCs w:val="24"/>
              </w:rPr>
            </w:pPr>
          </w:p>
        </w:tc>
        <w:tc>
          <w:tcPr>
            <w:tcW w:w="754" w:type="dxa"/>
          </w:tcPr>
          <w:p w14:paraId="261E1E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9" w:author="Camilo Andrés Díaz Gómez" w:date="2023-03-14T21:33:00Z"/>
                <w:rFonts w:cs="Times New Roman"/>
                <w:szCs w:val="24"/>
              </w:rPr>
            </w:pPr>
          </w:p>
        </w:tc>
        <w:tc>
          <w:tcPr>
            <w:tcW w:w="652" w:type="dxa"/>
          </w:tcPr>
          <w:p w14:paraId="6C91548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0" w:author="Camilo Andrés Díaz Gómez" w:date="2023-03-14T21:33:00Z"/>
                <w:rFonts w:cs="Times New Roman"/>
                <w:szCs w:val="24"/>
              </w:rPr>
            </w:pPr>
          </w:p>
        </w:tc>
        <w:tc>
          <w:tcPr>
            <w:tcW w:w="652" w:type="dxa"/>
          </w:tcPr>
          <w:p w14:paraId="1E648A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1" w:author="Camilo Andrés Díaz Gómez" w:date="2023-03-14T21:33:00Z"/>
                <w:rFonts w:cs="Times New Roman"/>
                <w:szCs w:val="24"/>
              </w:rPr>
            </w:pPr>
          </w:p>
        </w:tc>
        <w:tc>
          <w:tcPr>
            <w:tcW w:w="655" w:type="dxa"/>
          </w:tcPr>
          <w:p w14:paraId="1227C0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2" w:author="Camilo Andrés Díaz Gómez" w:date="2023-03-14T21:33:00Z"/>
                <w:rFonts w:cs="Times New Roman"/>
                <w:szCs w:val="24"/>
              </w:rPr>
            </w:pPr>
          </w:p>
        </w:tc>
        <w:tc>
          <w:tcPr>
            <w:tcW w:w="652" w:type="dxa"/>
            <w:shd w:val="clear" w:color="auto" w:fill="C5E0B3" w:themeFill="accent6" w:themeFillTint="66"/>
          </w:tcPr>
          <w:p w14:paraId="1A0DB8F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3" w:author="Camilo Andrés Díaz Gómez" w:date="2023-03-14T21:33:00Z"/>
                <w:rFonts w:cs="Times New Roman"/>
                <w:szCs w:val="24"/>
              </w:rPr>
            </w:pPr>
            <w:ins w:id="5734" w:author="Camilo Andrés Díaz Gómez" w:date="2023-03-14T21:33:00Z">
              <w:r w:rsidRPr="002B569F">
                <w:rPr>
                  <w:rFonts w:cs="Times New Roman"/>
                  <w:szCs w:val="24"/>
                </w:rPr>
                <w:t>X</w:t>
              </w:r>
            </w:ins>
          </w:p>
        </w:tc>
        <w:tc>
          <w:tcPr>
            <w:tcW w:w="652" w:type="dxa"/>
            <w:shd w:val="clear" w:color="auto" w:fill="C5E0B3" w:themeFill="accent6" w:themeFillTint="66"/>
          </w:tcPr>
          <w:p w14:paraId="1B7DAB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5" w:author="Camilo Andrés Díaz Gómez" w:date="2023-03-14T21:33:00Z"/>
                <w:rFonts w:cs="Times New Roman"/>
                <w:szCs w:val="24"/>
              </w:rPr>
            </w:pPr>
            <w:ins w:id="5736" w:author="Camilo Andrés Díaz Gómez" w:date="2023-03-14T21:33:00Z">
              <w:r w:rsidRPr="002B569F">
                <w:rPr>
                  <w:rFonts w:cs="Times New Roman"/>
                  <w:szCs w:val="24"/>
                </w:rPr>
                <w:t>X</w:t>
              </w:r>
            </w:ins>
          </w:p>
        </w:tc>
        <w:tc>
          <w:tcPr>
            <w:tcW w:w="652" w:type="dxa"/>
            <w:shd w:val="clear" w:color="auto" w:fill="C5E0B3" w:themeFill="accent6" w:themeFillTint="66"/>
          </w:tcPr>
          <w:p w14:paraId="3F24854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7" w:author="Camilo Andrés Díaz Gómez" w:date="2023-03-14T21:33:00Z"/>
                <w:rFonts w:cs="Times New Roman"/>
                <w:szCs w:val="24"/>
              </w:rPr>
            </w:pPr>
            <w:ins w:id="5738" w:author="Camilo Andrés Díaz Gómez" w:date="2023-03-14T21:33:00Z">
              <w:r w:rsidRPr="002B569F">
                <w:rPr>
                  <w:rFonts w:cs="Times New Roman"/>
                  <w:szCs w:val="24"/>
                </w:rPr>
                <w:t>X</w:t>
              </w:r>
            </w:ins>
          </w:p>
        </w:tc>
        <w:tc>
          <w:tcPr>
            <w:tcW w:w="652" w:type="dxa"/>
          </w:tcPr>
          <w:p w14:paraId="771AA56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39" w:author="Camilo Andrés Díaz Gómez" w:date="2023-03-14T21:33:00Z"/>
                <w:rFonts w:cs="Times New Roman"/>
                <w:szCs w:val="24"/>
              </w:rPr>
            </w:pPr>
          </w:p>
        </w:tc>
        <w:tc>
          <w:tcPr>
            <w:tcW w:w="652" w:type="dxa"/>
          </w:tcPr>
          <w:p w14:paraId="54473BE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0" w:author="Camilo Andrés Díaz Gómez" w:date="2023-03-14T21:33:00Z"/>
                <w:rFonts w:cs="Times New Roman"/>
                <w:szCs w:val="24"/>
              </w:rPr>
            </w:pPr>
          </w:p>
        </w:tc>
        <w:tc>
          <w:tcPr>
            <w:tcW w:w="548" w:type="dxa"/>
          </w:tcPr>
          <w:p w14:paraId="4BD0DEB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1" w:author="Camilo Andrés Díaz Gómez" w:date="2023-03-14T21:33:00Z"/>
                <w:rFonts w:cs="Times New Roman"/>
                <w:szCs w:val="24"/>
              </w:rPr>
            </w:pPr>
          </w:p>
        </w:tc>
      </w:tr>
      <w:tr w:rsidR="002B569F" w:rsidRPr="002B569F" w14:paraId="734B35E5" w14:textId="77777777" w:rsidTr="001A2974">
        <w:trPr>
          <w:cnfStyle w:val="000000100000" w:firstRow="0" w:lastRow="0" w:firstColumn="0" w:lastColumn="0" w:oddVBand="0" w:evenVBand="0" w:oddHBand="1" w:evenHBand="0" w:firstRowFirstColumn="0" w:firstRowLastColumn="0" w:lastRowFirstColumn="0" w:lastRowLastColumn="0"/>
          <w:ins w:id="57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8744E7F" w14:textId="77777777" w:rsidR="00AE3134" w:rsidRPr="002B569F" w:rsidRDefault="00AE3134" w:rsidP="002B569F">
            <w:pPr>
              <w:jc w:val="center"/>
              <w:rPr>
                <w:ins w:id="5743" w:author="Camilo Andrés Díaz Gómez" w:date="2023-03-14T21:33:00Z"/>
                <w:rFonts w:cs="Times New Roman"/>
                <w:color w:val="auto"/>
                <w:szCs w:val="24"/>
                <w:rPrChange w:id="5744" w:author="Camilo Andrés Díaz Gómez" w:date="2023-03-28T17:42:00Z">
                  <w:rPr>
                    <w:ins w:id="5745" w:author="Camilo Andrés Díaz Gómez" w:date="2023-03-14T21:33:00Z"/>
                    <w:rFonts w:cs="Times New Roman"/>
                    <w:szCs w:val="24"/>
                  </w:rPr>
                </w:rPrChange>
              </w:rPr>
            </w:pPr>
            <w:ins w:id="5746" w:author="Camilo Andrés Díaz Gómez" w:date="2023-03-14T21:33:00Z">
              <w:r w:rsidRPr="002B569F">
                <w:rPr>
                  <w:rFonts w:cs="Times New Roman"/>
                  <w:color w:val="auto"/>
                  <w:szCs w:val="24"/>
                  <w:rPrChange w:id="5747" w:author="Camilo Andrés Díaz Gómez" w:date="2023-03-28T17:42:00Z">
                    <w:rPr>
                      <w:rFonts w:cs="Times New Roman"/>
                      <w:szCs w:val="24"/>
                    </w:rPr>
                  </w:rPrChange>
                </w:rPr>
                <w:t>Act. #20</w:t>
              </w:r>
            </w:ins>
          </w:p>
        </w:tc>
        <w:tc>
          <w:tcPr>
            <w:tcW w:w="993" w:type="dxa"/>
          </w:tcPr>
          <w:p w14:paraId="30F442D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48" w:author="Camilo Andrés Díaz Gómez" w:date="2023-03-14T21:33:00Z"/>
                <w:rFonts w:cs="Times New Roman"/>
                <w:szCs w:val="24"/>
              </w:rPr>
            </w:pPr>
          </w:p>
        </w:tc>
        <w:tc>
          <w:tcPr>
            <w:tcW w:w="708" w:type="dxa"/>
          </w:tcPr>
          <w:p w14:paraId="25B510B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49" w:author="Camilo Andrés Díaz Gómez" w:date="2023-03-14T21:33:00Z"/>
                <w:rFonts w:cs="Times New Roman"/>
                <w:szCs w:val="24"/>
              </w:rPr>
            </w:pPr>
          </w:p>
        </w:tc>
        <w:tc>
          <w:tcPr>
            <w:tcW w:w="709" w:type="dxa"/>
          </w:tcPr>
          <w:p w14:paraId="2E500C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0" w:author="Camilo Andrés Díaz Gómez" w:date="2023-03-14T21:33:00Z"/>
                <w:rFonts w:cs="Times New Roman"/>
                <w:szCs w:val="24"/>
              </w:rPr>
            </w:pPr>
          </w:p>
        </w:tc>
        <w:tc>
          <w:tcPr>
            <w:tcW w:w="709" w:type="dxa"/>
          </w:tcPr>
          <w:p w14:paraId="4FF510E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1" w:author="Camilo Andrés Díaz Gómez" w:date="2023-03-14T21:33:00Z"/>
                <w:rFonts w:cs="Times New Roman"/>
                <w:szCs w:val="24"/>
              </w:rPr>
            </w:pPr>
          </w:p>
        </w:tc>
        <w:tc>
          <w:tcPr>
            <w:tcW w:w="709" w:type="dxa"/>
          </w:tcPr>
          <w:p w14:paraId="079594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2" w:author="Camilo Andrés Díaz Gómez" w:date="2023-03-14T21:33:00Z"/>
                <w:rFonts w:cs="Times New Roman"/>
                <w:szCs w:val="24"/>
              </w:rPr>
            </w:pPr>
          </w:p>
        </w:tc>
        <w:tc>
          <w:tcPr>
            <w:tcW w:w="708" w:type="dxa"/>
          </w:tcPr>
          <w:p w14:paraId="106744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3" w:author="Camilo Andrés Díaz Gómez" w:date="2023-03-14T21:33:00Z"/>
                <w:rFonts w:cs="Times New Roman"/>
                <w:szCs w:val="24"/>
              </w:rPr>
            </w:pPr>
          </w:p>
        </w:tc>
        <w:tc>
          <w:tcPr>
            <w:tcW w:w="754" w:type="dxa"/>
          </w:tcPr>
          <w:p w14:paraId="64CA76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4" w:author="Camilo Andrés Díaz Gómez" w:date="2023-03-14T21:33:00Z"/>
                <w:rFonts w:cs="Times New Roman"/>
                <w:szCs w:val="24"/>
              </w:rPr>
            </w:pPr>
          </w:p>
        </w:tc>
        <w:tc>
          <w:tcPr>
            <w:tcW w:w="652" w:type="dxa"/>
          </w:tcPr>
          <w:p w14:paraId="461FDCC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5" w:author="Camilo Andrés Díaz Gómez" w:date="2023-03-14T21:33:00Z"/>
                <w:rFonts w:cs="Times New Roman"/>
                <w:szCs w:val="24"/>
              </w:rPr>
            </w:pPr>
          </w:p>
        </w:tc>
        <w:tc>
          <w:tcPr>
            <w:tcW w:w="652" w:type="dxa"/>
          </w:tcPr>
          <w:p w14:paraId="4F6511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6" w:author="Camilo Andrés Díaz Gómez" w:date="2023-03-14T21:33:00Z"/>
                <w:rFonts w:cs="Times New Roman"/>
                <w:szCs w:val="24"/>
              </w:rPr>
            </w:pPr>
          </w:p>
        </w:tc>
        <w:tc>
          <w:tcPr>
            <w:tcW w:w="655" w:type="dxa"/>
          </w:tcPr>
          <w:p w14:paraId="7356EAA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7" w:author="Camilo Andrés Díaz Gómez" w:date="2023-03-14T21:33:00Z"/>
                <w:rFonts w:cs="Times New Roman"/>
                <w:szCs w:val="24"/>
              </w:rPr>
            </w:pPr>
          </w:p>
        </w:tc>
        <w:tc>
          <w:tcPr>
            <w:tcW w:w="652" w:type="dxa"/>
          </w:tcPr>
          <w:p w14:paraId="6875F84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8" w:author="Camilo Andrés Díaz Gómez" w:date="2023-03-14T21:33:00Z"/>
                <w:rFonts w:cs="Times New Roman"/>
                <w:szCs w:val="24"/>
              </w:rPr>
            </w:pPr>
          </w:p>
        </w:tc>
        <w:tc>
          <w:tcPr>
            <w:tcW w:w="652" w:type="dxa"/>
          </w:tcPr>
          <w:p w14:paraId="10C227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59" w:author="Camilo Andrés Díaz Gómez" w:date="2023-03-14T21:33:00Z"/>
                <w:rFonts w:cs="Times New Roman"/>
                <w:szCs w:val="24"/>
              </w:rPr>
            </w:pPr>
          </w:p>
        </w:tc>
        <w:tc>
          <w:tcPr>
            <w:tcW w:w="652" w:type="dxa"/>
            <w:shd w:val="clear" w:color="auto" w:fill="2F5496" w:themeFill="accent1" w:themeFillShade="BF"/>
          </w:tcPr>
          <w:p w14:paraId="0377776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0" w:author="Camilo Andrés Díaz Gómez" w:date="2023-03-14T21:33:00Z"/>
                <w:rFonts w:cs="Times New Roman"/>
                <w:szCs w:val="24"/>
              </w:rPr>
            </w:pPr>
            <w:ins w:id="5761" w:author="Camilo Andrés Díaz Gómez" w:date="2023-03-14T21:33:00Z">
              <w:r w:rsidRPr="002B569F">
                <w:rPr>
                  <w:rFonts w:cs="Times New Roman"/>
                  <w:szCs w:val="24"/>
                </w:rPr>
                <w:t>X</w:t>
              </w:r>
            </w:ins>
          </w:p>
        </w:tc>
        <w:tc>
          <w:tcPr>
            <w:tcW w:w="652" w:type="dxa"/>
          </w:tcPr>
          <w:p w14:paraId="192B6B9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2" w:author="Camilo Andrés Díaz Gómez" w:date="2023-03-14T21:33:00Z"/>
                <w:rFonts w:cs="Times New Roman"/>
                <w:szCs w:val="24"/>
              </w:rPr>
            </w:pPr>
          </w:p>
        </w:tc>
        <w:tc>
          <w:tcPr>
            <w:tcW w:w="652" w:type="dxa"/>
          </w:tcPr>
          <w:p w14:paraId="31CACE1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3" w:author="Camilo Andrés Díaz Gómez" w:date="2023-03-14T21:33:00Z"/>
                <w:rFonts w:cs="Times New Roman"/>
                <w:szCs w:val="24"/>
              </w:rPr>
            </w:pPr>
          </w:p>
        </w:tc>
        <w:tc>
          <w:tcPr>
            <w:tcW w:w="548" w:type="dxa"/>
          </w:tcPr>
          <w:p w14:paraId="4C51A44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4" w:author="Camilo Andrés Díaz Gómez" w:date="2023-03-14T21:33:00Z"/>
                <w:rFonts w:cs="Times New Roman"/>
                <w:szCs w:val="24"/>
              </w:rPr>
            </w:pPr>
          </w:p>
        </w:tc>
      </w:tr>
      <w:tr w:rsidR="002B569F" w:rsidRPr="002B569F" w14:paraId="46C96384" w14:textId="77777777" w:rsidTr="001A2974">
        <w:trPr>
          <w:ins w:id="576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2936252" w14:textId="77777777" w:rsidR="00AE3134" w:rsidRPr="002B569F" w:rsidRDefault="00AE3134" w:rsidP="002B569F">
            <w:pPr>
              <w:jc w:val="center"/>
              <w:rPr>
                <w:ins w:id="5766" w:author="Camilo Andrés Díaz Gómez" w:date="2023-03-14T21:33:00Z"/>
                <w:rFonts w:cs="Times New Roman"/>
                <w:color w:val="auto"/>
                <w:szCs w:val="24"/>
                <w:rPrChange w:id="5767" w:author="Camilo Andrés Díaz Gómez" w:date="2023-03-28T17:42:00Z">
                  <w:rPr>
                    <w:ins w:id="5768" w:author="Camilo Andrés Díaz Gómez" w:date="2023-03-14T21:33:00Z"/>
                    <w:rFonts w:cs="Times New Roman"/>
                    <w:szCs w:val="24"/>
                  </w:rPr>
                </w:rPrChange>
              </w:rPr>
            </w:pPr>
            <w:ins w:id="5769" w:author="Camilo Andrés Díaz Gómez" w:date="2023-03-14T21:33:00Z">
              <w:r w:rsidRPr="002B569F">
                <w:rPr>
                  <w:rFonts w:cs="Times New Roman"/>
                  <w:color w:val="auto"/>
                  <w:szCs w:val="24"/>
                  <w:rPrChange w:id="5770" w:author="Camilo Andrés Díaz Gómez" w:date="2023-03-28T17:42:00Z">
                    <w:rPr>
                      <w:rFonts w:cs="Times New Roman"/>
                      <w:szCs w:val="24"/>
                    </w:rPr>
                  </w:rPrChange>
                </w:rPr>
                <w:t>Act. #21</w:t>
              </w:r>
            </w:ins>
          </w:p>
        </w:tc>
        <w:tc>
          <w:tcPr>
            <w:tcW w:w="993" w:type="dxa"/>
          </w:tcPr>
          <w:p w14:paraId="1B2FD6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1" w:author="Camilo Andrés Díaz Gómez" w:date="2023-03-14T21:33:00Z"/>
                <w:rFonts w:cs="Times New Roman"/>
                <w:szCs w:val="24"/>
              </w:rPr>
            </w:pPr>
          </w:p>
        </w:tc>
        <w:tc>
          <w:tcPr>
            <w:tcW w:w="708" w:type="dxa"/>
          </w:tcPr>
          <w:p w14:paraId="154AB00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2" w:author="Camilo Andrés Díaz Gómez" w:date="2023-03-14T21:33:00Z"/>
                <w:rFonts w:cs="Times New Roman"/>
                <w:szCs w:val="24"/>
              </w:rPr>
            </w:pPr>
          </w:p>
        </w:tc>
        <w:tc>
          <w:tcPr>
            <w:tcW w:w="709" w:type="dxa"/>
          </w:tcPr>
          <w:p w14:paraId="6D5054A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3" w:author="Camilo Andrés Díaz Gómez" w:date="2023-03-14T21:33:00Z"/>
                <w:rFonts w:cs="Times New Roman"/>
                <w:szCs w:val="24"/>
              </w:rPr>
            </w:pPr>
          </w:p>
        </w:tc>
        <w:tc>
          <w:tcPr>
            <w:tcW w:w="709" w:type="dxa"/>
          </w:tcPr>
          <w:p w14:paraId="3DCBC5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4" w:author="Camilo Andrés Díaz Gómez" w:date="2023-03-14T21:33:00Z"/>
                <w:rFonts w:cs="Times New Roman"/>
                <w:szCs w:val="24"/>
              </w:rPr>
            </w:pPr>
          </w:p>
        </w:tc>
        <w:tc>
          <w:tcPr>
            <w:tcW w:w="709" w:type="dxa"/>
          </w:tcPr>
          <w:p w14:paraId="4D5F33A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5" w:author="Camilo Andrés Díaz Gómez" w:date="2023-03-14T21:33:00Z"/>
                <w:rFonts w:cs="Times New Roman"/>
                <w:szCs w:val="24"/>
              </w:rPr>
            </w:pPr>
          </w:p>
        </w:tc>
        <w:tc>
          <w:tcPr>
            <w:tcW w:w="708" w:type="dxa"/>
          </w:tcPr>
          <w:p w14:paraId="584DC10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6" w:author="Camilo Andrés Díaz Gómez" w:date="2023-03-14T21:33:00Z"/>
                <w:rFonts w:cs="Times New Roman"/>
                <w:szCs w:val="24"/>
              </w:rPr>
            </w:pPr>
          </w:p>
        </w:tc>
        <w:tc>
          <w:tcPr>
            <w:tcW w:w="754" w:type="dxa"/>
          </w:tcPr>
          <w:p w14:paraId="39F3BD5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7" w:author="Camilo Andrés Díaz Gómez" w:date="2023-03-14T21:33:00Z"/>
                <w:rFonts w:cs="Times New Roman"/>
                <w:szCs w:val="24"/>
              </w:rPr>
            </w:pPr>
          </w:p>
        </w:tc>
        <w:tc>
          <w:tcPr>
            <w:tcW w:w="652" w:type="dxa"/>
          </w:tcPr>
          <w:p w14:paraId="56B417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8" w:author="Camilo Andrés Díaz Gómez" w:date="2023-03-14T21:33:00Z"/>
                <w:rFonts w:cs="Times New Roman"/>
                <w:szCs w:val="24"/>
              </w:rPr>
            </w:pPr>
          </w:p>
        </w:tc>
        <w:tc>
          <w:tcPr>
            <w:tcW w:w="652" w:type="dxa"/>
          </w:tcPr>
          <w:p w14:paraId="55EE33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9" w:author="Camilo Andrés Díaz Gómez" w:date="2023-03-14T21:33:00Z"/>
                <w:rFonts w:cs="Times New Roman"/>
                <w:szCs w:val="24"/>
              </w:rPr>
            </w:pPr>
          </w:p>
        </w:tc>
        <w:tc>
          <w:tcPr>
            <w:tcW w:w="655" w:type="dxa"/>
          </w:tcPr>
          <w:p w14:paraId="2E3873C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0" w:author="Camilo Andrés Díaz Gómez" w:date="2023-03-14T21:33:00Z"/>
                <w:rFonts w:cs="Times New Roman"/>
                <w:szCs w:val="24"/>
              </w:rPr>
            </w:pPr>
          </w:p>
        </w:tc>
        <w:tc>
          <w:tcPr>
            <w:tcW w:w="652" w:type="dxa"/>
          </w:tcPr>
          <w:p w14:paraId="46BE918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1" w:author="Camilo Andrés Díaz Gómez" w:date="2023-03-14T21:33:00Z"/>
                <w:rFonts w:cs="Times New Roman"/>
                <w:szCs w:val="24"/>
              </w:rPr>
            </w:pPr>
          </w:p>
        </w:tc>
        <w:tc>
          <w:tcPr>
            <w:tcW w:w="652" w:type="dxa"/>
          </w:tcPr>
          <w:p w14:paraId="17E2BC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2" w:author="Camilo Andrés Díaz Gómez" w:date="2023-03-14T21:33:00Z"/>
                <w:rFonts w:cs="Times New Roman"/>
                <w:szCs w:val="24"/>
              </w:rPr>
            </w:pPr>
          </w:p>
        </w:tc>
        <w:tc>
          <w:tcPr>
            <w:tcW w:w="652" w:type="dxa"/>
            <w:shd w:val="clear" w:color="auto" w:fill="2F5496" w:themeFill="accent1" w:themeFillShade="BF"/>
          </w:tcPr>
          <w:p w14:paraId="7066FC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3" w:author="Camilo Andrés Díaz Gómez" w:date="2023-03-14T21:33:00Z"/>
                <w:rFonts w:cs="Times New Roman"/>
                <w:szCs w:val="24"/>
              </w:rPr>
            </w:pPr>
            <w:ins w:id="5784" w:author="Camilo Andrés Díaz Gómez" w:date="2023-03-14T21:33:00Z">
              <w:r w:rsidRPr="002B569F">
                <w:rPr>
                  <w:rFonts w:cs="Times New Roman"/>
                  <w:szCs w:val="24"/>
                </w:rPr>
                <w:t>X</w:t>
              </w:r>
            </w:ins>
          </w:p>
        </w:tc>
        <w:tc>
          <w:tcPr>
            <w:tcW w:w="652" w:type="dxa"/>
            <w:shd w:val="clear" w:color="auto" w:fill="2F5496" w:themeFill="accent1" w:themeFillShade="BF"/>
          </w:tcPr>
          <w:p w14:paraId="39E53D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5" w:author="Camilo Andrés Díaz Gómez" w:date="2023-03-14T21:33:00Z"/>
                <w:rFonts w:cs="Times New Roman"/>
                <w:szCs w:val="24"/>
              </w:rPr>
            </w:pPr>
            <w:ins w:id="5786" w:author="Camilo Andrés Díaz Gómez" w:date="2023-03-14T21:33:00Z">
              <w:r w:rsidRPr="002B569F">
                <w:rPr>
                  <w:rFonts w:cs="Times New Roman"/>
                  <w:szCs w:val="24"/>
                </w:rPr>
                <w:t>X</w:t>
              </w:r>
            </w:ins>
          </w:p>
        </w:tc>
        <w:tc>
          <w:tcPr>
            <w:tcW w:w="652" w:type="dxa"/>
            <w:shd w:val="clear" w:color="auto" w:fill="2F5496" w:themeFill="accent1" w:themeFillShade="BF"/>
          </w:tcPr>
          <w:p w14:paraId="2A788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7" w:author="Camilo Andrés Díaz Gómez" w:date="2023-03-14T21:33:00Z"/>
                <w:rFonts w:cs="Times New Roman"/>
                <w:szCs w:val="24"/>
              </w:rPr>
            </w:pPr>
            <w:ins w:id="5788" w:author="Camilo Andrés Díaz Gómez" w:date="2023-03-14T21:33:00Z">
              <w:r w:rsidRPr="002B569F">
                <w:rPr>
                  <w:rFonts w:cs="Times New Roman"/>
                  <w:szCs w:val="24"/>
                </w:rPr>
                <w:t>X</w:t>
              </w:r>
            </w:ins>
          </w:p>
        </w:tc>
        <w:tc>
          <w:tcPr>
            <w:tcW w:w="548" w:type="dxa"/>
          </w:tcPr>
          <w:p w14:paraId="6D895F3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9" w:author="Camilo Andrés Díaz Gómez" w:date="2023-03-14T21:33:00Z"/>
                <w:rFonts w:cs="Times New Roman"/>
                <w:szCs w:val="24"/>
              </w:rPr>
            </w:pPr>
          </w:p>
        </w:tc>
      </w:tr>
      <w:tr w:rsidR="002B569F" w:rsidRPr="002B569F" w14:paraId="21F495A1" w14:textId="77777777" w:rsidTr="001138BE">
        <w:trPr>
          <w:cnfStyle w:val="000000100000" w:firstRow="0" w:lastRow="0" w:firstColumn="0" w:lastColumn="0" w:oddVBand="0" w:evenVBand="0" w:oddHBand="1" w:evenHBand="0" w:firstRowFirstColumn="0" w:firstRowLastColumn="0" w:lastRowFirstColumn="0" w:lastRowLastColumn="0"/>
          <w:ins w:id="579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18BFC76" w14:textId="77777777" w:rsidR="00AE3134" w:rsidRPr="002B569F" w:rsidRDefault="00AE3134" w:rsidP="002B569F">
            <w:pPr>
              <w:jc w:val="center"/>
              <w:rPr>
                <w:ins w:id="5791" w:author="Camilo Andrés Díaz Gómez" w:date="2023-03-14T21:33:00Z"/>
                <w:rFonts w:cs="Times New Roman"/>
                <w:color w:val="auto"/>
                <w:szCs w:val="24"/>
                <w:rPrChange w:id="5792" w:author="Camilo Andrés Díaz Gómez" w:date="2023-03-28T17:42:00Z">
                  <w:rPr>
                    <w:ins w:id="5793" w:author="Camilo Andrés Díaz Gómez" w:date="2023-03-14T21:33:00Z"/>
                    <w:rFonts w:cs="Times New Roman"/>
                    <w:szCs w:val="24"/>
                  </w:rPr>
                </w:rPrChange>
              </w:rPr>
            </w:pPr>
            <w:ins w:id="5794" w:author="Camilo Andrés Díaz Gómez" w:date="2023-03-14T21:33:00Z">
              <w:r w:rsidRPr="002B569F">
                <w:rPr>
                  <w:rFonts w:cs="Times New Roman"/>
                  <w:color w:val="auto"/>
                  <w:szCs w:val="24"/>
                  <w:rPrChange w:id="5795" w:author="Camilo Andrés Díaz Gómez" w:date="2023-03-28T17:42:00Z">
                    <w:rPr>
                      <w:rFonts w:cs="Times New Roman"/>
                      <w:szCs w:val="24"/>
                    </w:rPr>
                  </w:rPrChange>
                </w:rPr>
                <w:t>Act. #22</w:t>
              </w:r>
            </w:ins>
          </w:p>
        </w:tc>
        <w:tc>
          <w:tcPr>
            <w:tcW w:w="993" w:type="dxa"/>
          </w:tcPr>
          <w:p w14:paraId="7260DD5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6" w:author="Camilo Andrés Díaz Gómez" w:date="2023-03-14T21:33:00Z"/>
                <w:rFonts w:cs="Times New Roman"/>
                <w:szCs w:val="24"/>
              </w:rPr>
            </w:pPr>
          </w:p>
        </w:tc>
        <w:tc>
          <w:tcPr>
            <w:tcW w:w="708" w:type="dxa"/>
          </w:tcPr>
          <w:p w14:paraId="0917F50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7" w:author="Camilo Andrés Díaz Gómez" w:date="2023-03-14T21:33:00Z"/>
                <w:rFonts w:cs="Times New Roman"/>
                <w:szCs w:val="24"/>
              </w:rPr>
            </w:pPr>
          </w:p>
        </w:tc>
        <w:tc>
          <w:tcPr>
            <w:tcW w:w="709" w:type="dxa"/>
          </w:tcPr>
          <w:p w14:paraId="771ECE6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8" w:author="Camilo Andrés Díaz Gómez" w:date="2023-03-14T21:33:00Z"/>
                <w:rFonts w:cs="Times New Roman"/>
                <w:szCs w:val="24"/>
              </w:rPr>
            </w:pPr>
          </w:p>
        </w:tc>
        <w:tc>
          <w:tcPr>
            <w:tcW w:w="709" w:type="dxa"/>
          </w:tcPr>
          <w:p w14:paraId="73E111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9" w:author="Camilo Andrés Díaz Gómez" w:date="2023-03-14T21:33:00Z"/>
                <w:rFonts w:cs="Times New Roman"/>
                <w:szCs w:val="24"/>
              </w:rPr>
            </w:pPr>
          </w:p>
        </w:tc>
        <w:tc>
          <w:tcPr>
            <w:tcW w:w="709" w:type="dxa"/>
          </w:tcPr>
          <w:p w14:paraId="1C5F70D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0" w:author="Camilo Andrés Díaz Gómez" w:date="2023-03-14T21:33:00Z"/>
                <w:rFonts w:cs="Times New Roman"/>
                <w:szCs w:val="24"/>
              </w:rPr>
            </w:pPr>
          </w:p>
        </w:tc>
        <w:tc>
          <w:tcPr>
            <w:tcW w:w="708" w:type="dxa"/>
          </w:tcPr>
          <w:p w14:paraId="147878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1" w:author="Camilo Andrés Díaz Gómez" w:date="2023-03-14T21:33:00Z"/>
                <w:rFonts w:cs="Times New Roman"/>
                <w:szCs w:val="24"/>
              </w:rPr>
            </w:pPr>
          </w:p>
        </w:tc>
        <w:tc>
          <w:tcPr>
            <w:tcW w:w="754" w:type="dxa"/>
          </w:tcPr>
          <w:p w14:paraId="6CA8B1D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2" w:author="Camilo Andrés Díaz Gómez" w:date="2023-03-14T21:33:00Z"/>
                <w:rFonts w:cs="Times New Roman"/>
                <w:szCs w:val="24"/>
              </w:rPr>
            </w:pPr>
          </w:p>
        </w:tc>
        <w:tc>
          <w:tcPr>
            <w:tcW w:w="652" w:type="dxa"/>
          </w:tcPr>
          <w:p w14:paraId="1EBB79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3" w:author="Camilo Andrés Díaz Gómez" w:date="2023-03-14T21:33:00Z"/>
                <w:rFonts w:cs="Times New Roman"/>
                <w:szCs w:val="24"/>
              </w:rPr>
            </w:pPr>
          </w:p>
        </w:tc>
        <w:tc>
          <w:tcPr>
            <w:tcW w:w="652" w:type="dxa"/>
          </w:tcPr>
          <w:p w14:paraId="192FCDE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4" w:author="Camilo Andrés Díaz Gómez" w:date="2023-03-14T21:33:00Z"/>
                <w:rFonts w:cs="Times New Roman"/>
                <w:szCs w:val="24"/>
              </w:rPr>
            </w:pPr>
          </w:p>
        </w:tc>
        <w:tc>
          <w:tcPr>
            <w:tcW w:w="655" w:type="dxa"/>
          </w:tcPr>
          <w:p w14:paraId="59FA100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5" w:author="Camilo Andrés Díaz Gómez" w:date="2023-03-14T21:33:00Z"/>
                <w:rFonts w:cs="Times New Roman"/>
                <w:szCs w:val="24"/>
              </w:rPr>
            </w:pPr>
          </w:p>
        </w:tc>
        <w:tc>
          <w:tcPr>
            <w:tcW w:w="652" w:type="dxa"/>
          </w:tcPr>
          <w:p w14:paraId="694677F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6" w:author="Camilo Andrés Díaz Gómez" w:date="2023-03-14T21:33:00Z"/>
                <w:rFonts w:cs="Times New Roman"/>
                <w:szCs w:val="24"/>
              </w:rPr>
            </w:pPr>
          </w:p>
        </w:tc>
        <w:tc>
          <w:tcPr>
            <w:tcW w:w="652" w:type="dxa"/>
          </w:tcPr>
          <w:p w14:paraId="4F765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7" w:author="Camilo Andrés Díaz Gómez" w:date="2023-03-14T21:33:00Z"/>
                <w:rFonts w:cs="Times New Roman"/>
                <w:szCs w:val="24"/>
              </w:rPr>
            </w:pPr>
          </w:p>
        </w:tc>
        <w:tc>
          <w:tcPr>
            <w:tcW w:w="652" w:type="dxa"/>
          </w:tcPr>
          <w:p w14:paraId="0911EF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8" w:author="Camilo Andrés Díaz Gómez" w:date="2023-03-14T21:33:00Z"/>
                <w:rFonts w:cs="Times New Roman"/>
                <w:szCs w:val="24"/>
              </w:rPr>
            </w:pPr>
          </w:p>
        </w:tc>
        <w:tc>
          <w:tcPr>
            <w:tcW w:w="652" w:type="dxa"/>
          </w:tcPr>
          <w:p w14:paraId="1015E77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9" w:author="Camilo Andrés Díaz Gómez" w:date="2023-03-14T21:33:00Z"/>
                <w:rFonts w:cs="Times New Roman"/>
                <w:szCs w:val="24"/>
              </w:rPr>
            </w:pPr>
          </w:p>
        </w:tc>
        <w:tc>
          <w:tcPr>
            <w:tcW w:w="652" w:type="dxa"/>
            <w:shd w:val="clear" w:color="auto" w:fill="C45911" w:themeFill="accent2" w:themeFillShade="BF"/>
          </w:tcPr>
          <w:p w14:paraId="335D843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0" w:author="Camilo Andrés Díaz Gómez" w:date="2023-03-14T21:33:00Z"/>
                <w:rFonts w:cs="Times New Roman"/>
                <w:szCs w:val="24"/>
              </w:rPr>
            </w:pPr>
            <w:ins w:id="5811" w:author="Camilo Andrés Díaz Gómez" w:date="2023-03-14T21:33:00Z">
              <w:r w:rsidRPr="002B569F">
                <w:rPr>
                  <w:rFonts w:cs="Times New Roman"/>
                  <w:szCs w:val="24"/>
                </w:rPr>
                <w:t>X</w:t>
              </w:r>
            </w:ins>
          </w:p>
        </w:tc>
        <w:tc>
          <w:tcPr>
            <w:tcW w:w="548" w:type="dxa"/>
            <w:shd w:val="clear" w:color="auto" w:fill="C45911" w:themeFill="accent2" w:themeFillShade="BF"/>
          </w:tcPr>
          <w:p w14:paraId="25A51B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2" w:author="Camilo Andrés Díaz Gómez" w:date="2023-03-14T21:33:00Z"/>
                <w:rFonts w:cs="Times New Roman"/>
                <w:szCs w:val="24"/>
              </w:rPr>
            </w:pPr>
            <w:ins w:id="5813" w:author="Camilo Andrés Díaz Gómez" w:date="2023-03-14T21:33:00Z">
              <w:r w:rsidRPr="002B569F">
                <w:rPr>
                  <w:rFonts w:cs="Times New Roman"/>
                  <w:szCs w:val="24"/>
                </w:rPr>
                <w:t>X</w:t>
              </w:r>
            </w:ins>
          </w:p>
        </w:tc>
      </w:tr>
      <w:tr w:rsidR="002B569F" w:rsidRPr="002B569F" w14:paraId="64168923" w14:textId="77777777" w:rsidTr="001A2974">
        <w:trPr>
          <w:ins w:id="581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2B569F">
            <w:pPr>
              <w:jc w:val="center"/>
              <w:rPr>
                <w:ins w:id="5815" w:author="Camilo Andrés Díaz Gómez" w:date="2023-03-14T21:33:00Z"/>
                <w:rFonts w:cs="Times New Roman"/>
                <w:color w:val="auto"/>
                <w:szCs w:val="24"/>
                <w:rPrChange w:id="5816" w:author="Camilo Andrés Díaz Gómez" w:date="2023-03-28T17:42:00Z">
                  <w:rPr>
                    <w:ins w:id="5817"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000000000000" w:firstRow="0" w:lastRow="0" w:firstColumn="0" w:lastColumn="0" w:oddVBand="0" w:evenVBand="0" w:oddHBand="0" w:evenHBand="0" w:firstRowFirstColumn="0" w:firstRowLastColumn="0" w:lastRowFirstColumn="0" w:lastRowLastColumn="0"/>
              <w:rPr>
                <w:ins w:id="5818" w:author="Camilo Andrés Díaz Gómez" w:date="2023-03-14T21:33:00Z"/>
                <w:rFonts w:cs="Times New Roman"/>
                <w:szCs w:val="24"/>
              </w:rPr>
            </w:pPr>
            <w:ins w:id="5819"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0" w:author="Camilo Andrés Díaz Gómez" w:date="2023-03-14T21:33:00Z"/>
                <w:rFonts w:cs="Times New Roman"/>
                <w:szCs w:val="24"/>
              </w:rPr>
            </w:pPr>
            <w:ins w:id="5821"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2" w:author="Camilo Andrés Díaz Gómez" w:date="2023-03-14T21:33:00Z"/>
                <w:rFonts w:cs="Times New Roman"/>
                <w:szCs w:val="24"/>
              </w:rPr>
            </w:pPr>
            <w:ins w:id="5823"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4" w:author="Camilo Andrés Díaz Gómez" w:date="2023-03-14T21:33:00Z"/>
                <w:rFonts w:cs="Times New Roman"/>
                <w:szCs w:val="24"/>
              </w:rPr>
            </w:pPr>
            <w:ins w:id="5825"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582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5827" w:author="Camilo Andrés Díaz Gómez" w:date="2023-03-14T21:33:00Z"/>
                <w:rFonts w:cs="Times New Roman"/>
                <w:color w:val="auto"/>
                <w:szCs w:val="24"/>
                <w:rPrChange w:id="5828" w:author="Camilo Andrés Díaz Gómez" w:date="2023-03-28T17:42:00Z">
                  <w:rPr>
                    <w:ins w:id="5829" w:author="Camilo Andrés Díaz Gómez" w:date="2023-03-14T21:33:00Z"/>
                    <w:rFonts w:cs="Times New Roman"/>
                    <w:szCs w:val="24"/>
                  </w:rPr>
                </w:rPrChange>
              </w:rPr>
            </w:pPr>
            <w:ins w:id="5830" w:author="Camilo Andrés Díaz Gómez" w:date="2023-03-14T21:33:00Z">
              <w:r w:rsidRPr="002B569F">
                <w:rPr>
                  <w:rFonts w:cs="Times New Roman"/>
                  <w:color w:val="auto"/>
                  <w:szCs w:val="24"/>
                  <w:rPrChange w:id="5831" w:author="Camilo Andrés Díaz Gómez" w:date="2023-03-28T17:42:00Z">
                    <w:rPr>
                      <w:rFonts w:cs="Times New Roman"/>
                      <w:szCs w:val="24"/>
                    </w:rPr>
                  </w:rPrChange>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32" w:author="Camilo Andrés Díaz Gómez" w:date="2023-03-14T21:33:00Z"/>
                <w:rFonts w:cs="Times New Roman"/>
                <w:szCs w:val="24"/>
              </w:rPr>
            </w:pPr>
            <w:ins w:id="5833"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34" w:author="Camilo Andrés Díaz Gómez" w:date="2023-03-14T21:33:00Z"/>
                <w:rFonts w:cs="Times New Roman"/>
                <w:szCs w:val="24"/>
              </w:rPr>
            </w:pPr>
            <w:ins w:id="5835"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36" w:author="Camilo Andrés Díaz Gómez" w:date="2023-03-14T21:33:00Z"/>
                <w:rFonts w:cs="Times New Roman"/>
                <w:szCs w:val="24"/>
              </w:rPr>
            </w:pPr>
            <w:ins w:id="5837"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38" w:author="Camilo Andrés Díaz Gómez" w:date="2023-03-14T21:33:00Z"/>
                <w:rFonts w:cs="Times New Roman"/>
                <w:szCs w:val="24"/>
              </w:rPr>
            </w:pPr>
            <w:ins w:id="5839"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40" w:author="Camilo Andrés Díaz Gómez" w:date="2023-03-14T21:33:00Z"/>
                <w:rFonts w:cs="Times New Roman"/>
                <w:szCs w:val="24"/>
              </w:rPr>
            </w:pPr>
            <w:ins w:id="5841"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42" w:author="Camilo Andrés Díaz Gómez" w:date="2023-03-14T21:33:00Z"/>
                <w:rFonts w:cs="Times New Roman"/>
                <w:szCs w:val="24"/>
              </w:rPr>
            </w:pPr>
            <w:ins w:id="5843"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44" w:author="Camilo Andrés Díaz Gómez" w:date="2023-03-14T21:33:00Z"/>
                <w:rFonts w:cs="Times New Roman"/>
                <w:szCs w:val="24"/>
              </w:rPr>
            </w:pPr>
            <w:ins w:id="5845"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46" w:author="Camilo Andrés Díaz Gómez" w:date="2023-03-14T21:33:00Z"/>
                <w:rFonts w:cs="Times New Roman"/>
                <w:szCs w:val="24"/>
              </w:rPr>
            </w:pPr>
            <w:ins w:id="5847"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48" w:author="Camilo Andrés Díaz Gómez" w:date="2023-03-14T21:33:00Z"/>
                <w:rFonts w:cs="Times New Roman"/>
                <w:szCs w:val="24"/>
              </w:rPr>
            </w:pPr>
            <w:ins w:id="5849"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50" w:author="Camilo Andrés Díaz Gómez" w:date="2023-03-14T21:33:00Z"/>
                <w:rFonts w:cs="Times New Roman"/>
                <w:szCs w:val="24"/>
              </w:rPr>
            </w:pPr>
            <w:ins w:id="5851"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52" w:author="Camilo Andrés Díaz Gómez" w:date="2023-03-14T21:33:00Z"/>
                <w:rFonts w:cs="Times New Roman"/>
                <w:szCs w:val="24"/>
              </w:rPr>
            </w:pPr>
            <w:ins w:id="5853"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54" w:author="Camilo Andrés Díaz Gómez" w:date="2023-03-14T21:33:00Z"/>
                <w:rFonts w:cs="Times New Roman"/>
                <w:szCs w:val="24"/>
              </w:rPr>
            </w:pPr>
            <w:ins w:id="5855"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56" w:author="Camilo Andrés Díaz Gómez" w:date="2023-03-14T21:33:00Z"/>
                <w:rFonts w:cs="Times New Roman"/>
                <w:szCs w:val="24"/>
              </w:rPr>
            </w:pPr>
            <w:ins w:id="5857"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58" w:author="Camilo Andrés Díaz Gómez" w:date="2023-03-14T21:33:00Z"/>
                <w:rFonts w:cs="Times New Roman"/>
                <w:szCs w:val="24"/>
              </w:rPr>
            </w:pPr>
            <w:ins w:id="5859"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60" w:author="Camilo Andrés Díaz Gómez" w:date="2023-03-14T21:33:00Z"/>
                <w:rFonts w:cs="Times New Roman"/>
                <w:szCs w:val="24"/>
              </w:rPr>
            </w:pPr>
            <w:ins w:id="5861"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862" w:author="Camilo Andrés Díaz Gómez" w:date="2023-03-14T21:33:00Z"/>
                <w:rFonts w:cs="Times New Roman"/>
                <w:szCs w:val="24"/>
              </w:rPr>
            </w:pPr>
            <w:ins w:id="5863" w:author="Camilo Andrés Díaz Gómez" w:date="2023-03-14T21:33:00Z">
              <w:r w:rsidRPr="002B569F">
                <w:rPr>
                  <w:rFonts w:cs="Times New Roman"/>
                  <w:szCs w:val="24"/>
                </w:rPr>
                <w:t>S. 16</w:t>
              </w:r>
            </w:ins>
          </w:p>
        </w:tc>
      </w:tr>
      <w:tr w:rsidR="002B569F" w:rsidRPr="002B569F" w14:paraId="23AC4259" w14:textId="77777777" w:rsidTr="001A2974">
        <w:trPr>
          <w:ins w:id="586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865" w:author="Camilo Andrés Díaz Gómez" w:date="2023-03-14T21:33:00Z"/>
                <w:rFonts w:cs="Times New Roman"/>
                <w:color w:val="auto"/>
                <w:szCs w:val="24"/>
                <w:rPrChange w:id="5866" w:author="Camilo Andrés Díaz Gómez" w:date="2023-03-28T17:42:00Z">
                  <w:rPr>
                    <w:ins w:id="5867" w:author="Camilo Andrés Díaz Gómez" w:date="2023-03-14T21:33:00Z"/>
                    <w:rFonts w:cs="Times New Roman"/>
                    <w:szCs w:val="24"/>
                  </w:rPr>
                </w:rPrChange>
              </w:rPr>
            </w:pPr>
            <w:ins w:id="5868" w:author="Camilo Andrés Díaz Gómez" w:date="2023-03-14T21:33:00Z">
              <w:r w:rsidRPr="002B569F">
                <w:rPr>
                  <w:rFonts w:cs="Times New Roman"/>
                  <w:color w:val="auto"/>
                  <w:szCs w:val="24"/>
                  <w:rPrChange w:id="5869" w:author="Camilo Andrés Díaz Gómez" w:date="2023-03-28T17:42:00Z">
                    <w:rPr>
                      <w:rFonts w:cs="Times New Roman"/>
                      <w:szCs w:val="24"/>
                    </w:rPr>
                  </w:rPrChange>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0" w:author="Camilo Andrés Díaz Gómez" w:date="2023-03-14T21:33:00Z"/>
                <w:rFonts w:cs="Times New Roman"/>
                <w:szCs w:val="24"/>
              </w:rPr>
            </w:pPr>
            <w:ins w:id="5871"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2" w:author="Camilo Andrés Díaz Gómez" w:date="2023-03-14T21:33:00Z"/>
                <w:rFonts w:cs="Times New Roman"/>
                <w:szCs w:val="24"/>
              </w:rPr>
            </w:pPr>
            <w:ins w:id="5873"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4"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5"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6"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7"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8"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9"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0"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1"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2"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3"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4"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5"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6"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7"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88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889" w:author="Camilo Andrés Díaz Gómez" w:date="2023-03-14T21:33:00Z"/>
                <w:rFonts w:cs="Times New Roman"/>
                <w:color w:val="auto"/>
                <w:szCs w:val="24"/>
                <w:rPrChange w:id="5890" w:author="Camilo Andrés Díaz Gómez" w:date="2023-03-28T17:42:00Z">
                  <w:rPr>
                    <w:ins w:id="5891" w:author="Camilo Andrés Díaz Gómez" w:date="2023-03-14T21:33:00Z"/>
                    <w:rFonts w:cs="Times New Roman"/>
                    <w:szCs w:val="24"/>
                  </w:rPr>
                </w:rPrChange>
              </w:rPr>
            </w:pPr>
            <w:ins w:id="5892" w:author="Camilo Andrés Díaz Gómez" w:date="2023-03-14T21:33:00Z">
              <w:r w:rsidRPr="002B569F">
                <w:rPr>
                  <w:rFonts w:cs="Times New Roman"/>
                  <w:color w:val="auto"/>
                  <w:szCs w:val="24"/>
                  <w:rPrChange w:id="5893" w:author="Camilo Andrés Díaz Gómez" w:date="2023-03-28T17:42:00Z">
                    <w:rPr>
                      <w:rFonts w:cs="Times New Roman"/>
                      <w:szCs w:val="24"/>
                    </w:rPr>
                  </w:rPrChange>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4" w:author="Camilo Andrés Díaz Gómez" w:date="2023-03-14T21:33:00Z"/>
                <w:rFonts w:cs="Times New Roman"/>
                <w:szCs w:val="24"/>
              </w:rPr>
            </w:pPr>
            <w:ins w:id="5895"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6" w:author="Camilo Andrés Díaz Gómez" w:date="2023-03-14T21:33:00Z"/>
                <w:rFonts w:cs="Times New Roman"/>
                <w:szCs w:val="24"/>
              </w:rPr>
            </w:pPr>
            <w:ins w:id="5897"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8"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9"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0"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1"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2"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3"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4"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5"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6"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7"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8"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9"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0"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1" w:author="Camilo Andrés Díaz Gómez" w:date="2023-03-14T21:33:00Z"/>
                <w:rFonts w:cs="Times New Roman"/>
                <w:szCs w:val="24"/>
              </w:rPr>
            </w:pPr>
          </w:p>
        </w:tc>
      </w:tr>
      <w:tr w:rsidR="002B569F" w:rsidRPr="002B569F" w14:paraId="3CC05AA8" w14:textId="77777777" w:rsidTr="001A2974">
        <w:trPr>
          <w:ins w:id="591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913" w:author="Camilo Andrés Díaz Gómez" w:date="2023-03-14T21:33:00Z"/>
                <w:rFonts w:cs="Times New Roman"/>
                <w:color w:val="auto"/>
                <w:szCs w:val="24"/>
                <w:rPrChange w:id="5914" w:author="Camilo Andrés Díaz Gómez" w:date="2023-03-28T17:42:00Z">
                  <w:rPr>
                    <w:ins w:id="5915" w:author="Camilo Andrés Díaz Gómez" w:date="2023-03-14T21:33:00Z"/>
                    <w:rFonts w:cs="Times New Roman"/>
                    <w:szCs w:val="24"/>
                  </w:rPr>
                </w:rPrChange>
              </w:rPr>
            </w:pPr>
            <w:ins w:id="5916" w:author="Camilo Andrés Díaz Gómez" w:date="2023-03-14T21:33:00Z">
              <w:r w:rsidRPr="002B569F">
                <w:rPr>
                  <w:rFonts w:cs="Times New Roman"/>
                  <w:color w:val="auto"/>
                  <w:szCs w:val="24"/>
                  <w:rPrChange w:id="5917" w:author="Camilo Andrés Díaz Gómez" w:date="2023-03-28T17:42:00Z">
                    <w:rPr>
                      <w:rFonts w:cs="Times New Roman"/>
                      <w:szCs w:val="24"/>
                    </w:rPr>
                  </w:rPrChange>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8"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9" w:author="Camilo Andrés Díaz Gómez" w:date="2023-03-14T21:33:00Z"/>
                <w:rFonts w:cs="Times New Roman"/>
                <w:szCs w:val="24"/>
              </w:rPr>
            </w:pPr>
            <w:ins w:id="5920"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1"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2"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3"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4"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5"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6"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7"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8"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9"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0"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1"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2"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3"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4"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93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936" w:author="Camilo Andrés Díaz Gómez" w:date="2023-03-14T21:33:00Z"/>
                <w:rFonts w:cs="Times New Roman"/>
                <w:color w:val="auto"/>
                <w:szCs w:val="24"/>
                <w:rPrChange w:id="5937" w:author="Camilo Andrés Díaz Gómez" w:date="2023-03-28T17:42:00Z">
                  <w:rPr>
                    <w:ins w:id="5938" w:author="Camilo Andrés Díaz Gómez" w:date="2023-03-14T21:33:00Z"/>
                    <w:rFonts w:cs="Times New Roman"/>
                    <w:szCs w:val="24"/>
                  </w:rPr>
                </w:rPrChange>
              </w:rPr>
            </w:pPr>
            <w:ins w:id="5939" w:author="Camilo Andrés Díaz Gómez" w:date="2023-03-14T21:33:00Z">
              <w:r w:rsidRPr="002B569F">
                <w:rPr>
                  <w:rFonts w:cs="Times New Roman"/>
                  <w:color w:val="auto"/>
                  <w:szCs w:val="24"/>
                  <w:rPrChange w:id="5940" w:author="Camilo Andrés Díaz Gómez" w:date="2023-03-28T17:42:00Z">
                    <w:rPr>
                      <w:rFonts w:cs="Times New Roman"/>
                      <w:szCs w:val="24"/>
                    </w:rPr>
                  </w:rPrChange>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1"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2" w:author="Camilo Andrés Díaz Gómez" w:date="2023-03-14T21:33:00Z"/>
                <w:rFonts w:cs="Times New Roman"/>
                <w:szCs w:val="24"/>
              </w:rPr>
            </w:pPr>
            <w:ins w:id="5943"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4" w:author="Camilo Andrés Díaz Gómez" w:date="2023-03-14T21:33:00Z"/>
                <w:rFonts w:cs="Times New Roman"/>
                <w:szCs w:val="24"/>
              </w:rPr>
            </w:pPr>
            <w:ins w:id="5945"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6" w:author="Camilo Andrés Díaz Gómez" w:date="2023-03-14T21:33:00Z"/>
                <w:rFonts w:cs="Times New Roman"/>
                <w:szCs w:val="24"/>
              </w:rPr>
            </w:pPr>
            <w:ins w:id="5947"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8"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9"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0"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1"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2"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3"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4"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5"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6"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7"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8"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9" w:author="Camilo Andrés Díaz Gómez" w:date="2023-03-14T21:33:00Z"/>
                <w:rFonts w:cs="Times New Roman"/>
                <w:szCs w:val="24"/>
              </w:rPr>
            </w:pPr>
          </w:p>
        </w:tc>
      </w:tr>
      <w:tr w:rsidR="002B569F" w:rsidRPr="002B569F" w14:paraId="5072D7BA" w14:textId="77777777" w:rsidTr="001A2974">
        <w:trPr>
          <w:ins w:id="596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961" w:author="Camilo Andrés Díaz Gómez" w:date="2023-03-14T21:33:00Z"/>
                <w:rFonts w:cs="Times New Roman"/>
                <w:color w:val="auto"/>
                <w:szCs w:val="24"/>
                <w:rPrChange w:id="5962" w:author="Camilo Andrés Díaz Gómez" w:date="2023-03-28T17:42:00Z">
                  <w:rPr>
                    <w:ins w:id="5963" w:author="Camilo Andrés Díaz Gómez" w:date="2023-03-14T21:33:00Z"/>
                    <w:rFonts w:cs="Times New Roman"/>
                    <w:szCs w:val="24"/>
                  </w:rPr>
                </w:rPrChange>
              </w:rPr>
            </w:pPr>
            <w:ins w:id="5964" w:author="Camilo Andrés Díaz Gómez" w:date="2023-03-14T21:33:00Z">
              <w:r w:rsidRPr="002B569F">
                <w:rPr>
                  <w:rFonts w:cs="Times New Roman"/>
                  <w:color w:val="auto"/>
                  <w:szCs w:val="24"/>
                  <w:rPrChange w:id="5965" w:author="Camilo Andrés Díaz Gómez" w:date="2023-03-28T17:42:00Z">
                    <w:rPr>
                      <w:rFonts w:cs="Times New Roman"/>
                      <w:szCs w:val="24"/>
                    </w:rPr>
                  </w:rPrChange>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6"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7"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8" w:author="Camilo Andrés Díaz Gómez" w:date="2023-03-14T21:33:00Z"/>
                <w:rFonts w:cs="Times New Roman"/>
                <w:szCs w:val="24"/>
              </w:rPr>
            </w:pPr>
            <w:ins w:id="5969"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0" w:author="Camilo Andrés Díaz Gómez" w:date="2023-03-14T21:33:00Z"/>
                <w:rFonts w:cs="Times New Roman"/>
                <w:szCs w:val="24"/>
              </w:rPr>
            </w:pPr>
            <w:ins w:id="5971"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2"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3"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4"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5"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6"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7"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8"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9"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0"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1"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2"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3"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98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985" w:author="Camilo Andrés Díaz Gómez" w:date="2023-03-14T21:33:00Z"/>
                <w:rFonts w:cs="Times New Roman"/>
                <w:color w:val="auto"/>
                <w:szCs w:val="24"/>
                <w:rPrChange w:id="5986" w:author="Camilo Andrés Díaz Gómez" w:date="2023-03-28T17:42:00Z">
                  <w:rPr>
                    <w:ins w:id="5987" w:author="Camilo Andrés Díaz Gómez" w:date="2023-03-14T21:33:00Z"/>
                    <w:rFonts w:cs="Times New Roman"/>
                    <w:szCs w:val="24"/>
                  </w:rPr>
                </w:rPrChange>
              </w:rPr>
            </w:pPr>
            <w:ins w:id="5988" w:author="Camilo Andrés Díaz Gómez" w:date="2023-03-14T21:33:00Z">
              <w:r w:rsidRPr="002B569F">
                <w:rPr>
                  <w:rFonts w:cs="Times New Roman"/>
                  <w:color w:val="auto"/>
                  <w:szCs w:val="24"/>
                  <w:rPrChange w:id="5989" w:author="Camilo Andrés Díaz Gómez" w:date="2023-03-28T17:42:00Z">
                    <w:rPr>
                      <w:rFonts w:cs="Times New Roman"/>
                      <w:szCs w:val="24"/>
                    </w:rPr>
                  </w:rPrChange>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0"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1"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2"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3" w:author="Camilo Andrés Díaz Gómez" w:date="2023-03-14T21:33:00Z"/>
                <w:rFonts w:cs="Times New Roman"/>
                <w:szCs w:val="24"/>
              </w:rPr>
            </w:pPr>
            <w:ins w:id="5994"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5"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6"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7"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8"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9"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0"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1"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2"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3"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4"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5"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6" w:author="Camilo Andrés Díaz Gómez" w:date="2023-03-14T21:33:00Z"/>
                <w:rFonts w:cs="Times New Roman"/>
                <w:szCs w:val="24"/>
              </w:rPr>
            </w:pPr>
          </w:p>
        </w:tc>
      </w:tr>
      <w:tr w:rsidR="002B569F" w:rsidRPr="002B569F" w14:paraId="680239DD" w14:textId="77777777" w:rsidTr="001A2974">
        <w:trPr>
          <w:ins w:id="600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6008" w:author="Camilo Andrés Díaz Gómez" w:date="2023-03-14T21:33:00Z"/>
                <w:rFonts w:cs="Times New Roman"/>
                <w:color w:val="auto"/>
                <w:szCs w:val="24"/>
                <w:rPrChange w:id="6009" w:author="Camilo Andrés Díaz Gómez" w:date="2023-03-28T17:42:00Z">
                  <w:rPr>
                    <w:ins w:id="6010" w:author="Camilo Andrés Díaz Gómez" w:date="2023-03-14T21:33:00Z"/>
                    <w:rFonts w:cs="Times New Roman"/>
                    <w:szCs w:val="24"/>
                  </w:rPr>
                </w:rPrChange>
              </w:rPr>
            </w:pPr>
            <w:ins w:id="6011" w:author="Camilo Andrés Díaz Gómez" w:date="2023-03-14T21:33:00Z">
              <w:r w:rsidRPr="002B569F">
                <w:rPr>
                  <w:rFonts w:cs="Times New Roman"/>
                  <w:color w:val="auto"/>
                  <w:szCs w:val="24"/>
                  <w:rPrChange w:id="6012" w:author="Camilo Andrés Díaz Gómez" w:date="2023-03-28T17:42:00Z">
                    <w:rPr>
                      <w:rFonts w:cs="Times New Roman"/>
                      <w:szCs w:val="24"/>
                    </w:rPr>
                  </w:rPrChange>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3"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4"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5"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6" w:author="Camilo Andrés Díaz Gómez" w:date="2023-03-14T21:33:00Z"/>
                <w:rFonts w:cs="Times New Roman"/>
                <w:szCs w:val="24"/>
              </w:rPr>
            </w:pPr>
            <w:ins w:id="6017"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8"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9"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0"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1"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2"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3"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4"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5"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6"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7"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8"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9"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603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6031" w:author="Camilo Andrés Díaz Gómez" w:date="2023-03-14T21:33:00Z"/>
                <w:rFonts w:cs="Times New Roman"/>
                <w:color w:val="auto"/>
                <w:szCs w:val="24"/>
                <w:rPrChange w:id="6032" w:author="Camilo Andrés Díaz Gómez" w:date="2023-03-28T17:42:00Z">
                  <w:rPr>
                    <w:ins w:id="6033" w:author="Camilo Andrés Díaz Gómez" w:date="2023-03-14T21:33:00Z"/>
                    <w:rFonts w:cs="Times New Roman"/>
                    <w:szCs w:val="24"/>
                  </w:rPr>
                </w:rPrChange>
              </w:rPr>
            </w:pPr>
            <w:ins w:id="6034" w:author="Camilo Andrés Díaz Gómez" w:date="2023-03-14T21:33:00Z">
              <w:r w:rsidRPr="002B569F">
                <w:rPr>
                  <w:rFonts w:cs="Times New Roman"/>
                  <w:color w:val="auto"/>
                  <w:szCs w:val="24"/>
                  <w:rPrChange w:id="6035" w:author="Camilo Andrés Díaz Gómez" w:date="2023-03-28T17:42:00Z">
                    <w:rPr>
                      <w:rFonts w:cs="Times New Roman"/>
                      <w:szCs w:val="24"/>
                    </w:rPr>
                  </w:rPrChange>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6"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7"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8"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9" w:author="Camilo Andrés Díaz Gómez" w:date="2023-03-14T21:33:00Z"/>
                <w:rFonts w:cs="Times New Roman"/>
                <w:szCs w:val="24"/>
              </w:rPr>
            </w:pPr>
            <w:ins w:id="6040"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1" w:author="Camilo Andrés Díaz Gómez" w:date="2023-03-14T21:33:00Z"/>
                <w:rFonts w:cs="Times New Roman"/>
                <w:szCs w:val="24"/>
              </w:rPr>
            </w:pPr>
            <w:ins w:id="6042"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3"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4"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5"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6"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7"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8"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9"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50"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51"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52"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53" w:author="Camilo Andrés Díaz Gómez" w:date="2023-03-14T21:33:00Z"/>
                <w:rFonts w:cs="Times New Roman"/>
                <w:szCs w:val="24"/>
              </w:rPr>
            </w:pPr>
          </w:p>
        </w:tc>
      </w:tr>
      <w:tr w:rsidR="002B569F" w:rsidRPr="002B569F" w14:paraId="2D758914" w14:textId="77777777" w:rsidTr="001A2974">
        <w:trPr>
          <w:ins w:id="605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6055" w:author="Camilo Andrés Díaz Gómez" w:date="2023-03-14T21:33:00Z"/>
                <w:rFonts w:cs="Times New Roman"/>
                <w:color w:val="auto"/>
                <w:szCs w:val="24"/>
                <w:rPrChange w:id="6056" w:author="Camilo Andrés Díaz Gómez" w:date="2023-03-28T17:42:00Z">
                  <w:rPr>
                    <w:ins w:id="6057" w:author="Camilo Andrés Díaz Gómez" w:date="2023-03-14T21:33:00Z"/>
                    <w:rFonts w:cs="Times New Roman"/>
                    <w:szCs w:val="24"/>
                  </w:rPr>
                </w:rPrChange>
              </w:rPr>
            </w:pPr>
            <w:ins w:id="6058" w:author="Camilo Andrés Díaz Gómez" w:date="2023-03-14T21:33:00Z">
              <w:r w:rsidRPr="002B569F">
                <w:rPr>
                  <w:rFonts w:cs="Times New Roman"/>
                  <w:color w:val="auto"/>
                  <w:szCs w:val="24"/>
                  <w:rPrChange w:id="6059" w:author="Camilo Andrés Díaz Gómez" w:date="2023-03-28T17:42:00Z">
                    <w:rPr>
                      <w:rFonts w:cs="Times New Roman"/>
                      <w:szCs w:val="24"/>
                    </w:rPr>
                  </w:rPrChange>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0"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1"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2"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3"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4" w:author="Camilo Andrés Díaz Gómez" w:date="2023-03-14T21:33:00Z"/>
                <w:rFonts w:cs="Times New Roman"/>
                <w:szCs w:val="24"/>
              </w:rPr>
            </w:pPr>
            <w:ins w:id="6065"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6"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7"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8"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9"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0"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1"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2"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3"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4"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5"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6"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607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6078" w:author="Camilo Andrés Díaz Gómez" w:date="2023-03-14T21:33:00Z"/>
                <w:rFonts w:cs="Times New Roman"/>
                <w:color w:val="auto"/>
                <w:szCs w:val="24"/>
                <w:rPrChange w:id="6079" w:author="Camilo Andrés Díaz Gómez" w:date="2023-03-28T17:42:00Z">
                  <w:rPr>
                    <w:ins w:id="6080" w:author="Camilo Andrés Díaz Gómez" w:date="2023-03-14T21:33:00Z"/>
                    <w:rFonts w:cs="Times New Roman"/>
                    <w:szCs w:val="24"/>
                  </w:rPr>
                </w:rPrChange>
              </w:rPr>
            </w:pPr>
            <w:ins w:id="6081" w:author="Camilo Andrés Díaz Gómez" w:date="2023-03-14T21:33:00Z">
              <w:r w:rsidRPr="002B569F">
                <w:rPr>
                  <w:rFonts w:cs="Times New Roman"/>
                  <w:color w:val="auto"/>
                  <w:szCs w:val="24"/>
                  <w:rPrChange w:id="6082" w:author="Camilo Andrés Díaz Gómez" w:date="2023-03-28T17:42:00Z">
                    <w:rPr>
                      <w:rFonts w:cs="Times New Roman"/>
                      <w:szCs w:val="24"/>
                    </w:rPr>
                  </w:rPrChange>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3"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4"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5"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6"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7" w:author="Camilo Andrés Díaz Gómez" w:date="2023-03-14T21:33:00Z"/>
                <w:rFonts w:cs="Times New Roman"/>
                <w:szCs w:val="24"/>
              </w:rPr>
            </w:pPr>
            <w:ins w:id="6088"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9" w:author="Camilo Andrés Díaz Gómez" w:date="2023-03-14T21:33:00Z"/>
                <w:rFonts w:cs="Times New Roman"/>
                <w:szCs w:val="24"/>
              </w:rPr>
            </w:pPr>
            <w:ins w:id="6090"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1"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2"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3"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4"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5"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6"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7"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8"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9"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00" w:author="Camilo Andrés Díaz Gómez" w:date="2023-03-14T21:33:00Z"/>
                <w:rFonts w:cs="Times New Roman"/>
                <w:szCs w:val="24"/>
              </w:rPr>
            </w:pPr>
          </w:p>
        </w:tc>
      </w:tr>
      <w:tr w:rsidR="002B569F" w:rsidRPr="002B569F" w14:paraId="692D7FAF" w14:textId="77777777" w:rsidTr="001A2974">
        <w:trPr>
          <w:ins w:id="610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6102" w:author="Camilo Andrés Díaz Gómez" w:date="2023-03-14T21:33:00Z"/>
                <w:rFonts w:cs="Times New Roman"/>
                <w:color w:val="auto"/>
                <w:szCs w:val="24"/>
                <w:rPrChange w:id="6103" w:author="Camilo Andrés Díaz Gómez" w:date="2023-03-28T17:42:00Z">
                  <w:rPr>
                    <w:ins w:id="6104" w:author="Camilo Andrés Díaz Gómez" w:date="2023-03-14T21:33:00Z"/>
                    <w:rFonts w:cs="Times New Roman"/>
                    <w:szCs w:val="24"/>
                  </w:rPr>
                </w:rPrChange>
              </w:rPr>
            </w:pPr>
            <w:ins w:id="6105" w:author="Camilo Andrés Díaz Gómez" w:date="2023-03-14T21:33:00Z">
              <w:r w:rsidRPr="002B569F">
                <w:rPr>
                  <w:rFonts w:cs="Times New Roman"/>
                  <w:color w:val="auto"/>
                  <w:szCs w:val="24"/>
                  <w:rPrChange w:id="6106" w:author="Camilo Andrés Díaz Gómez" w:date="2023-03-28T17:42:00Z">
                    <w:rPr>
                      <w:rFonts w:cs="Times New Roman"/>
                      <w:szCs w:val="24"/>
                    </w:rPr>
                  </w:rPrChange>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7"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8"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9"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0"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1" w:author="Camilo Andrés Díaz Gómez" w:date="2023-03-14T21:33:00Z"/>
                <w:rFonts w:cs="Times New Roman"/>
                <w:szCs w:val="24"/>
              </w:rPr>
            </w:pPr>
            <w:ins w:id="6112"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3" w:author="Camilo Andrés Díaz Gómez" w:date="2023-03-14T21:33:00Z"/>
                <w:rFonts w:cs="Times New Roman"/>
                <w:szCs w:val="24"/>
              </w:rPr>
            </w:pPr>
            <w:ins w:id="6114"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5"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6"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7"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8"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19"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20"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21"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22"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23"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24"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612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6126" w:author="Camilo Andrés Díaz Gómez" w:date="2023-03-14T21:33:00Z"/>
                <w:rFonts w:cs="Times New Roman"/>
                <w:color w:val="auto"/>
                <w:szCs w:val="24"/>
                <w:rPrChange w:id="6127" w:author="Camilo Andrés Díaz Gómez" w:date="2023-03-28T17:42:00Z">
                  <w:rPr>
                    <w:ins w:id="6128" w:author="Camilo Andrés Díaz Gómez" w:date="2023-03-14T21:33:00Z"/>
                    <w:rFonts w:cs="Times New Roman"/>
                    <w:szCs w:val="24"/>
                  </w:rPr>
                </w:rPrChange>
              </w:rPr>
            </w:pPr>
            <w:ins w:id="6129" w:author="Camilo Andrés Díaz Gómez" w:date="2023-03-14T21:33:00Z">
              <w:r w:rsidRPr="002B569F">
                <w:rPr>
                  <w:rFonts w:cs="Times New Roman"/>
                  <w:color w:val="auto"/>
                  <w:szCs w:val="24"/>
                  <w:rPrChange w:id="6130" w:author="Camilo Andrés Díaz Gómez" w:date="2023-03-28T17:42:00Z">
                    <w:rPr>
                      <w:rFonts w:cs="Times New Roman"/>
                      <w:szCs w:val="24"/>
                    </w:rPr>
                  </w:rPrChange>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1"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2"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3"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4"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5"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6" w:author="Camilo Andrés Díaz Gómez" w:date="2023-03-14T21:33:00Z"/>
                <w:rFonts w:cs="Times New Roman"/>
                <w:szCs w:val="24"/>
              </w:rPr>
            </w:pPr>
            <w:ins w:id="6137"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8"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39"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0"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1"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2"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3"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4"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5"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6"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47" w:author="Camilo Andrés Díaz Gómez" w:date="2023-03-14T21:33:00Z"/>
                <w:rFonts w:cs="Times New Roman"/>
                <w:szCs w:val="24"/>
              </w:rPr>
            </w:pPr>
          </w:p>
        </w:tc>
      </w:tr>
      <w:tr w:rsidR="002B569F" w:rsidRPr="002B569F" w14:paraId="21DF81B8" w14:textId="77777777" w:rsidTr="001A2974">
        <w:trPr>
          <w:ins w:id="614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6149" w:author="Camilo Andrés Díaz Gómez" w:date="2023-03-14T21:33:00Z"/>
                <w:rFonts w:cs="Times New Roman"/>
                <w:color w:val="auto"/>
                <w:szCs w:val="24"/>
                <w:rPrChange w:id="6150" w:author="Camilo Andrés Díaz Gómez" w:date="2023-03-28T17:42:00Z">
                  <w:rPr>
                    <w:ins w:id="6151" w:author="Camilo Andrés Díaz Gómez" w:date="2023-03-14T21:33:00Z"/>
                    <w:rFonts w:cs="Times New Roman"/>
                    <w:szCs w:val="24"/>
                  </w:rPr>
                </w:rPrChange>
              </w:rPr>
            </w:pPr>
            <w:ins w:id="6152" w:author="Camilo Andrés Díaz Gómez" w:date="2023-03-14T21:33:00Z">
              <w:r w:rsidRPr="002B569F">
                <w:rPr>
                  <w:rFonts w:cs="Times New Roman"/>
                  <w:color w:val="auto"/>
                  <w:szCs w:val="24"/>
                  <w:rPrChange w:id="6153" w:author="Camilo Andrés Díaz Gómez" w:date="2023-03-28T17:42:00Z">
                    <w:rPr>
                      <w:rFonts w:cs="Times New Roman"/>
                      <w:szCs w:val="24"/>
                    </w:rPr>
                  </w:rPrChange>
                </w:rPr>
                <w:lastRenderedPageBreak/>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54"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55"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56"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57"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58"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59"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0" w:author="Camilo Andrés Díaz Gómez" w:date="2023-03-14T21:33:00Z"/>
                <w:rFonts w:cs="Times New Roman"/>
                <w:szCs w:val="24"/>
              </w:rPr>
            </w:pPr>
            <w:ins w:id="6161"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2"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3"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4"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5"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6"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7"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8"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69"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70"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617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6172" w:author="Camilo Andrés Díaz Gómez" w:date="2023-03-14T21:33:00Z"/>
                <w:rFonts w:cs="Times New Roman"/>
                <w:color w:val="auto"/>
                <w:szCs w:val="24"/>
                <w:rPrChange w:id="6173" w:author="Camilo Andrés Díaz Gómez" w:date="2023-03-28T17:42:00Z">
                  <w:rPr>
                    <w:ins w:id="6174" w:author="Camilo Andrés Díaz Gómez" w:date="2023-03-14T21:33:00Z"/>
                    <w:rFonts w:cs="Times New Roman"/>
                    <w:szCs w:val="24"/>
                  </w:rPr>
                </w:rPrChange>
              </w:rPr>
            </w:pPr>
            <w:ins w:id="6175" w:author="Camilo Andrés Díaz Gómez" w:date="2023-03-14T21:33:00Z">
              <w:r w:rsidRPr="002B569F">
                <w:rPr>
                  <w:rFonts w:cs="Times New Roman"/>
                  <w:color w:val="auto"/>
                  <w:szCs w:val="24"/>
                  <w:rPrChange w:id="6176" w:author="Camilo Andrés Díaz Gómez" w:date="2023-03-28T17:42:00Z">
                    <w:rPr>
                      <w:rFonts w:cs="Times New Roman"/>
                      <w:szCs w:val="24"/>
                    </w:rPr>
                  </w:rPrChange>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77"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78"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79"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0"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1"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2"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3" w:author="Camilo Andrés Díaz Gómez" w:date="2023-03-14T21:33:00Z"/>
                <w:rFonts w:cs="Times New Roman"/>
                <w:szCs w:val="24"/>
              </w:rPr>
            </w:pPr>
            <w:ins w:id="6184"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5" w:author="Camilo Andrés Díaz Gómez" w:date="2023-03-14T21:33:00Z"/>
                <w:rFonts w:cs="Times New Roman"/>
                <w:szCs w:val="24"/>
              </w:rPr>
            </w:pPr>
            <w:ins w:id="6186"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7"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8"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89"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90"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91"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92"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93"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94" w:author="Camilo Andrés Díaz Gómez" w:date="2023-03-14T21:33:00Z"/>
                <w:rFonts w:cs="Times New Roman"/>
                <w:szCs w:val="24"/>
              </w:rPr>
            </w:pPr>
          </w:p>
        </w:tc>
      </w:tr>
      <w:tr w:rsidR="002B569F" w:rsidRPr="002B569F" w14:paraId="02185B24" w14:textId="77777777" w:rsidTr="001A2974">
        <w:trPr>
          <w:ins w:id="619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6196" w:author="Camilo Andrés Díaz Gómez" w:date="2023-03-14T21:33:00Z"/>
                <w:rFonts w:cs="Times New Roman"/>
                <w:color w:val="auto"/>
                <w:szCs w:val="24"/>
                <w:rPrChange w:id="6197" w:author="Camilo Andrés Díaz Gómez" w:date="2023-03-28T17:42:00Z">
                  <w:rPr>
                    <w:ins w:id="6198" w:author="Camilo Andrés Díaz Gómez" w:date="2023-03-14T21:33:00Z"/>
                    <w:rFonts w:cs="Times New Roman"/>
                    <w:szCs w:val="24"/>
                  </w:rPr>
                </w:rPrChange>
              </w:rPr>
            </w:pPr>
            <w:ins w:id="6199" w:author="Camilo Andrés Díaz Gómez" w:date="2023-03-14T21:33:00Z">
              <w:r w:rsidRPr="002B569F">
                <w:rPr>
                  <w:rFonts w:cs="Times New Roman"/>
                  <w:color w:val="auto"/>
                  <w:szCs w:val="24"/>
                  <w:rPrChange w:id="6200" w:author="Camilo Andrés Díaz Gómez" w:date="2023-03-28T17:42:00Z">
                    <w:rPr>
                      <w:rFonts w:cs="Times New Roman"/>
                      <w:szCs w:val="24"/>
                    </w:rPr>
                  </w:rPrChange>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1"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2"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3"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4"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5"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6"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7"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08" w:author="Camilo Andrés Díaz Gómez" w:date="2023-03-14T21:33:00Z"/>
                <w:rFonts w:cs="Times New Roman"/>
                <w:szCs w:val="24"/>
              </w:rPr>
            </w:pPr>
            <w:ins w:id="6209"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0" w:author="Camilo Andrés Díaz Gómez" w:date="2023-03-14T21:33:00Z"/>
                <w:rFonts w:cs="Times New Roman"/>
                <w:szCs w:val="24"/>
              </w:rPr>
            </w:pPr>
            <w:ins w:id="6211"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2"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3"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4"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5"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6"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7"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18"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621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6220" w:author="Camilo Andrés Díaz Gómez" w:date="2023-03-14T21:33:00Z"/>
                <w:rFonts w:cs="Times New Roman"/>
                <w:color w:val="auto"/>
                <w:szCs w:val="24"/>
                <w:rPrChange w:id="6221" w:author="Camilo Andrés Díaz Gómez" w:date="2023-03-28T17:42:00Z">
                  <w:rPr>
                    <w:ins w:id="6222" w:author="Camilo Andrés Díaz Gómez" w:date="2023-03-14T21:33:00Z"/>
                    <w:rFonts w:cs="Times New Roman"/>
                    <w:szCs w:val="24"/>
                  </w:rPr>
                </w:rPrChange>
              </w:rPr>
            </w:pPr>
            <w:ins w:id="6223" w:author="Camilo Andrés Díaz Gómez" w:date="2023-03-14T21:33:00Z">
              <w:r w:rsidRPr="002B569F">
                <w:rPr>
                  <w:rFonts w:cs="Times New Roman"/>
                  <w:color w:val="auto"/>
                  <w:szCs w:val="24"/>
                  <w:rPrChange w:id="6224" w:author="Camilo Andrés Díaz Gómez" w:date="2023-03-28T17:42:00Z">
                    <w:rPr>
                      <w:rFonts w:cs="Times New Roman"/>
                      <w:szCs w:val="24"/>
                    </w:rPr>
                  </w:rPrChange>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25"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26"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27"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28"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29"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0"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1"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2"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3" w:author="Camilo Andrés Díaz Gómez" w:date="2023-03-14T21:33:00Z"/>
                <w:rFonts w:cs="Times New Roman"/>
                <w:szCs w:val="24"/>
              </w:rPr>
            </w:pPr>
            <w:ins w:id="6234"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5"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6"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7"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8"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39"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40"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41" w:author="Camilo Andrés Díaz Gómez" w:date="2023-03-14T21:33:00Z"/>
                <w:rFonts w:cs="Times New Roman"/>
                <w:szCs w:val="24"/>
              </w:rPr>
            </w:pPr>
          </w:p>
        </w:tc>
      </w:tr>
      <w:tr w:rsidR="002B569F" w:rsidRPr="002B569F" w14:paraId="06FD7625" w14:textId="77777777" w:rsidTr="001A2974">
        <w:trPr>
          <w:ins w:id="62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6243" w:author="Camilo Andrés Díaz Gómez" w:date="2023-03-14T21:33:00Z"/>
                <w:rFonts w:cs="Times New Roman"/>
                <w:color w:val="auto"/>
                <w:szCs w:val="24"/>
                <w:rPrChange w:id="6244" w:author="Camilo Andrés Díaz Gómez" w:date="2023-03-28T17:42:00Z">
                  <w:rPr>
                    <w:ins w:id="6245" w:author="Camilo Andrés Díaz Gómez" w:date="2023-03-14T21:33:00Z"/>
                    <w:rFonts w:cs="Times New Roman"/>
                    <w:szCs w:val="24"/>
                  </w:rPr>
                </w:rPrChange>
              </w:rPr>
            </w:pPr>
            <w:ins w:id="6246" w:author="Camilo Andrés Díaz Gómez" w:date="2023-03-14T21:33:00Z">
              <w:r w:rsidRPr="002B569F">
                <w:rPr>
                  <w:rFonts w:cs="Times New Roman"/>
                  <w:color w:val="auto"/>
                  <w:szCs w:val="24"/>
                  <w:rPrChange w:id="6247" w:author="Camilo Andrés Díaz Gómez" w:date="2023-03-28T17:42:00Z">
                    <w:rPr>
                      <w:rFonts w:cs="Times New Roman"/>
                      <w:szCs w:val="24"/>
                    </w:rPr>
                  </w:rPrChange>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48"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49"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0"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1"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2"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3"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4"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5"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6" w:author="Camilo Andrés Díaz Gómez" w:date="2023-03-14T21:33:00Z"/>
                <w:rFonts w:cs="Times New Roman"/>
                <w:szCs w:val="24"/>
              </w:rPr>
            </w:pPr>
            <w:ins w:id="6257"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58" w:author="Camilo Andrés Díaz Gómez" w:date="2023-03-14T21:33:00Z"/>
                <w:rFonts w:cs="Times New Roman"/>
                <w:szCs w:val="24"/>
              </w:rPr>
            </w:pPr>
            <w:ins w:id="6259"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60"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61"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62"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63"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64"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65" w:author="Camilo Andrés Díaz Gómez" w:date="2023-03-14T21:33:00Z"/>
                <w:rFonts w:cs="Times New Roman"/>
                <w:szCs w:val="24"/>
              </w:rPr>
            </w:pPr>
          </w:p>
        </w:tc>
      </w:tr>
      <w:tr w:rsidR="002B569F" w:rsidRPr="002B569F" w14:paraId="0D259160" w14:textId="77777777" w:rsidTr="001A2974">
        <w:trPr>
          <w:cnfStyle w:val="000000100000" w:firstRow="0" w:lastRow="0" w:firstColumn="0" w:lastColumn="0" w:oddVBand="0" w:evenVBand="0" w:oddHBand="1" w:evenHBand="0" w:firstRowFirstColumn="0" w:firstRowLastColumn="0" w:lastRowFirstColumn="0" w:lastRowLastColumn="0"/>
          <w:ins w:id="626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6267" w:author="Camilo Andrés Díaz Gómez" w:date="2023-03-14T21:33:00Z"/>
                <w:rFonts w:cs="Times New Roman"/>
                <w:color w:val="auto"/>
                <w:szCs w:val="24"/>
                <w:rPrChange w:id="6268" w:author="Camilo Andrés Díaz Gómez" w:date="2023-03-28T17:42:00Z">
                  <w:rPr>
                    <w:ins w:id="6269" w:author="Camilo Andrés Díaz Gómez" w:date="2023-03-14T21:33:00Z"/>
                    <w:rFonts w:cs="Times New Roman"/>
                    <w:szCs w:val="24"/>
                  </w:rPr>
                </w:rPrChange>
              </w:rPr>
            </w:pPr>
            <w:ins w:id="6270" w:author="Camilo Andrés Díaz Gómez" w:date="2023-03-14T21:33:00Z">
              <w:r w:rsidRPr="002B569F">
                <w:rPr>
                  <w:rFonts w:cs="Times New Roman"/>
                  <w:color w:val="auto"/>
                  <w:szCs w:val="24"/>
                  <w:rPrChange w:id="6271" w:author="Camilo Andrés Díaz Gómez" w:date="2023-03-28T17:42:00Z">
                    <w:rPr>
                      <w:rFonts w:cs="Times New Roman"/>
                      <w:szCs w:val="24"/>
                    </w:rPr>
                  </w:rPrChange>
                </w:rPr>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2"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3"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4"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5"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6"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7"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8"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79"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0"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1" w:author="Camilo Andrés Díaz Gómez" w:date="2023-03-14T21:33:00Z"/>
                <w:rFonts w:cs="Times New Roman"/>
                <w:szCs w:val="24"/>
              </w:rPr>
            </w:pPr>
            <w:ins w:id="6282"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3" w:author="Camilo Andrés Díaz Gómez" w:date="2023-03-14T21:33:00Z"/>
                <w:rFonts w:cs="Times New Roman"/>
                <w:szCs w:val="24"/>
              </w:rPr>
            </w:pPr>
            <w:ins w:id="6284"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5"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6"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7"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8"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89" w:author="Camilo Andrés Díaz Gómez" w:date="2023-03-14T21:33:00Z"/>
                <w:rFonts w:cs="Times New Roman"/>
                <w:szCs w:val="24"/>
              </w:rPr>
            </w:pPr>
          </w:p>
        </w:tc>
      </w:tr>
      <w:tr w:rsidR="002B569F" w:rsidRPr="002B569F" w14:paraId="3DBCC74E" w14:textId="77777777" w:rsidTr="001A2974">
        <w:trPr>
          <w:ins w:id="629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6291" w:author="Camilo Andrés Díaz Gómez" w:date="2023-03-14T21:33:00Z"/>
                <w:rFonts w:cs="Times New Roman"/>
                <w:color w:val="auto"/>
                <w:szCs w:val="24"/>
                <w:rPrChange w:id="6292" w:author="Camilo Andrés Díaz Gómez" w:date="2023-03-28T17:42:00Z">
                  <w:rPr>
                    <w:ins w:id="6293" w:author="Camilo Andrés Díaz Gómez" w:date="2023-03-14T21:33:00Z"/>
                    <w:rFonts w:cs="Times New Roman"/>
                    <w:szCs w:val="24"/>
                  </w:rPr>
                </w:rPrChange>
              </w:rPr>
            </w:pPr>
            <w:ins w:id="6294" w:author="Camilo Andrés Díaz Gómez" w:date="2023-03-14T21:33:00Z">
              <w:r w:rsidRPr="002B569F">
                <w:rPr>
                  <w:rFonts w:cs="Times New Roman"/>
                  <w:color w:val="auto"/>
                  <w:szCs w:val="24"/>
                  <w:rPrChange w:id="6295" w:author="Camilo Andrés Díaz Gómez" w:date="2023-03-28T17:42:00Z">
                    <w:rPr>
                      <w:rFonts w:cs="Times New Roman"/>
                      <w:szCs w:val="24"/>
                    </w:rPr>
                  </w:rPrChange>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96"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97"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98"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99"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0"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1"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2"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3"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4"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5"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6" w:author="Camilo Andrés Díaz Gómez" w:date="2023-03-14T21:33:00Z"/>
                <w:rFonts w:cs="Times New Roman"/>
                <w:szCs w:val="24"/>
              </w:rPr>
            </w:pPr>
            <w:ins w:id="6307"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08" w:author="Camilo Andrés Díaz Gómez" w:date="2023-03-14T21:33:00Z"/>
                <w:rFonts w:cs="Times New Roman"/>
                <w:szCs w:val="24"/>
              </w:rPr>
            </w:pPr>
            <w:ins w:id="6309"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10" w:author="Camilo Andrés Díaz Gómez" w:date="2023-03-14T21:33:00Z"/>
                <w:rFonts w:cs="Times New Roman"/>
                <w:szCs w:val="24"/>
              </w:rPr>
            </w:pPr>
            <w:ins w:id="6311"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12"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13"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14" w:author="Camilo Andrés Díaz Gómez" w:date="2023-03-14T21:33:00Z"/>
                <w:rFonts w:cs="Times New Roman"/>
                <w:szCs w:val="24"/>
              </w:rPr>
            </w:pPr>
          </w:p>
        </w:tc>
      </w:tr>
      <w:tr w:rsidR="002B569F"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631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6316" w:author="Camilo Andrés Díaz Gómez" w:date="2023-03-14T21:33:00Z"/>
                <w:rFonts w:cs="Times New Roman"/>
                <w:color w:val="auto"/>
                <w:szCs w:val="24"/>
                <w:rPrChange w:id="6317" w:author="Camilo Andrés Díaz Gómez" w:date="2023-03-28T17:42:00Z">
                  <w:rPr>
                    <w:ins w:id="6318" w:author="Camilo Andrés Díaz Gómez" w:date="2023-03-14T21:33:00Z"/>
                    <w:rFonts w:cs="Times New Roman"/>
                    <w:szCs w:val="24"/>
                  </w:rPr>
                </w:rPrChange>
              </w:rPr>
            </w:pPr>
            <w:ins w:id="6319" w:author="Camilo Andrés Díaz Gómez" w:date="2023-03-14T21:33:00Z">
              <w:r w:rsidRPr="002B569F">
                <w:rPr>
                  <w:rFonts w:cs="Times New Roman"/>
                  <w:color w:val="auto"/>
                  <w:szCs w:val="24"/>
                  <w:rPrChange w:id="6320" w:author="Camilo Andrés Díaz Gómez" w:date="2023-03-28T17:42:00Z">
                    <w:rPr>
                      <w:rFonts w:cs="Times New Roman"/>
                      <w:szCs w:val="24"/>
                    </w:rPr>
                  </w:rPrChange>
                </w:rPr>
                <w:t>Act.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1"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2"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3"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4"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5"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6"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7"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8"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29"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0"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1"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2"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3" w:author="Camilo Andrés Díaz Gómez" w:date="2023-03-14T21:33:00Z"/>
                <w:rFonts w:cs="Times New Roman"/>
                <w:szCs w:val="24"/>
              </w:rPr>
            </w:pPr>
            <w:ins w:id="6334"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5"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6"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37" w:author="Camilo Andrés Díaz Gómez" w:date="2023-03-14T21:33:00Z"/>
                <w:rFonts w:cs="Times New Roman"/>
                <w:szCs w:val="24"/>
              </w:rPr>
            </w:pPr>
          </w:p>
        </w:tc>
      </w:tr>
      <w:tr w:rsidR="002B569F" w:rsidRPr="002B569F" w14:paraId="6CC614D8" w14:textId="77777777" w:rsidTr="001A2974">
        <w:trPr>
          <w:ins w:id="633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6339" w:author="Camilo Andrés Díaz Gómez" w:date="2023-03-14T21:33:00Z"/>
                <w:rFonts w:cs="Times New Roman"/>
                <w:color w:val="auto"/>
                <w:szCs w:val="24"/>
                <w:rPrChange w:id="6340" w:author="Camilo Andrés Díaz Gómez" w:date="2023-03-28T17:42:00Z">
                  <w:rPr>
                    <w:ins w:id="6341" w:author="Camilo Andrés Díaz Gómez" w:date="2023-03-14T21:33:00Z"/>
                    <w:rFonts w:cs="Times New Roman"/>
                    <w:szCs w:val="24"/>
                  </w:rPr>
                </w:rPrChange>
              </w:rPr>
            </w:pPr>
            <w:ins w:id="6342" w:author="Camilo Andrés Díaz Gómez" w:date="2023-03-14T21:33:00Z">
              <w:r w:rsidRPr="002B569F">
                <w:rPr>
                  <w:rFonts w:cs="Times New Roman"/>
                  <w:color w:val="auto"/>
                  <w:szCs w:val="24"/>
                  <w:rPrChange w:id="6343" w:author="Camilo Andrés Díaz Gómez" w:date="2023-03-28T17:42:00Z">
                    <w:rPr>
                      <w:rFonts w:cs="Times New Roman"/>
                      <w:szCs w:val="24"/>
                    </w:rPr>
                  </w:rPrChange>
                </w:rPr>
                <w:t>Act.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44"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45"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46"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47"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48"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49"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0"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1"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2"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3"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4"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5"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6" w:author="Camilo Andrés Díaz Gómez" w:date="2023-03-14T21:33:00Z"/>
                <w:rFonts w:cs="Times New Roman"/>
                <w:szCs w:val="24"/>
              </w:rPr>
            </w:pPr>
            <w:ins w:id="6357"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58" w:author="Camilo Andrés Díaz Gómez" w:date="2023-03-14T21:33:00Z"/>
                <w:rFonts w:cs="Times New Roman"/>
                <w:szCs w:val="24"/>
              </w:rPr>
            </w:pPr>
            <w:ins w:id="6359"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60" w:author="Camilo Andrés Díaz Gómez" w:date="2023-03-14T21:33:00Z"/>
                <w:rFonts w:cs="Times New Roman"/>
                <w:szCs w:val="24"/>
              </w:rPr>
            </w:pPr>
            <w:ins w:id="6361"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362" w:author="Camilo Andrés Díaz Gómez" w:date="2023-03-14T21:33:00Z"/>
                <w:rFonts w:cs="Times New Roman"/>
                <w:szCs w:val="24"/>
              </w:rPr>
            </w:pPr>
          </w:p>
        </w:tc>
      </w:tr>
      <w:tr w:rsidR="002B569F"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636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6364" w:author="Camilo Andrés Díaz Gómez" w:date="2023-03-14T21:33:00Z"/>
                <w:rFonts w:cs="Times New Roman"/>
                <w:color w:val="auto"/>
                <w:szCs w:val="24"/>
                <w:rPrChange w:id="6365" w:author="Camilo Andrés Díaz Gómez" w:date="2023-03-28T17:42:00Z">
                  <w:rPr>
                    <w:ins w:id="6366" w:author="Camilo Andrés Díaz Gómez" w:date="2023-03-14T21:33:00Z"/>
                    <w:rFonts w:cs="Times New Roman"/>
                    <w:szCs w:val="24"/>
                  </w:rPr>
                </w:rPrChange>
              </w:rPr>
            </w:pPr>
            <w:ins w:id="6367" w:author="Camilo Andrés Díaz Gómez" w:date="2023-03-14T21:33:00Z">
              <w:r w:rsidRPr="002B569F">
                <w:rPr>
                  <w:rFonts w:cs="Times New Roman"/>
                  <w:color w:val="auto"/>
                  <w:szCs w:val="24"/>
                  <w:rPrChange w:id="6368" w:author="Camilo Andrés Díaz Gómez" w:date="2023-03-28T17:42:00Z">
                    <w:rPr>
                      <w:rFonts w:cs="Times New Roman"/>
                      <w:szCs w:val="24"/>
                    </w:rPr>
                  </w:rPrChange>
                </w:rPr>
                <w:t>Act.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69"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0"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1"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2"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3"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4"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5"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6"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7"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8"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79"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80"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81"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82"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83" w:author="Camilo Andrés Díaz Gómez" w:date="2023-03-14T21:33:00Z"/>
                <w:rFonts w:cs="Times New Roman"/>
                <w:szCs w:val="24"/>
              </w:rPr>
            </w:pPr>
            <w:ins w:id="6384"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385" w:author="Camilo Andrés Díaz Gómez" w:date="2023-03-14T21:33:00Z"/>
                <w:rFonts w:cs="Times New Roman"/>
                <w:szCs w:val="24"/>
              </w:rPr>
            </w:pPr>
            <w:ins w:id="6386"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6387" w:author="Steff Guzmán" w:date="2023-03-13T19:17:00Z"/>
          <w:rPrChange w:id="6388" w:author="Camilo Andrés Díaz Gómez" w:date="2023-03-28T17:42:00Z">
            <w:rPr>
              <w:ins w:id="6389" w:author="Steff Guzmán" w:date="2023-03-13T19:17:00Z"/>
              <w:color w:val="000000" w:themeColor="text1"/>
            </w:rPr>
          </w:rPrChange>
        </w:rPr>
      </w:pPr>
    </w:p>
    <w:p w14:paraId="30E871CD" w14:textId="727ED1D2" w:rsidR="00323D57" w:rsidRPr="002B569F" w:rsidDel="00AE3134" w:rsidRDefault="005A4444" w:rsidP="002B569F">
      <w:pPr>
        <w:pStyle w:val="Descripcin"/>
        <w:spacing w:line="360" w:lineRule="auto"/>
        <w:ind w:left="3540" w:hanging="3540"/>
        <w:rPr>
          <w:ins w:id="6390" w:author="Steff Guzmán" w:date="2023-03-13T19:17:00Z"/>
          <w:moveFrom w:id="6391" w:author="Camilo Andrés Díaz Gómez" w:date="2023-03-14T21:33:00Z"/>
          <w:rFonts w:cs="Times New Roman"/>
          <w:rPrChange w:id="6392" w:author="Camilo Andrés Díaz Gómez" w:date="2023-03-28T17:42:00Z">
            <w:rPr>
              <w:ins w:id="6393" w:author="Steff Guzmán" w:date="2023-03-13T19:17:00Z"/>
              <w:moveFrom w:id="6394" w:author="Camilo Andrés Díaz Gómez" w:date="2023-03-14T21:33:00Z"/>
              <w:color w:val="000000" w:themeColor="text1"/>
            </w:rPr>
          </w:rPrChange>
        </w:rPr>
        <w:pPrChange w:id="6395" w:author="Camilo Andrés Díaz Gómez" w:date="2023-03-28T17:43:00Z">
          <w:pPr>
            <w:pStyle w:val="PrrAPA"/>
          </w:pPr>
        </w:pPrChange>
      </w:pPr>
      <w:moveFromRangeStart w:id="6396" w:author="Camilo Andrés Díaz Gómez" w:date="2023-03-14T21:33:00Z" w:name="move129722007"/>
      <w:moveFrom w:id="6397" w:author="Camilo Andrés Díaz Gómez" w:date="2023-03-14T21:33:00Z">
        <w:ins w:id="6398" w:author="Steff Guzmán" w:date="2023-03-13T19:23:00Z">
          <w:r w:rsidRPr="002B569F" w:rsidDel="00AE3134">
            <w:rPr>
              <w:rFonts w:cs="Times New Roman"/>
              <w:szCs w:val="24"/>
            </w:rPr>
            <w:t xml:space="preserve">Tabla </w:t>
          </w:r>
          <w:r w:rsidRPr="002B569F" w:rsidDel="00AE3134">
            <w:rPr>
              <w:rFonts w:cs="Times New Roman"/>
              <w:b w:val="0"/>
              <w:iCs w:val="0"/>
              <w:szCs w:val="24"/>
            </w:rPr>
            <w:fldChar w:fldCharType="begin"/>
          </w:r>
          <w:r w:rsidRPr="002B569F" w:rsidDel="00AE3134">
            <w:rPr>
              <w:rFonts w:cs="Times New Roman"/>
              <w:szCs w:val="24"/>
            </w:rPr>
            <w:instrText xml:space="preserve"> SEQ Tabla \* ARABIC </w:instrText>
          </w:r>
        </w:ins>
        <w:r w:rsidRPr="002B569F" w:rsidDel="00AE3134">
          <w:rPr>
            <w:rFonts w:cs="Times New Roman"/>
            <w:b w:val="0"/>
            <w:iCs w:val="0"/>
            <w:szCs w:val="24"/>
          </w:rPr>
          <w:fldChar w:fldCharType="separate"/>
        </w:r>
        <w:ins w:id="6399" w:author="Steff Guzmán" w:date="2023-03-13T19:26:00Z">
          <w:r w:rsidRPr="002B569F" w:rsidDel="00AE3134">
            <w:rPr>
              <w:rFonts w:cs="Times New Roman"/>
              <w:noProof/>
              <w:szCs w:val="24"/>
            </w:rPr>
            <w:t>2</w:t>
          </w:r>
        </w:ins>
        <w:ins w:id="6400" w:author="Steff Guzmán" w:date="2023-03-13T19:23:00Z">
          <w:r w:rsidRPr="002B569F" w:rsidDel="00AE3134">
            <w:rPr>
              <w:rFonts w:cs="Times New Roman"/>
              <w:b w:val="0"/>
              <w:iCs w:val="0"/>
              <w:szCs w:val="24"/>
            </w:rPr>
            <w:fldChar w:fldCharType="end"/>
          </w:r>
        </w:ins>
      </w:moveFrom>
    </w:p>
    <w:p w14:paraId="0EB09F10" w14:textId="06445C0E" w:rsidR="00323D57" w:rsidRPr="002B569F" w:rsidDel="00AE3134" w:rsidRDefault="00323D57" w:rsidP="002B569F">
      <w:pPr>
        <w:pStyle w:val="PrrAPA"/>
        <w:rPr>
          <w:moveFrom w:id="6401" w:author="Camilo Andrés Díaz Gómez" w:date="2023-03-14T21:33:00Z"/>
          <w:rPrChange w:id="6402" w:author="Camilo Andrés Díaz Gómez" w:date="2023-03-28T17:42:00Z">
            <w:rPr>
              <w:moveFrom w:id="6403" w:author="Camilo Andrés Díaz Gómez" w:date="2023-03-14T21:33:00Z"/>
              <w:color w:val="000000" w:themeColor="text1"/>
            </w:rPr>
          </w:rPrChange>
        </w:rPr>
        <w:pPrChange w:id="6404" w:author="Camilo Andrés Díaz Gómez" w:date="2023-03-28T17:43:00Z">
          <w:pPr>
            <w:pStyle w:val="PrrAPA"/>
          </w:pPr>
        </w:pPrChange>
      </w:pPr>
    </w:p>
    <w:p w14:paraId="17AC9B55" w14:textId="58EFFD21" w:rsidR="00A17136" w:rsidRPr="002B569F" w:rsidRDefault="005A4444" w:rsidP="002B569F">
      <w:pPr>
        <w:spacing w:after="160"/>
        <w:jc w:val="left"/>
        <w:rPr>
          <w:ins w:id="6405" w:author="Steff Guzmán" w:date="2023-03-24T16:10:00Z"/>
          <w:rFonts w:cs="Times New Roman"/>
          <w:szCs w:val="24"/>
        </w:rPr>
      </w:pPr>
      <w:moveFrom w:id="6406" w:author="Camilo Andrés Díaz Gómez" w:date="2023-03-14T21:33:00Z">
        <w:ins w:id="6407" w:author="Steff Guzmán" w:date="2023-03-13T19:23:00Z">
          <w:r w:rsidRPr="002B569F" w:rsidDel="00AE3134">
            <w:rPr>
              <w:rFonts w:cs="Times New Roman"/>
              <w:szCs w:val="24"/>
              <w:rPrChange w:id="6408" w:author="Camilo Andrés Díaz Gómez" w:date="2023-03-28T17:42:00Z">
                <w:rPr>
                  <w:rFonts w:cs="Times New Roman"/>
                  <w:color w:val="000000"/>
                  <w:szCs w:val="24"/>
                </w:rPr>
              </w:rPrChange>
            </w:rPr>
            <w:t xml:space="preserve"> </w:t>
          </w:r>
          <w:r w:rsidRPr="002B569F" w:rsidDel="00AE3134">
            <w:rPr>
              <w:rFonts w:cs="Times New Roman"/>
              <w:i/>
              <w:iCs/>
              <w:szCs w:val="24"/>
              <w:rPrChange w:id="6409" w:author="Camilo Andrés Díaz Gómez" w:date="2023-03-28T17:42:00Z">
                <w:rPr>
                  <w:rFonts w:cs="Times New Roman"/>
                  <w:i/>
                  <w:iCs/>
                  <w:color w:val="000000"/>
                  <w:szCs w:val="24"/>
                </w:rPr>
              </w:rPrChange>
            </w:rPr>
            <w:t>Cronograma de actividades generales.</w:t>
          </w:r>
        </w:ins>
      </w:moveFrom>
      <w:moveFromRangeEnd w:id="6396"/>
    </w:p>
    <w:p w14:paraId="2581FABF" w14:textId="77777777" w:rsidR="006E680E" w:rsidRPr="002B569F" w:rsidRDefault="006E680E" w:rsidP="002B569F">
      <w:pPr>
        <w:rPr>
          <w:ins w:id="6410" w:author="Steff Guzmán" w:date="2023-03-24T16:10:00Z"/>
          <w:rFonts w:cs="Times New Roman"/>
          <w:szCs w:val="24"/>
        </w:rPr>
        <w:pPrChange w:id="6411" w:author="Camilo Andrés Díaz Gómez" w:date="2023-03-28T17:43:00Z">
          <w:pPr>
            <w:spacing w:after="160"/>
            <w:jc w:val="left"/>
          </w:pPr>
        </w:pPrChange>
      </w:pPr>
    </w:p>
    <w:p w14:paraId="0B943199" w14:textId="77777777" w:rsidR="006E680E" w:rsidRPr="002B569F" w:rsidRDefault="006E680E" w:rsidP="002B569F">
      <w:pPr>
        <w:rPr>
          <w:ins w:id="6412" w:author="Steff Guzmán" w:date="2023-03-24T16:10:00Z"/>
          <w:rFonts w:cs="Times New Roman"/>
          <w:szCs w:val="24"/>
        </w:rPr>
        <w:pPrChange w:id="6413" w:author="Camilo Andrés Díaz Gómez" w:date="2023-03-28T17:43:00Z">
          <w:pPr>
            <w:spacing w:after="160"/>
            <w:jc w:val="left"/>
          </w:pPr>
        </w:pPrChange>
      </w:pPr>
    </w:p>
    <w:p w14:paraId="4DE718B5" w14:textId="77777777" w:rsidR="006E680E" w:rsidRPr="002B569F" w:rsidRDefault="006E680E" w:rsidP="002B569F">
      <w:pPr>
        <w:rPr>
          <w:ins w:id="6414" w:author="Steff Guzmán" w:date="2023-03-24T16:10:00Z"/>
          <w:rFonts w:cs="Times New Roman"/>
          <w:szCs w:val="24"/>
        </w:rPr>
        <w:pPrChange w:id="6415" w:author="Camilo Andrés Díaz Gómez" w:date="2023-03-28T17:43:00Z">
          <w:pPr>
            <w:spacing w:after="160"/>
            <w:jc w:val="left"/>
          </w:pPr>
        </w:pPrChange>
      </w:pPr>
    </w:p>
    <w:p w14:paraId="1A387E52" w14:textId="77777777" w:rsidR="006E680E" w:rsidRPr="002B569F" w:rsidRDefault="006E680E" w:rsidP="002B569F">
      <w:pPr>
        <w:rPr>
          <w:ins w:id="6416" w:author="Steff Guzmán" w:date="2023-03-24T16:10:00Z"/>
          <w:rFonts w:cs="Times New Roman"/>
          <w:szCs w:val="24"/>
        </w:rPr>
        <w:pPrChange w:id="6417" w:author="Camilo Andrés Díaz Gómez" w:date="2023-03-28T17:43:00Z">
          <w:pPr>
            <w:spacing w:after="160"/>
            <w:jc w:val="left"/>
          </w:pPr>
        </w:pPrChange>
      </w:pPr>
    </w:p>
    <w:p w14:paraId="76C6519D" w14:textId="77777777" w:rsidR="006E680E" w:rsidRPr="002B569F" w:rsidRDefault="006E680E" w:rsidP="002B569F">
      <w:pPr>
        <w:rPr>
          <w:ins w:id="6418" w:author="Steff Guzmán" w:date="2023-03-24T16:10:00Z"/>
          <w:rFonts w:cs="Times New Roman"/>
          <w:szCs w:val="24"/>
        </w:rPr>
        <w:pPrChange w:id="6419" w:author="Camilo Andrés Díaz Gómez" w:date="2023-03-28T17:43:00Z">
          <w:pPr>
            <w:spacing w:after="160"/>
            <w:jc w:val="left"/>
          </w:pPr>
        </w:pPrChange>
      </w:pPr>
    </w:p>
    <w:p w14:paraId="7B46F82A" w14:textId="77777777" w:rsidR="006E680E" w:rsidRPr="002B569F" w:rsidRDefault="006E680E" w:rsidP="002B569F">
      <w:pPr>
        <w:rPr>
          <w:ins w:id="6420" w:author="Steff Guzmán" w:date="2023-03-24T16:10:00Z"/>
          <w:rFonts w:cs="Times New Roman"/>
          <w:szCs w:val="24"/>
        </w:rPr>
        <w:pPrChange w:id="6421" w:author="Camilo Andrés Díaz Gómez" w:date="2023-03-28T17:43:00Z">
          <w:pPr>
            <w:spacing w:after="160"/>
            <w:jc w:val="left"/>
          </w:pPr>
        </w:pPrChange>
      </w:pPr>
    </w:p>
    <w:p w14:paraId="07D6C33D" w14:textId="77777777" w:rsidR="006E680E" w:rsidRPr="002B569F" w:rsidRDefault="006E680E" w:rsidP="002B569F">
      <w:pPr>
        <w:rPr>
          <w:ins w:id="6422" w:author="Steff Guzmán" w:date="2023-03-24T16:10:00Z"/>
          <w:rFonts w:cs="Times New Roman"/>
          <w:szCs w:val="24"/>
        </w:rPr>
        <w:pPrChange w:id="6423" w:author="Camilo Andrés Díaz Gómez" w:date="2023-03-28T17:43:00Z">
          <w:pPr>
            <w:spacing w:after="160"/>
            <w:jc w:val="left"/>
          </w:pPr>
        </w:pPrChange>
      </w:pPr>
    </w:p>
    <w:p w14:paraId="634C6C9C" w14:textId="77777777" w:rsidR="006E680E" w:rsidRPr="002B569F" w:rsidRDefault="006E680E" w:rsidP="002B569F">
      <w:pPr>
        <w:rPr>
          <w:ins w:id="6424" w:author="Steff Guzmán" w:date="2023-03-24T16:10:00Z"/>
          <w:rFonts w:cs="Times New Roman"/>
          <w:szCs w:val="24"/>
        </w:rPr>
        <w:pPrChange w:id="6425" w:author="Camilo Andrés Díaz Gómez" w:date="2023-03-28T17:43:00Z">
          <w:pPr>
            <w:spacing w:after="160"/>
            <w:jc w:val="left"/>
          </w:pPr>
        </w:pPrChange>
      </w:pPr>
    </w:p>
    <w:p w14:paraId="4F4909C3" w14:textId="77777777" w:rsidR="006E680E" w:rsidRPr="002B569F" w:rsidRDefault="006E680E" w:rsidP="002B569F">
      <w:pPr>
        <w:rPr>
          <w:ins w:id="6426" w:author="Steff Guzmán" w:date="2023-03-24T16:10:00Z"/>
          <w:rFonts w:cs="Times New Roman"/>
          <w:szCs w:val="24"/>
        </w:rPr>
        <w:pPrChange w:id="6427" w:author="Camilo Andrés Díaz Gómez" w:date="2023-03-28T17:43:00Z">
          <w:pPr>
            <w:spacing w:after="160"/>
            <w:jc w:val="left"/>
          </w:pPr>
        </w:pPrChange>
      </w:pPr>
    </w:p>
    <w:p w14:paraId="19B40FEC" w14:textId="77777777" w:rsidR="006E680E" w:rsidRPr="002B569F" w:rsidRDefault="006E680E" w:rsidP="002B569F">
      <w:pPr>
        <w:rPr>
          <w:ins w:id="6428" w:author="Steff Guzmán" w:date="2023-03-24T16:10:00Z"/>
          <w:rFonts w:cs="Times New Roman"/>
          <w:szCs w:val="24"/>
        </w:rPr>
        <w:pPrChange w:id="6429" w:author="Camilo Andrés Díaz Gómez" w:date="2023-03-28T17:43:00Z">
          <w:pPr>
            <w:spacing w:after="160"/>
            <w:jc w:val="left"/>
          </w:pPr>
        </w:pPrChange>
      </w:pPr>
    </w:p>
    <w:p w14:paraId="6E4A08DA" w14:textId="77777777" w:rsidR="006E680E" w:rsidRPr="002B569F" w:rsidRDefault="006E680E" w:rsidP="002B569F">
      <w:pPr>
        <w:rPr>
          <w:ins w:id="6430" w:author="Steff Guzmán" w:date="2023-03-24T16:10:00Z"/>
          <w:rFonts w:cs="Times New Roman"/>
          <w:szCs w:val="24"/>
        </w:rPr>
        <w:pPrChange w:id="6431" w:author="Camilo Andrés Díaz Gómez" w:date="2023-03-28T17:43:00Z">
          <w:pPr>
            <w:spacing w:after="160"/>
            <w:jc w:val="left"/>
          </w:pPr>
        </w:pPrChange>
      </w:pPr>
    </w:p>
    <w:p w14:paraId="7A3480C3" w14:textId="77777777" w:rsidR="006E680E" w:rsidRPr="002B569F" w:rsidRDefault="006E680E" w:rsidP="002B569F">
      <w:pPr>
        <w:rPr>
          <w:ins w:id="6432" w:author="Steff Guzmán" w:date="2023-03-24T16:10:00Z"/>
          <w:rFonts w:cs="Times New Roman"/>
          <w:szCs w:val="24"/>
        </w:rPr>
        <w:pPrChange w:id="6433" w:author="Camilo Andrés Díaz Gómez" w:date="2023-03-28T17:43:00Z">
          <w:pPr>
            <w:spacing w:after="160"/>
            <w:jc w:val="left"/>
          </w:pPr>
        </w:pPrChange>
      </w:pPr>
    </w:p>
    <w:p w14:paraId="755CB841" w14:textId="77777777" w:rsidR="006E680E" w:rsidRPr="002B569F" w:rsidRDefault="006E680E" w:rsidP="002B569F">
      <w:pPr>
        <w:rPr>
          <w:ins w:id="6434" w:author="Steff Guzmán" w:date="2023-03-24T16:10:00Z"/>
          <w:rFonts w:cs="Times New Roman"/>
          <w:szCs w:val="24"/>
        </w:rPr>
        <w:pPrChange w:id="6435" w:author="Camilo Andrés Díaz Gómez" w:date="2023-03-28T17:43:00Z">
          <w:pPr>
            <w:spacing w:after="160"/>
            <w:jc w:val="left"/>
          </w:pPr>
        </w:pPrChange>
      </w:pPr>
    </w:p>
    <w:p w14:paraId="2FF114FD" w14:textId="77777777" w:rsidR="006E680E" w:rsidRPr="002B569F" w:rsidRDefault="006E680E" w:rsidP="002B569F">
      <w:pPr>
        <w:rPr>
          <w:ins w:id="6436" w:author="Steff Guzmán" w:date="2023-03-24T16:10:00Z"/>
          <w:rFonts w:cs="Times New Roman"/>
          <w:szCs w:val="24"/>
        </w:rPr>
        <w:pPrChange w:id="6437" w:author="Camilo Andrés Díaz Gómez" w:date="2023-03-28T17:43:00Z">
          <w:pPr>
            <w:spacing w:after="160"/>
            <w:jc w:val="left"/>
          </w:pPr>
        </w:pPrChange>
      </w:pPr>
    </w:p>
    <w:p w14:paraId="0E437456" w14:textId="77777777" w:rsidR="006E680E" w:rsidRPr="002B569F" w:rsidRDefault="006E680E" w:rsidP="002B569F">
      <w:pPr>
        <w:rPr>
          <w:ins w:id="6438" w:author="Steff Guzmán" w:date="2023-03-24T16:10:00Z"/>
          <w:rFonts w:cs="Times New Roman"/>
          <w:szCs w:val="24"/>
        </w:rPr>
        <w:pPrChange w:id="6439" w:author="Camilo Andrés Díaz Gómez" w:date="2023-03-28T17:43:00Z">
          <w:pPr>
            <w:spacing w:after="160"/>
            <w:jc w:val="left"/>
          </w:pPr>
        </w:pPrChange>
      </w:pPr>
    </w:p>
    <w:p w14:paraId="4CE74448" w14:textId="77777777" w:rsidR="006E680E" w:rsidRPr="002B569F" w:rsidRDefault="006E680E" w:rsidP="002B569F">
      <w:pPr>
        <w:rPr>
          <w:ins w:id="6440" w:author="Steff Guzmán" w:date="2023-03-24T16:10:00Z"/>
          <w:rFonts w:cs="Times New Roman"/>
          <w:szCs w:val="24"/>
        </w:rPr>
        <w:pPrChange w:id="6441" w:author="Camilo Andrés Díaz Gómez" w:date="2023-03-28T17:43:00Z">
          <w:pPr>
            <w:spacing w:after="160"/>
            <w:jc w:val="left"/>
          </w:pPr>
        </w:pPrChange>
      </w:pPr>
    </w:p>
    <w:p w14:paraId="4EDACDC9" w14:textId="77777777" w:rsidR="006E680E" w:rsidRPr="002B569F" w:rsidRDefault="006E680E" w:rsidP="002B569F">
      <w:pPr>
        <w:rPr>
          <w:ins w:id="6442" w:author="Steff Guzmán" w:date="2023-03-24T16:10:00Z"/>
          <w:rFonts w:cs="Times New Roman"/>
          <w:szCs w:val="24"/>
        </w:rPr>
      </w:pPr>
    </w:p>
    <w:p w14:paraId="165CBF37" w14:textId="58996546" w:rsidR="00061295" w:rsidRPr="002B569F" w:rsidRDefault="00061295" w:rsidP="002B569F">
      <w:pPr>
        <w:tabs>
          <w:tab w:val="center" w:pos="6219"/>
        </w:tabs>
        <w:rPr>
          <w:del w:id="6443" w:author="Steff Guzmán" w:date="2023-03-24T16:10:00Z"/>
          <w:rFonts w:cs="Times New Roman"/>
          <w:szCs w:val="24"/>
          <w:rPrChange w:id="6444" w:author="Camilo Andrés Díaz Gómez" w:date="2023-03-28T17:42:00Z">
            <w:rPr>
              <w:del w:id="6445" w:author="Steff Guzmán" w:date="2023-03-24T16:10:00Z"/>
              <w:rFonts w:cs="Times New Roman"/>
              <w:color w:val="000000" w:themeColor="text1"/>
              <w:szCs w:val="24"/>
            </w:rPr>
          </w:rPrChange>
        </w:rPr>
        <w:sectPr w:rsidR="00061295" w:rsidRPr="002B569F" w:rsidSect="00061295">
          <w:pgSz w:w="15840" w:h="12240" w:orient="landscape"/>
          <w:pgMar w:top="1701" w:right="1701" w:bottom="1701" w:left="1701" w:header="708" w:footer="708" w:gutter="0"/>
          <w:cols w:space="708"/>
          <w:docGrid w:linePitch="360"/>
          <w:sectPrChange w:id="6446" w:author="Steff Guzmán" w:date="2023-03-24T16:08:00Z">
            <w:sectPr w:rsidR="00061295" w:rsidRPr="002B569F" w:rsidSect="00061295">
              <w:pgSz w:w="12240" w:h="15840" w:orient="portrait"/>
              <w:pgMar w:top="1417" w:right="1701" w:bottom="1417" w:left="1701" w:header="708" w:footer="708" w:gutter="0"/>
            </w:sectPr>
          </w:sectPrChange>
        </w:sectPr>
        <w:pPrChange w:id="6447"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Change w:id="6448">
          <w:tblGrid>
            <w:gridCol w:w="1129"/>
            <w:gridCol w:w="993"/>
            <w:gridCol w:w="708"/>
            <w:gridCol w:w="709"/>
            <w:gridCol w:w="709"/>
            <w:gridCol w:w="709"/>
            <w:gridCol w:w="708"/>
            <w:gridCol w:w="754"/>
            <w:gridCol w:w="652"/>
            <w:gridCol w:w="652"/>
            <w:gridCol w:w="655"/>
            <w:gridCol w:w="652"/>
            <w:gridCol w:w="652"/>
            <w:gridCol w:w="652"/>
            <w:gridCol w:w="652"/>
            <w:gridCol w:w="652"/>
            <w:gridCol w:w="548"/>
          </w:tblGrid>
        </w:tblGridChange>
      </w:tblGrid>
      <w:tr w:rsidR="002B569F" w:rsidRPr="002B569F" w:rsidDel="00AC7859" w14:paraId="38D10F71" w14:textId="77777777" w:rsidTr="005A4444">
        <w:trPr>
          <w:del w:id="6449" w:author="Steff Guzmán" w:date="2023-03-13T19:56:00Z"/>
        </w:trPr>
        <w:tc>
          <w:tcPr>
            <w:tcW w:w="0" w:type="dxa"/>
          </w:tcPr>
          <w:p w14:paraId="6E9EBF5D" w14:textId="3B899D26" w:rsidR="00A17136" w:rsidRPr="002B569F" w:rsidDel="00AC7859" w:rsidRDefault="00A17136" w:rsidP="002B569F">
            <w:pPr>
              <w:jc w:val="center"/>
              <w:cnfStyle w:val="101000000000" w:firstRow="1" w:lastRow="0" w:firstColumn="1" w:lastColumn="0" w:oddVBand="0" w:evenVBand="0" w:oddHBand="0" w:evenHBand="0" w:firstRowFirstColumn="0" w:firstRowLastColumn="0" w:lastRowFirstColumn="0" w:lastRowLastColumn="0"/>
              <w:rPr>
                <w:del w:id="6450" w:author="Steff Guzmán" w:date="2023-03-13T19:56:00Z"/>
                <w:rFonts w:cs="Times New Roman"/>
                <w:color w:val="auto"/>
                <w:szCs w:val="24"/>
              </w:rPr>
              <w:pPrChange w:id="6451" w:author="Camilo Andrés Díaz Gómez" w:date="2023-03-28T17:43:00Z">
                <w:pPr>
                  <w:jc w:val="center"/>
                  <w:cnfStyle w:val="101000000000" w:firstRow="1" w:lastRow="0" w:firstColumn="1" w:lastColumn="0" w:oddVBand="0" w:evenVBand="0" w:oddHBand="0" w:evenHBand="0" w:firstRowFirstColumn="0" w:firstRowLastColumn="0" w:lastRowFirstColumn="0" w:lastRowLastColumn="0"/>
                </w:pPr>
              </w:pPrChange>
            </w:pPr>
          </w:p>
        </w:tc>
        <w:tc>
          <w:tcPr>
            <w:tcW w:w="0" w:type="dxa"/>
            <w:gridSpan w:val="5"/>
          </w:tcPr>
          <w:p w14:paraId="5B203610" w14:textId="2E117D40" w:rsidR="00A17136" w:rsidRPr="002B569F" w:rsidDel="00AC7859" w:rsidRDefault="00A17136" w:rsidP="002B569F">
            <w:pPr>
              <w:jc w:val="center"/>
              <w:cnfStyle w:val="100000000000" w:firstRow="1" w:lastRow="0" w:firstColumn="0" w:lastColumn="0" w:oddVBand="0" w:evenVBand="0" w:oddHBand="0" w:evenHBand="0" w:firstRowFirstColumn="0" w:firstRowLastColumn="0" w:lastRowFirstColumn="0" w:lastRowLastColumn="0"/>
              <w:rPr>
                <w:del w:id="6452" w:author="Steff Guzmán" w:date="2023-03-13T19:56:00Z"/>
                <w:rFonts w:cs="Times New Roman"/>
                <w:color w:val="auto"/>
                <w:szCs w:val="24"/>
              </w:rPr>
              <w:pPrChange w:id="6453" w:author="Camilo Andrés Díaz Gómez" w:date="2023-03-28T17:43:00Z">
                <w:pPr>
                  <w:jc w:val="center"/>
                  <w:cnfStyle w:val="100000000000" w:firstRow="1" w:lastRow="0" w:firstColumn="0" w:lastColumn="0" w:oddVBand="0" w:evenVBand="0" w:oddHBand="0" w:evenHBand="0" w:firstRowFirstColumn="0" w:firstRowLastColumn="0" w:lastRowFirstColumn="0" w:lastRowLastColumn="0"/>
                </w:pPr>
              </w:pPrChange>
            </w:pPr>
            <w:del w:id="6454"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rsidP="002B569F">
            <w:pPr>
              <w:cnfStyle w:val="100000000000" w:firstRow="1" w:lastRow="0" w:firstColumn="0" w:lastColumn="0" w:oddVBand="0" w:evenVBand="0" w:oddHBand="0" w:evenHBand="0" w:firstRowFirstColumn="0" w:firstRowLastColumn="0" w:lastRowFirstColumn="0" w:lastRowLastColumn="0"/>
              <w:rPr>
                <w:del w:id="6455" w:author="Steff Guzmán" w:date="2023-03-13T19:56:00Z"/>
                <w:rFonts w:cs="Times New Roman"/>
                <w:color w:val="auto"/>
                <w:szCs w:val="24"/>
              </w:rPr>
              <w:pPrChange w:id="6456" w:author="Camilo Andrés Díaz Gómez" w:date="2023-03-28T17:43:00Z">
                <w:pPr>
                  <w:cnfStyle w:val="100000000000" w:firstRow="1" w:lastRow="0" w:firstColumn="0" w:lastColumn="0" w:oddVBand="0" w:evenVBand="0" w:oddHBand="0" w:evenHBand="0" w:firstRowFirstColumn="0" w:firstRowLastColumn="0" w:lastRowFirstColumn="0" w:lastRowLastColumn="0"/>
                </w:pPr>
              </w:pPrChange>
            </w:pPr>
            <w:del w:id="6457"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rsidP="002B569F">
            <w:pPr>
              <w:cnfStyle w:val="100000000000" w:firstRow="1" w:lastRow="0" w:firstColumn="0" w:lastColumn="0" w:oddVBand="0" w:evenVBand="0" w:oddHBand="0" w:evenHBand="0" w:firstRowFirstColumn="0" w:firstRowLastColumn="0" w:lastRowFirstColumn="0" w:lastRowLastColumn="0"/>
              <w:rPr>
                <w:del w:id="6458" w:author="Steff Guzmán" w:date="2023-03-13T19:56:00Z"/>
                <w:rFonts w:cs="Times New Roman"/>
                <w:color w:val="auto"/>
                <w:szCs w:val="24"/>
              </w:rPr>
              <w:pPrChange w:id="6459" w:author="Camilo Andrés Díaz Gómez" w:date="2023-03-28T17:43:00Z">
                <w:pPr>
                  <w:cnfStyle w:val="100000000000" w:firstRow="1" w:lastRow="0" w:firstColumn="0" w:lastColumn="0" w:oddVBand="0" w:evenVBand="0" w:oddHBand="0" w:evenHBand="0" w:firstRowFirstColumn="0" w:firstRowLastColumn="0" w:lastRowFirstColumn="0" w:lastRowLastColumn="0"/>
                </w:pPr>
              </w:pPrChange>
            </w:pPr>
            <w:del w:id="6460"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rsidP="002B569F">
            <w:pPr>
              <w:cnfStyle w:val="100000000000" w:firstRow="1" w:lastRow="0" w:firstColumn="0" w:lastColumn="0" w:oddVBand="0" w:evenVBand="0" w:oddHBand="0" w:evenHBand="0" w:firstRowFirstColumn="0" w:firstRowLastColumn="0" w:lastRowFirstColumn="0" w:lastRowLastColumn="0"/>
              <w:rPr>
                <w:del w:id="6461" w:author="Steff Guzmán" w:date="2023-03-13T19:56:00Z"/>
                <w:rFonts w:cs="Times New Roman"/>
                <w:color w:val="auto"/>
                <w:szCs w:val="24"/>
              </w:rPr>
              <w:pPrChange w:id="6462" w:author="Camilo Andrés Díaz Gómez" w:date="2023-03-28T17:43:00Z">
                <w:pPr>
                  <w:cnfStyle w:val="100000000000" w:firstRow="1" w:lastRow="0" w:firstColumn="0" w:lastColumn="0" w:oddVBand="0" w:evenVBand="0" w:oddHBand="0" w:evenHBand="0" w:firstRowFirstColumn="0" w:firstRowLastColumn="0" w:lastRowFirstColumn="0" w:lastRowLastColumn="0"/>
                </w:pPr>
              </w:pPrChange>
            </w:pPr>
            <w:del w:id="6463"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6464" w:author="Steff Guzmán" w:date="2023-03-13T19:56:00Z"/>
        </w:trPr>
        <w:tc>
          <w:tcPr>
            <w:tcW w:w="0" w:type="dxa"/>
          </w:tcPr>
          <w:p w14:paraId="78A08AB5" w14:textId="0842A2F4"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465" w:author="Steff Guzmán" w:date="2023-03-13T19:56:00Z"/>
                <w:rFonts w:cs="Times New Roman"/>
                <w:color w:val="auto"/>
                <w:szCs w:val="24"/>
              </w:rPr>
              <w:pPrChange w:id="6466"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467"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68" w:author="Steff Guzmán" w:date="2023-03-13T19:56:00Z"/>
                <w:rFonts w:cs="Times New Roman"/>
                <w:szCs w:val="24"/>
              </w:rPr>
              <w:pPrChange w:id="6469"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70"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71" w:author="Steff Guzmán" w:date="2023-03-13T19:56:00Z"/>
                <w:rFonts w:cs="Times New Roman"/>
                <w:szCs w:val="24"/>
              </w:rPr>
              <w:pPrChange w:id="6472"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73"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74" w:author="Steff Guzmán" w:date="2023-03-13T19:56:00Z"/>
                <w:rFonts w:cs="Times New Roman"/>
                <w:szCs w:val="24"/>
              </w:rPr>
              <w:pPrChange w:id="6475"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76"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77" w:author="Steff Guzmán" w:date="2023-03-13T19:56:00Z"/>
                <w:rFonts w:cs="Times New Roman"/>
                <w:szCs w:val="24"/>
              </w:rPr>
              <w:pPrChange w:id="6478"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79"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80" w:author="Steff Guzmán" w:date="2023-03-13T19:56:00Z"/>
                <w:rFonts w:cs="Times New Roman"/>
                <w:szCs w:val="24"/>
              </w:rPr>
              <w:pPrChange w:id="6481"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82"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83" w:author="Steff Guzmán" w:date="2023-03-13T19:56:00Z"/>
                <w:rFonts w:cs="Times New Roman"/>
                <w:szCs w:val="24"/>
              </w:rPr>
              <w:pPrChange w:id="6484"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85"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86" w:author="Steff Guzmán" w:date="2023-03-13T19:56:00Z"/>
                <w:rFonts w:cs="Times New Roman"/>
                <w:szCs w:val="24"/>
              </w:rPr>
              <w:pPrChange w:id="6487"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88"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89" w:author="Steff Guzmán" w:date="2023-03-13T19:56:00Z"/>
                <w:rFonts w:cs="Times New Roman"/>
                <w:szCs w:val="24"/>
              </w:rPr>
              <w:pPrChange w:id="6490"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91"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92" w:author="Steff Guzmán" w:date="2023-03-13T19:56:00Z"/>
                <w:rFonts w:cs="Times New Roman"/>
                <w:szCs w:val="24"/>
              </w:rPr>
              <w:pPrChange w:id="6493"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94"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95" w:author="Steff Guzmán" w:date="2023-03-13T19:56:00Z"/>
                <w:rFonts w:cs="Times New Roman"/>
                <w:szCs w:val="24"/>
              </w:rPr>
              <w:pPrChange w:id="6496"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497"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498" w:author="Steff Guzmán" w:date="2023-03-13T19:56:00Z"/>
                <w:rFonts w:cs="Times New Roman"/>
                <w:szCs w:val="24"/>
              </w:rPr>
              <w:pPrChange w:id="6499"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500"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501" w:author="Steff Guzmán" w:date="2023-03-13T19:56:00Z"/>
                <w:rFonts w:cs="Times New Roman"/>
                <w:szCs w:val="24"/>
              </w:rPr>
              <w:pPrChange w:id="6502"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503"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504" w:author="Steff Guzmán" w:date="2023-03-13T19:56:00Z"/>
                <w:rFonts w:cs="Times New Roman"/>
                <w:szCs w:val="24"/>
              </w:rPr>
              <w:pPrChange w:id="6505"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506"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507" w:author="Steff Guzmán" w:date="2023-03-13T19:56:00Z"/>
                <w:rFonts w:cs="Times New Roman"/>
                <w:szCs w:val="24"/>
              </w:rPr>
              <w:pPrChange w:id="6508"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509"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510" w:author="Steff Guzmán" w:date="2023-03-13T19:56:00Z"/>
                <w:rFonts w:cs="Times New Roman"/>
                <w:szCs w:val="24"/>
              </w:rPr>
              <w:pPrChange w:id="6511"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512"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rsidP="002B569F">
            <w:pPr>
              <w:jc w:val="center"/>
              <w:cnfStyle w:val="000000100000" w:firstRow="0" w:lastRow="0" w:firstColumn="0" w:lastColumn="0" w:oddVBand="0" w:evenVBand="0" w:oddHBand="1" w:evenHBand="0" w:firstRowFirstColumn="0" w:firstRowLastColumn="0" w:lastRowFirstColumn="0" w:lastRowLastColumn="0"/>
              <w:rPr>
                <w:del w:id="6513" w:author="Steff Guzmán" w:date="2023-03-13T19:56:00Z"/>
                <w:rFonts w:cs="Times New Roman"/>
                <w:szCs w:val="24"/>
              </w:rPr>
              <w:pPrChange w:id="6514" w:author="Camilo Andrés Díaz Gómez" w:date="2023-03-28T17:43:00Z">
                <w:pPr>
                  <w:jc w:val="center"/>
                  <w:cnfStyle w:val="000000100000" w:firstRow="0" w:lastRow="0" w:firstColumn="0" w:lastColumn="0" w:oddVBand="0" w:evenVBand="0" w:oddHBand="1" w:evenHBand="0" w:firstRowFirstColumn="0" w:firstRowLastColumn="0" w:lastRowFirstColumn="0" w:lastRowLastColumn="0"/>
                </w:pPr>
              </w:pPrChange>
            </w:pPr>
            <w:del w:id="6515"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6516" w:author="Steff Guzmán" w:date="2023-03-13T19:56:00Z"/>
        </w:trPr>
        <w:tc>
          <w:tcPr>
            <w:tcW w:w="0" w:type="dxa"/>
          </w:tcPr>
          <w:p w14:paraId="7879CC0E" w14:textId="79565531"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517" w:author="Steff Guzmán" w:date="2023-03-13T19:56:00Z"/>
                <w:rFonts w:cs="Times New Roman"/>
                <w:color w:val="auto"/>
                <w:szCs w:val="24"/>
              </w:rPr>
              <w:pPrChange w:id="6518"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519"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rsidP="002B569F">
            <w:pPr>
              <w:rPr>
                <w:del w:id="6520" w:author="Steff Guzmán" w:date="2023-03-13T19:56:00Z"/>
                <w:rFonts w:cs="Times New Roman"/>
                <w:szCs w:val="24"/>
              </w:rPr>
              <w:pPrChange w:id="6521" w:author="Camilo Andrés Díaz Gómez" w:date="2023-03-28T17:43:00Z">
                <w:pPr/>
              </w:pPrChange>
            </w:pPr>
            <w:del w:id="6522"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rsidP="002B569F">
            <w:pPr>
              <w:rPr>
                <w:del w:id="6523" w:author="Steff Guzmán" w:date="2023-03-13T19:56:00Z"/>
                <w:rFonts w:cs="Times New Roman"/>
                <w:szCs w:val="24"/>
              </w:rPr>
              <w:pPrChange w:id="6524" w:author="Camilo Andrés Díaz Gómez" w:date="2023-03-28T17:43:00Z">
                <w:pPr/>
              </w:pPrChange>
            </w:pPr>
            <w:del w:id="6525"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rsidP="002B569F">
            <w:pPr>
              <w:rPr>
                <w:del w:id="6526" w:author="Steff Guzmán" w:date="2023-03-13T19:56:00Z"/>
                <w:rFonts w:cs="Times New Roman"/>
                <w:szCs w:val="24"/>
              </w:rPr>
              <w:pPrChange w:id="6527" w:author="Camilo Andrés Díaz Gómez" w:date="2023-03-28T17:43:00Z">
                <w:pPr/>
              </w:pPrChange>
            </w:pPr>
          </w:p>
        </w:tc>
        <w:tc>
          <w:tcPr>
            <w:tcW w:w="0" w:type="dxa"/>
          </w:tcPr>
          <w:p w14:paraId="1F48EE56" w14:textId="75CA511C" w:rsidR="00A17136" w:rsidRPr="002B569F" w:rsidDel="00AC7859" w:rsidRDefault="00A17136" w:rsidP="002B569F">
            <w:pPr>
              <w:rPr>
                <w:del w:id="6528" w:author="Steff Guzmán" w:date="2023-03-13T19:56:00Z"/>
                <w:rFonts w:cs="Times New Roman"/>
                <w:szCs w:val="24"/>
              </w:rPr>
              <w:pPrChange w:id="6529" w:author="Camilo Andrés Díaz Gómez" w:date="2023-03-28T17:43:00Z">
                <w:pPr/>
              </w:pPrChange>
            </w:pPr>
          </w:p>
        </w:tc>
        <w:tc>
          <w:tcPr>
            <w:tcW w:w="0" w:type="dxa"/>
          </w:tcPr>
          <w:p w14:paraId="4BEC0A2C" w14:textId="6D969242" w:rsidR="00A17136" w:rsidRPr="002B569F" w:rsidDel="00AC7859" w:rsidRDefault="00A17136" w:rsidP="002B569F">
            <w:pPr>
              <w:rPr>
                <w:del w:id="6530" w:author="Steff Guzmán" w:date="2023-03-13T19:56:00Z"/>
                <w:rFonts w:cs="Times New Roman"/>
                <w:szCs w:val="24"/>
              </w:rPr>
              <w:pPrChange w:id="6531" w:author="Camilo Andrés Díaz Gómez" w:date="2023-03-28T17:43:00Z">
                <w:pPr/>
              </w:pPrChange>
            </w:pPr>
          </w:p>
        </w:tc>
        <w:tc>
          <w:tcPr>
            <w:tcW w:w="0" w:type="dxa"/>
          </w:tcPr>
          <w:p w14:paraId="394F04EA" w14:textId="4475EE2E" w:rsidR="00A17136" w:rsidRPr="002B569F" w:rsidDel="00AC7859" w:rsidRDefault="00A17136" w:rsidP="002B569F">
            <w:pPr>
              <w:rPr>
                <w:del w:id="6532" w:author="Steff Guzmán" w:date="2023-03-13T19:56:00Z"/>
                <w:rFonts w:cs="Times New Roman"/>
                <w:szCs w:val="24"/>
              </w:rPr>
              <w:pPrChange w:id="6533" w:author="Camilo Andrés Díaz Gómez" w:date="2023-03-28T17:43:00Z">
                <w:pPr/>
              </w:pPrChange>
            </w:pPr>
          </w:p>
        </w:tc>
        <w:tc>
          <w:tcPr>
            <w:tcW w:w="0" w:type="dxa"/>
          </w:tcPr>
          <w:p w14:paraId="277C5110" w14:textId="7B3F2C74" w:rsidR="00A17136" w:rsidRPr="002B569F" w:rsidDel="00AC7859" w:rsidRDefault="00A17136" w:rsidP="002B569F">
            <w:pPr>
              <w:rPr>
                <w:del w:id="6534" w:author="Steff Guzmán" w:date="2023-03-13T19:56:00Z"/>
                <w:rFonts w:cs="Times New Roman"/>
                <w:szCs w:val="24"/>
              </w:rPr>
              <w:pPrChange w:id="6535" w:author="Camilo Andrés Díaz Gómez" w:date="2023-03-28T17:43:00Z">
                <w:pPr/>
              </w:pPrChange>
            </w:pPr>
          </w:p>
        </w:tc>
        <w:tc>
          <w:tcPr>
            <w:tcW w:w="0" w:type="dxa"/>
          </w:tcPr>
          <w:p w14:paraId="673E944C" w14:textId="419964DD" w:rsidR="00A17136" w:rsidRPr="002B569F" w:rsidDel="00AC7859" w:rsidRDefault="00A17136" w:rsidP="002B569F">
            <w:pPr>
              <w:rPr>
                <w:del w:id="6536" w:author="Steff Guzmán" w:date="2023-03-13T19:56:00Z"/>
                <w:rFonts w:cs="Times New Roman"/>
                <w:szCs w:val="24"/>
              </w:rPr>
              <w:pPrChange w:id="6537" w:author="Camilo Andrés Díaz Gómez" w:date="2023-03-28T17:43:00Z">
                <w:pPr/>
              </w:pPrChange>
            </w:pPr>
          </w:p>
        </w:tc>
        <w:tc>
          <w:tcPr>
            <w:tcW w:w="0" w:type="dxa"/>
          </w:tcPr>
          <w:p w14:paraId="66CC1E5E" w14:textId="34BF3C8A" w:rsidR="00A17136" w:rsidRPr="002B569F" w:rsidDel="00AC7859" w:rsidRDefault="00A17136" w:rsidP="002B569F">
            <w:pPr>
              <w:rPr>
                <w:del w:id="6538" w:author="Steff Guzmán" w:date="2023-03-13T19:56:00Z"/>
                <w:rFonts w:cs="Times New Roman"/>
                <w:szCs w:val="24"/>
              </w:rPr>
              <w:pPrChange w:id="6539" w:author="Camilo Andrés Díaz Gómez" w:date="2023-03-28T17:43:00Z">
                <w:pPr/>
              </w:pPrChange>
            </w:pPr>
          </w:p>
        </w:tc>
        <w:tc>
          <w:tcPr>
            <w:tcW w:w="0" w:type="dxa"/>
          </w:tcPr>
          <w:p w14:paraId="3FB5F888" w14:textId="27825433" w:rsidR="00A17136" w:rsidRPr="002B569F" w:rsidDel="00AC7859" w:rsidRDefault="00A17136" w:rsidP="002B569F">
            <w:pPr>
              <w:rPr>
                <w:del w:id="6540" w:author="Steff Guzmán" w:date="2023-03-13T19:56:00Z"/>
                <w:rFonts w:cs="Times New Roman"/>
                <w:szCs w:val="24"/>
              </w:rPr>
              <w:pPrChange w:id="6541" w:author="Camilo Andrés Díaz Gómez" w:date="2023-03-28T17:43:00Z">
                <w:pPr/>
              </w:pPrChange>
            </w:pPr>
          </w:p>
        </w:tc>
        <w:tc>
          <w:tcPr>
            <w:tcW w:w="0" w:type="dxa"/>
          </w:tcPr>
          <w:p w14:paraId="430C40F7" w14:textId="4DE4E8BE" w:rsidR="00A17136" w:rsidRPr="002B569F" w:rsidDel="00AC7859" w:rsidRDefault="00A17136" w:rsidP="002B569F">
            <w:pPr>
              <w:rPr>
                <w:del w:id="6542" w:author="Steff Guzmán" w:date="2023-03-13T19:56:00Z"/>
                <w:rFonts w:cs="Times New Roman"/>
                <w:szCs w:val="24"/>
              </w:rPr>
              <w:pPrChange w:id="6543" w:author="Camilo Andrés Díaz Gómez" w:date="2023-03-28T17:43:00Z">
                <w:pPr/>
              </w:pPrChange>
            </w:pPr>
          </w:p>
        </w:tc>
        <w:tc>
          <w:tcPr>
            <w:tcW w:w="0" w:type="dxa"/>
          </w:tcPr>
          <w:p w14:paraId="4825091D" w14:textId="61C18E0C" w:rsidR="00A17136" w:rsidRPr="002B569F" w:rsidDel="00AC7859" w:rsidRDefault="00A17136" w:rsidP="002B569F">
            <w:pPr>
              <w:rPr>
                <w:del w:id="6544" w:author="Steff Guzmán" w:date="2023-03-13T19:56:00Z"/>
                <w:rFonts w:cs="Times New Roman"/>
                <w:szCs w:val="24"/>
              </w:rPr>
              <w:pPrChange w:id="6545" w:author="Camilo Andrés Díaz Gómez" w:date="2023-03-28T17:43:00Z">
                <w:pPr/>
              </w:pPrChange>
            </w:pPr>
          </w:p>
        </w:tc>
        <w:tc>
          <w:tcPr>
            <w:tcW w:w="0" w:type="dxa"/>
          </w:tcPr>
          <w:p w14:paraId="4FDB7F04" w14:textId="59735812" w:rsidR="00A17136" w:rsidRPr="002B569F" w:rsidDel="00AC7859" w:rsidRDefault="00A17136" w:rsidP="002B569F">
            <w:pPr>
              <w:rPr>
                <w:del w:id="6546" w:author="Steff Guzmán" w:date="2023-03-13T19:56:00Z"/>
                <w:rFonts w:cs="Times New Roman"/>
                <w:szCs w:val="24"/>
              </w:rPr>
              <w:pPrChange w:id="6547" w:author="Camilo Andrés Díaz Gómez" w:date="2023-03-28T17:43:00Z">
                <w:pPr/>
              </w:pPrChange>
            </w:pPr>
          </w:p>
        </w:tc>
        <w:tc>
          <w:tcPr>
            <w:tcW w:w="0" w:type="dxa"/>
          </w:tcPr>
          <w:p w14:paraId="32A4A25B" w14:textId="39069217" w:rsidR="00A17136" w:rsidRPr="002B569F" w:rsidDel="00AC7859" w:rsidRDefault="00A17136" w:rsidP="002B569F">
            <w:pPr>
              <w:rPr>
                <w:del w:id="6548" w:author="Steff Guzmán" w:date="2023-03-13T19:56:00Z"/>
                <w:rFonts w:cs="Times New Roman"/>
                <w:szCs w:val="24"/>
              </w:rPr>
              <w:pPrChange w:id="6549" w:author="Camilo Andrés Díaz Gómez" w:date="2023-03-28T17:43:00Z">
                <w:pPr/>
              </w:pPrChange>
            </w:pPr>
          </w:p>
        </w:tc>
        <w:tc>
          <w:tcPr>
            <w:tcW w:w="0" w:type="dxa"/>
          </w:tcPr>
          <w:p w14:paraId="70F55818" w14:textId="4C1F573E" w:rsidR="00A17136" w:rsidRPr="002B569F" w:rsidDel="00AC7859" w:rsidRDefault="00A17136" w:rsidP="002B569F">
            <w:pPr>
              <w:rPr>
                <w:del w:id="6550" w:author="Steff Guzmán" w:date="2023-03-13T19:56:00Z"/>
                <w:rFonts w:cs="Times New Roman"/>
                <w:szCs w:val="24"/>
              </w:rPr>
              <w:pPrChange w:id="6551" w:author="Camilo Andrés Díaz Gómez" w:date="2023-03-28T17:43:00Z">
                <w:pPr/>
              </w:pPrChange>
            </w:pPr>
          </w:p>
        </w:tc>
        <w:tc>
          <w:tcPr>
            <w:tcW w:w="0" w:type="dxa"/>
          </w:tcPr>
          <w:p w14:paraId="0F418529" w14:textId="6962CC06" w:rsidR="00A17136" w:rsidRPr="002B569F" w:rsidDel="00AC7859" w:rsidRDefault="00A17136" w:rsidP="002B569F">
            <w:pPr>
              <w:rPr>
                <w:del w:id="6552" w:author="Steff Guzmán" w:date="2023-03-13T19:56:00Z"/>
                <w:rFonts w:cs="Times New Roman"/>
                <w:szCs w:val="24"/>
              </w:rPr>
              <w:pPrChange w:id="6553" w:author="Camilo Andrés Díaz Gómez" w:date="2023-03-28T17:43:00Z">
                <w:pPr/>
              </w:pPrChange>
            </w:pPr>
          </w:p>
        </w:tc>
      </w:tr>
      <w:tr w:rsidR="002B569F" w:rsidRPr="002B569F" w:rsidDel="00AC7859" w14:paraId="66284E7E" w14:textId="77777777" w:rsidTr="005A4444">
        <w:trPr>
          <w:del w:id="6554" w:author="Steff Guzmán" w:date="2023-03-13T19:56:00Z"/>
        </w:trPr>
        <w:tc>
          <w:tcPr>
            <w:tcW w:w="0" w:type="dxa"/>
          </w:tcPr>
          <w:p w14:paraId="53386114" w14:textId="4DA392AF"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555" w:author="Steff Guzmán" w:date="2023-03-13T19:56:00Z"/>
                <w:rFonts w:cs="Times New Roman"/>
                <w:color w:val="auto"/>
                <w:szCs w:val="24"/>
              </w:rPr>
              <w:pPrChange w:id="6556"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557"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58" w:author="Steff Guzmán" w:date="2023-03-13T19:56:00Z"/>
                <w:rFonts w:cs="Times New Roman"/>
                <w:szCs w:val="24"/>
              </w:rPr>
              <w:pPrChange w:id="655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560"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61" w:author="Steff Guzmán" w:date="2023-03-13T19:56:00Z"/>
                <w:rFonts w:cs="Times New Roman"/>
                <w:szCs w:val="24"/>
              </w:rPr>
              <w:pPrChange w:id="656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563"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64" w:author="Steff Guzmán" w:date="2023-03-13T19:56:00Z"/>
                <w:rFonts w:cs="Times New Roman"/>
                <w:szCs w:val="24"/>
              </w:rPr>
              <w:pPrChange w:id="656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5EA89CDB" w14:textId="415DAD1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66" w:author="Steff Guzmán" w:date="2023-03-13T19:56:00Z"/>
                <w:rFonts w:cs="Times New Roman"/>
                <w:szCs w:val="24"/>
              </w:rPr>
              <w:pPrChange w:id="656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5965827" w14:textId="41C5DB5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68" w:author="Steff Guzmán" w:date="2023-03-13T19:56:00Z"/>
                <w:rFonts w:cs="Times New Roman"/>
                <w:szCs w:val="24"/>
              </w:rPr>
              <w:pPrChange w:id="656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3C0746E" w14:textId="5E7B805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70" w:author="Steff Guzmán" w:date="2023-03-13T19:56:00Z"/>
                <w:rFonts w:cs="Times New Roman"/>
                <w:szCs w:val="24"/>
              </w:rPr>
              <w:pPrChange w:id="657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393F9CDE" w14:textId="42F7D2F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72" w:author="Steff Guzmán" w:date="2023-03-13T19:56:00Z"/>
                <w:rFonts w:cs="Times New Roman"/>
                <w:szCs w:val="24"/>
              </w:rPr>
              <w:pPrChange w:id="657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5871C2B2" w14:textId="38641DA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74" w:author="Steff Guzmán" w:date="2023-03-13T19:56:00Z"/>
                <w:rFonts w:cs="Times New Roman"/>
                <w:szCs w:val="24"/>
              </w:rPr>
              <w:pPrChange w:id="657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1F46FC89" w14:textId="73D248B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76" w:author="Steff Guzmán" w:date="2023-03-13T19:56:00Z"/>
                <w:rFonts w:cs="Times New Roman"/>
                <w:szCs w:val="24"/>
              </w:rPr>
              <w:pPrChange w:id="657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152CD65" w14:textId="653B6A8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78" w:author="Steff Guzmán" w:date="2023-03-13T19:56:00Z"/>
                <w:rFonts w:cs="Times New Roman"/>
                <w:szCs w:val="24"/>
              </w:rPr>
              <w:pPrChange w:id="657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609E42F4" w14:textId="337331D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80" w:author="Steff Guzmán" w:date="2023-03-13T19:56:00Z"/>
                <w:rFonts w:cs="Times New Roman"/>
                <w:szCs w:val="24"/>
              </w:rPr>
              <w:pPrChange w:id="658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327B6B60" w14:textId="654BA25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82" w:author="Steff Guzmán" w:date="2023-03-13T19:56:00Z"/>
                <w:rFonts w:cs="Times New Roman"/>
                <w:szCs w:val="24"/>
              </w:rPr>
              <w:pPrChange w:id="658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3D313EC" w14:textId="219F443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84" w:author="Steff Guzmán" w:date="2023-03-13T19:56:00Z"/>
                <w:rFonts w:cs="Times New Roman"/>
                <w:szCs w:val="24"/>
              </w:rPr>
              <w:pPrChange w:id="658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13B01A9B" w14:textId="7608A15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86" w:author="Steff Guzmán" w:date="2023-03-13T19:56:00Z"/>
                <w:rFonts w:cs="Times New Roman"/>
                <w:szCs w:val="24"/>
              </w:rPr>
              <w:pPrChange w:id="658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65F965ED" w14:textId="4422324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88" w:author="Steff Guzmán" w:date="2023-03-13T19:56:00Z"/>
                <w:rFonts w:cs="Times New Roman"/>
                <w:szCs w:val="24"/>
              </w:rPr>
              <w:pPrChange w:id="658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BC82917" w14:textId="6EF016D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590" w:author="Steff Guzmán" w:date="2023-03-13T19:56:00Z"/>
                <w:rFonts w:cs="Times New Roman"/>
                <w:szCs w:val="24"/>
              </w:rPr>
              <w:pPrChange w:id="659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33581669" w14:textId="77777777" w:rsidTr="005A4444">
        <w:trPr>
          <w:del w:id="6592" w:author="Steff Guzmán" w:date="2023-03-13T19:56:00Z"/>
        </w:trPr>
        <w:tc>
          <w:tcPr>
            <w:tcW w:w="0" w:type="dxa"/>
          </w:tcPr>
          <w:p w14:paraId="13FDD328" w14:textId="1CBEBE6A"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593" w:author="Steff Guzmán" w:date="2023-03-13T19:56:00Z"/>
                <w:rFonts w:cs="Times New Roman"/>
                <w:color w:val="auto"/>
                <w:szCs w:val="24"/>
              </w:rPr>
              <w:pPrChange w:id="6594"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595"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rsidP="002B569F">
            <w:pPr>
              <w:rPr>
                <w:del w:id="6596" w:author="Steff Guzmán" w:date="2023-03-13T19:56:00Z"/>
                <w:rFonts w:cs="Times New Roman"/>
                <w:szCs w:val="24"/>
              </w:rPr>
              <w:pPrChange w:id="6597" w:author="Camilo Andrés Díaz Gómez" w:date="2023-03-28T17:43:00Z">
                <w:pPr/>
              </w:pPrChange>
            </w:pPr>
          </w:p>
        </w:tc>
        <w:tc>
          <w:tcPr>
            <w:tcW w:w="0" w:type="dxa"/>
            <w:shd w:val="clear" w:color="auto" w:fill="D9E2F3" w:themeFill="accent1" w:themeFillTint="33"/>
          </w:tcPr>
          <w:p w14:paraId="3BF0AC6A" w14:textId="72239B04" w:rsidR="00A17136" w:rsidRPr="002B569F" w:rsidDel="00AC7859" w:rsidRDefault="00A17136" w:rsidP="002B569F">
            <w:pPr>
              <w:rPr>
                <w:del w:id="6598" w:author="Steff Guzmán" w:date="2023-03-13T19:56:00Z"/>
                <w:rFonts w:cs="Times New Roman"/>
                <w:szCs w:val="24"/>
              </w:rPr>
              <w:pPrChange w:id="6599" w:author="Camilo Andrés Díaz Gómez" w:date="2023-03-28T17:43:00Z">
                <w:pPr/>
              </w:pPrChange>
            </w:pPr>
            <w:del w:id="6600"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rsidP="002B569F">
            <w:pPr>
              <w:rPr>
                <w:del w:id="6601" w:author="Steff Guzmán" w:date="2023-03-13T19:56:00Z"/>
                <w:rFonts w:cs="Times New Roman"/>
                <w:szCs w:val="24"/>
              </w:rPr>
              <w:pPrChange w:id="6602" w:author="Camilo Andrés Díaz Gómez" w:date="2023-03-28T17:43:00Z">
                <w:pPr/>
              </w:pPrChange>
            </w:pPr>
          </w:p>
        </w:tc>
        <w:tc>
          <w:tcPr>
            <w:tcW w:w="0" w:type="dxa"/>
          </w:tcPr>
          <w:p w14:paraId="4C797397" w14:textId="7E337DBD" w:rsidR="00A17136" w:rsidRPr="002B569F" w:rsidDel="00AC7859" w:rsidRDefault="00A17136" w:rsidP="002B569F">
            <w:pPr>
              <w:rPr>
                <w:del w:id="6603" w:author="Steff Guzmán" w:date="2023-03-13T19:56:00Z"/>
                <w:rFonts w:cs="Times New Roman"/>
                <w:szCs w:val="24"/>
              </w:rPr>
              <w:pPrChange w:id="6604" w:author="Camilo Andrés Díaz Gómez" w:date="2023-03-28T17:43:00Z">
                <w:pPr/>
              </w:pPrChange>
            </w:pPr>
          </w:p>
        </w:tc>
        <w:tc>
          <w:tcPr>
            <w:tcW w:w="0" w:type="dxa"/>
          </w:tcPr>
          <w:p w14:paraId="6A543541" w14:textId="186BC9E0" w:rsidR="00A17136" w:rsidRPr="002B569F" w:rsidDel="00AC7859" w:rsidRDefault="00A17136" w:rsidP="002B569F">
            <w:pPr>
              <w:rPr>
                <w:del w:id="6605" w:author="Steff Guzmán" w:date="2023-03-13T19:56:00Z"/>
                <w:rFonts w:cs="Times New Roman"/>
                <w:szCs w:val="24"/>
              </w:rPr>
              <w:pPrChange w:id="6606" w:author="Camilo Andrés Díaz Gómez" w:date="2023-03-28T17:43:00Z">
                <w:pPr/>
              </w:pPrChange>
            </w:pPr>
          </w:p>
        </w:tc>
        <w:tc>
          <w:tcPr>
            <w:tcW w:w="0" w:type="dxa"/>
          </w:tcPr>
          <w:p w14:paraId="3B8BF0CE" w14:textId="7A2C66EB" w:rsidR="00A17136" w:rsidRPr="002B569F" w:rsidDel="00AC7859" w:rsidRDefault="00A17136" w:rsidP="002B569F">
            <w:pPr>
              <w:rPr>
                <w:del w:id="6607" w:author="Steff Guzmán" w:date="2023-03-13T19:56:00Z"/>
                <w:rFonts w:cs="Times New Roman"/>
                <w:szCs w:val="24"/>
              </w:rPr>
              <w:pPrChange w:id="6608" w:author="Camilo Andrés Díaz Gómez" w:date="2023-03-28T17:43:00Z">
                <w:pPr/>
              </w:pPrChange>
            </w:pPr>
          </w:p>
        </w:tc>
        <w:tc>
          <w:tcPr>
            <w:tcW w:w="0" w:type="dxa"/>
          </w:tcPr>
          <w:p w14:paraId="02A1E1C9" w14:textId="14754FB1" w:rsidR="00A17136" w:rsidRPr="002B569F" w:rsidDel="00AC7859" w:rsidRDefault="00A17136" w:rsidP="002B569F">
            <w:pPr>
              <w:rPr>
                <w:del w:id="6609" w:author="Steff Guzmán" w:date="2023-03-13T19:56:00Z"/>
                <w:rFonts w:cs="Times New Roman"/>
                <w:szCs w:val="24"/>
              </w:rPr>
              <w:pPrChange w:id="6610" w:author="Camilo Andrés Díaz Gómez" w:date="2023-03-28T17:43:00Z">
                <w:pPr/>
              </w:pPrChange>
            </w:pPr>
          </w:p>
        </w:tc>
        <w:tc>
          <w:tcPr>
            <w:tcW w:w="0" w:type="dxa"/>
          </w:tcPr>
          <w:p w14:paraId="175F926C" w14:textId="737EF8C3" w:rsidR="00A17136" w:rsidRPr="002B569F" w:rsidDel="00AC7859" w:rsidRDefault="00A17136" w:rsidP="002B569F">
            <w:pPr>
              <w:rPr>
                <w:del w:id="6611" w:author="Steff Guzmán" w:date="2023-03-13T19:56:00Z"/>
                <w:rFonts w:cs="Times New Roman"/>
                <w:szCs w:val="24"/>
              </w:rPr>
              <w:pPrChange w:id="6612" w:author="Camilo Andrés Díaz Gómez" w:date="2023-03-28T17:43:00Z">
                <w:pPr/>
              </w:pPrChange>
            </w:pPr>
          </w:p>
        </w:tc>
        <w:tc>
          <w:tcPr>
            <w:tcW w:w="0" w:type="dxa"/>
          </w:tcPr>
          <w:p w14:paraId="4880E7C4" w14:textId="691A4B45" w:rsidR="00A17136" w:rsidRPr="002B569F" w:rsidDel="00AC7859" w:rsidRDefault="00A17136" w:rsidP="002B569F">
            <w:pPr>
              <w:rPr>
                <w:del w:id="6613" w:author="Steff Guzmán" w:date="2023-03-13T19:56:00Z"/>
                <w:rFonts w:cs="Times New Roman"/>
                <w:szCs w:val="24"/>
              </w:rPr>
              <w:pPrChange w:id="6614" w:author="Camilo Andrés Díaz Gómez" w:date="2023-03-28T17:43:00Z">
                <w:pPr/>
              </w:pPrChange>
            </w:pPr>
          </w:p>
        </w:tc>
        <w:tc>
          <w:tcPr>
            <w:tcW w:w="0" w:type="dxa"/>
          </w:tcPr>
          <w:p w14:paraId="14483355" w14:textId="30C68EC7" w:rsidR="00A17136" w:rsidRPr="002B569F" w:rsidDel="00AC7859" w:rsidRDefault="00A17136" w:rsidP="002B569F">
            <w:pPr>
              <w:rPr>
                <w:del w:id="6615" w:author="Steff Guzmán" w:date="2023-03-13T19:56:00Z"/>
                <w:rFonts w:cs="Times New Roman"/>
                <w:szCs w:val="24"/>
              </w:rPr>
              <w:pPrChange w:id="6616" w:author="Camilo Andrés Díaz Gómez" w:date="2023-03-28T17:43:00Z">
                <w:pPr/>
              </w:pPrChange>
            </w:pPr>
          </w:p>
        </w:tc>
        <w:tc>
          <w:tcPr>
            <w:tcW w:w="0" w:type="dxa"/>
          </w:tcPr>
          <w:p w14:paraId="30E5F149" w14:textId="4C6033AC" w:rsidR="00A17136" w:rsidRPr="002B569F" w:rsidDel="00AC7859" w:rsidRDefault="00A17136" w:rsidP="002B569F">
            <w:pPr>
              <w:rPr>
                <w:del w:id="6617" w:author="Steff Guzmán" w:date="2023-03-13T19:56:00Z"/>
                <w:rFonts w:cs="Times New Roman"/>
                <w:szCs w:val="24"/>
              </w:rPr>
              <w:pPrChange w:id="6618" w:author="Camilo Andrés Díaz Gómez" w:date="2023-03-28T17:43:00Z">
                <w:pPr/>
              </w:pPrChange>
            </w:pPr>
          </w:p>
        </w:tc>
        <w:tc>
          <w:tcPr>
            <w:tcW w:w="0" w:type="dxa"/>
          </w:tcPr>
          <w:p w14:paraId="00665A36" w14:textId="21AB1CFC" w:rsidR="00A17136" w:rsidRPr="002B569F" w:rsidDel="00AC7859" w:rsidRDefault="00A17136" w:rsidP="002B569F">
            <w:pPr>
              <w:rPr>
                <w:del w:id="6619" w:author="Steff Guzmán" w:date="2023-03-13T19:56:00Z"/>
                <w:rFonts w:cs="Times New Roman"/>
                <w:szCs w:val="24"/>
              </w:rPr>
              <w:pPrChange w:id="6620" w:author="Camilo Andrés Díaz Gómez" w:date="2023-03-28T17:43:00Z">
                <w:pPr/>
              </w:pPrChange>
            </w:pPr>
          </w:p>
        </w:tc>
        <w:tc>
          <w:tcPr>
            <w:tcW w:w="0" w:type="dxa"/>
          </w:tcPr>
          <w:p w14:paraId="719F712D" w14:textId="3C83BEAC" w:rsidR="00A17136" w:rsidRPr="002B569F" w:rsidDel="00AC7859" w:rsidRDefault="00A17136" w:rsidP="002B569F">
            <w:pPr>
              <w:rPr>
                <w:del w:id="6621" w:author="Steff Guzmán" w:date="2023-03-13T19:56:00Z"/>
                <w:rFonts w:cs="Times New Roman"/>
                <w:szCs w:val="24"/>
              </w:rPr>
              <w:pPrChange w:id="6622" w:author="Camilo Andrés Díaz Gómez" w:date="2023-03-28T17:43:00Z">
                <w:pPr/>
              </w:pPrChange>
            </w:pPr>
          </w:p>
        </w:tc>
        <w:tc>
          <w:tcPr>
            <w:tcW w:w="0" w:type="dxa"/>
          </w:tcPr>
          <w:p w14:paraId="0CC5C7F5" w14:textId="25369F22" w:rsidR="00A17136" w:rsidRPr="002B569F" w:rsidDel="00AC7859" w:rsidRDefault="00A17136" w:rsidP="002B569F">
            <w:pPr>
              <w:rPr>
                <w:del w:id="6623" w:author="Steff Guzmán" w:date="2023-03-13T19:56:00Z"/>
                <w:rFonts w:cs="Times New Roman"/>
                <w:szCs w:val="24"/>
              </w:rPr>
              <w:pPrChange w:id="6624" w:author="Camilo Andrés Díaz Gómez" w:date="2023-03-28T17:43:00Z">
                <w:pPr/>
              </w:pPrChange>
            </w:pPr>
          </w:p>
        </w:tc>
        <w:tc>
          <w:tcPr>
            <w:tcW w:w="0" w:type="dxa"/>
          </w:tcPr>
          <w:p w14:paraId="1A94C691" w14:textId="3B839C3D" w:rsidR="00A17136" w:rsidRPr="002B569F" w:rsidDel="00AC7859" w:rsidRDefault="00A17136" w:rsidP="002B569F">
            <w:pPr>
              <w:rPr>
                <w:del w:id="6625" w:author="Steff Guzmán" w:date="2023-03-13T19:56:00Z"/>
                <w:rFonts w:cs="Times New Roman"/>
                <w:szCs w:val="24"/>
              </w:rPr>
              <w:pPrChange w:id="6626" w:author="Camilo Andrés Díaz Gómez" w:date="2023-03-28T17:43:00Z">
                <w:pPr/>
              </w:pPrChange>
            </w:pPr>
          </w:p>
        </w:tc>
        <w:tc>
          <w:tcPr>
            <w:tcW w:w="0" w:type="dxa"/>
          </w:tcPr>
          <w:p w14:paraId="589263DE" w14:textId="430DB58A" w:rsidR="00A17136" w:rsidRPr="002B569F" w:rsidDel="00AC7859" w:rsidRDefault="00A17136" w:rsidP="002B569F">
            <w:pPr>
              <w:rPr>
                <w:del w:id="6627" w:author="Steff Guzmán" w:date="2023-03-13T19:56:00Z"/>
                <w:rFonts w:cs="Times New Roman"/>
                <w:szCs w:val="24"/>
              </w:rPr>
              <w:pPrChange w:id="6628" w:author="Camilo Andrés Díaz Gómez" w:date="2023-03-28T17:43:00Z">
                <w:pPr/>
              </w:pPrChange>
            </w:pPr>
          </w:p>
        </w:tc>
      </w:tr>
      <w:tr w:rsidR="002B569F" w:rsidRPr="002B569F" w:rsidDel="00AC7859" w14:paraId="55607D6E" w14:textId="77777777" w:rsidTr="005A4444">
        <w:trPr>
          <w:del w:id="6629" w:author="Steff Guzmán" w:date="2023-03-13T19:56:00Z"/>
        </w:trPr>
        <w:tc>
          <w:tcPr>
            <w:tcW w:w="0" w:type="dxa"/>
          </w:tcPr>
          <w:p w14:paraId="51354D3C" w14:textId="6C29CCE6"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630" w:author="Steff Guzmán" w:date="2023-03-13T19:56:00Z"/>
                <w:rFonts w:cs="Times New Roman"/>
                <w:color w:val="auto"/>
                <w:szCs w:val="24"/>
              </w:rPr>
              <w:pPrChange w:id="6631"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632"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33" w:author="Steff Guzmán" w:date="2023-03-13T19:56:00Z"/>
                <w:rFonts w:cs="Times New Roman"/>
                <w:szCs w:val="24"/>
              </w:rPr>
              <w:pPrChange w:id="663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shd w:val="clear" w:color="auto" w:fill="D9E2F3" w:themeFill="accent1" w:themeFillTint="33"/>
          </w:tcPr>
          <w:p w14:paraId="3DFBF98C" w14:textId="321649F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35" w:author="Steff Guzmán" w:date="2023-03-13T19:56:00Z"/>
                <w:rFonts w:cs="Times New Roman"/>
                <w:szCs w:val="24"/>
              </w:rPr>
              <w:pPrChange w:id="663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637"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38" w:author="Steff Guzmán" w:date="2023-03-13T19:56:00Z"/>
                <w:rFonts w:cs="Times New Roman"/>
                <w:szCs w:val="24"/>
              </w:rPr>
              <w:pPrChange w:id="663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640"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41" w:author="Steff Guzmán" w:date="2023-03-13T19:56:00Z"/>
                <w:rFonts w:cs="Times New Roman"/>
                <w:szCs w:val="24"/>
              </w:rPr>
              <w:pPrChange w:id="664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643"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44" w:author="Steff Guzmán" w:date="2023-03-13T19:56:00Z"/>
                <w:rFonts w:cs="Times New Roman"/>
                <w:szCs w:val="24"/>
              </w:rPr>
              <w:pPrChange w:id="664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2A95C90" w14:textId="759D31B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46" w:author="Steff Guzmán" w:date="2023-03-13T19:56:00Z"/>
                <w:rFonts w:cs="Times New Roman"/>
                <w:szCs w:val="24"/>
              </w:rPr>
              <w:pPrChange w:id="664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5650BCB4" w14:textId="2A88FEA4"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48" w:author="Steff Guzmán" w:date="2023-03-13T19:56:00Z"/>
                <w:rFonts w:cs="Times New Roman"/>
                <w:szCs w:val="24"/>
              </w:rPr>
              <w:pPrChange w:id="664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2642EAA" w14:textId="649DA63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50" w:author="Steff Guzmán" w:date="2023-03-13T19:56:00Z"/>
                <w:rFonts w:cs="Times New Roman"/>
                <w:szCs w:val="24"/>
              </w:rPr>
              <w:pPrChange w:id="665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85F1178" w14:textId="0EFEF84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52" w:author="Steff Guzmán" w:date="2023-03-13T19:56:00Z"/>
                <w:rFonts w:cs="Times New Roman"/>
                <w:szCs w:val="24"/>
              </w:rPr>
              <w:pPrChange w:id="665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22DD6AD" w14:textId="66889E2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54" w:author="Steff Guzmán" w:date="2023-03-13T19:56:00Z"/>
                <w:rFonts w:cs="Times New Roman"/>
                <w:szCs w:val="24"/>
              </w:rPr>
              <w:pPrChange w:id="665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3917985" w14:textId="2227310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56" w:author="Steff Guzmán" w:date="2023-03-13T19:56:00Z"/>
                <w:rFonts w:cs="Times New Roman"/>
                <w:szCs w:val="24"/>
              </w:rPr>
              <w:pPrChange w:id="665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EEFD8E1" w14:textId="548FC51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58" w:author="Steff Guzmán" w:date="2023-03-13T19:56:00Z"/>
                <w:rFonts w:cs="Times New Roman"/>
                <w:szCs w:val="24"/>
              </w:rPr>
              <w:pPrChange w:id="665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260096D" w14:textId="2A89A388"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60" w:author="Steff Guzmán" w:date="2023-03-13T19:56:00Z"/>
                <w:rFonts w:cs="Times New Roman"/>
                <w:szCs w:val="24"/>
              </w:rPr>
              <w:pPrChange w:id="666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95684B1" w14:textId="7D53628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62" w:author="Steff Guzmán" w:date="2023-03-13T19:56:00Z"/>
                <w:rFonts w:cs="Times New Roman"/>
                <w:szCs w:val="24"/>
              </w:rPr>
              <w:pPrChange w:id="666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72D824D" w14:textId="02F707B9"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64" w:author="Steff Guzmán" w:date="2023-03-13T19:56:00Z"/>
                <w:rFonts w:cs="Times New Roman"/>
                <w:szCs w:val="24"/>
              </w:rPr>
              <w:pPrChange w:id="666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7EC6B28" w14:textId="59EFE64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666" w:author="Steff Guzmán" w:date="2023-03-13T19:56:00Z"/>
                <w:rFonts w:cs="Times New Roman"/>
                <w:szCs w:val="24"/>
              </w:rPr>
              <w:pPrChange w:id="666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71B8C325" w14:textId="77777777" w:rsidTr="005A4444">
        <w:trPr>
          <w:del w:id="6668" w:author="Steff Guzmán" w:date="2023-03-13T19:56:00Z"/>
        </w:trPr>
        <w:tc>
          <w:tcPr>
            <w:tcW w:w="0" w:type="dxa"/>
          </w:tcPr>
          <w:p w14:paraId="4B5F673F" w14:textId="70E49345"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669" w:author="Steff Guzmán" w:date="2023-03-13T19:56:00Z"/>
                <w:rFonts w:cs="Times New Roman"/>
                <w:color w:val="auto"/>
                <w:szCs w:val="24"/>
              </w:rPr>
              <w:pPrChange w:id="6670"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671"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rsidP="002B569F">
            <w:pPr>
              <w:rPr>
                <w:del w:id="6672" w:author="Steff Guzmán" w:date="2023-03-13T19:56:00Z"/>
                <w:rFonts w:cs="Times New Roman"/>
                <w:szCs w:val="24"/>
              </w:rPr>
              <w:pPrChange w:id="6673" w:author="Camilo Andrés Díaz Gómez" w:date="2023-03-28T17:43:00Z">
                <w:pPr/>
              </w:pPrChange>
            </w:pPr>
          </w:p>
        </w:tc>
        <w:tc>
          <w:tcPr>
            <w:tcW w:w="0" w:type="dxa"/>
          </w:tcPr>
          <w:p w14:paraId="39D3F3DA" w14:textId="7A32521E" w:rsidR="00A17136" w:rsidRPr="002B569F" w:rsidDel="00AC7859" w:rsidRDefault="00A17136" w:rsidP="002B569F">
            <w:pPr>
              <w:rPr>
                <w:del w:id="6674" w:author="Steff Guzmán" w:date="2023-03-13T19:56:00Z"/>
                <w:rFonts w:cs="Times New Roman"/>
                <w:szCs w:val="24"/>
              </w:rPr>
              <w:pPrChange w:id="6675" w:author="Camilo Andrés Díaz Gómez" w:date="2023-03-28T17:43:00Z">
                <w:pPr/>
              </w:pPrChange>
            </w:pPr>
          </w:p>
        </w:tc>
        <w:tc>
          <w:tcPr>
            <w:tcW w:w="0" w:type="dxa"/>
            <w:shd w:val="clear" w:color="auto" w:fill="D9E2F3" w:themeFill="accent1" w:themeFillTint="33"/>
          </w:tcPr>
          <w:p w14:paraId="133EC239" w14:textId="4F88D9CF" w:rsidR="00A17136" w:rsidRPr="002B569F" w:rsidDel="00AC7859" w:rsidRDefault="00A17136" w:rsidP="002B569F">
            <w:pPr>
              <w:rPr>
                <w:del w:id="6676" w:author="Steff Guzmán" w:date="2023-03-13T19:56:00Z"/>
                <w:rFonts w:cs="Times New Roman"/>
                <w:szCs w:val="24"/>
              </w:rPr>
              <w:pPrChange w:id="6677" w:author="Camilo Andrés Díaz Gómez" w:date="2023-03-28T17:43:00Z">
                <w:pPr/>
              </w:pPrChange>
            </w:pPr>
            <w:del w:id="6678"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rsidP="002B569F">
            <w:pPr>
              <w:rPr>
                <w:del w:id="6679" w:author="Steff Guzmán" w:date="2023-03-13T19:56:00Z"/>
                <w:rFonts w:cs="Times New Roman"/>
                <w:szCs w:val="24"/>
              </w:rPr>
              <w:pPrChange w:id="6680" w:author="Camilo Andrés Díaz Gómez" w:date="2023-03-28T17:43:00Z">
                <w:pPr/>
              </w:pPrChange>
            </w:pPr>
            <w:del w:id="6681"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rsidP="002B569F">
            <w:pPr>
              <w:rPr>
                <w:del w:id="6682" w:author="Steff Guzmán" w:date="2023-03-13T19:56:00Z"/>
                <w:rFonts w:cs="Times New Roman"/>
                <w:szCs w:val="24"/>
              </w:rPr>
              <w:pPrChange w:id="6683" w:author="Camilo Andrés Díaz Gómez" w:date="2023-03-28T17:43:00Z">
                <w:pPr/>
              </w:pPrChange>
            </w:pPr>
          </w:p>
        </w:tc>
        <w:tc>
          <w:tcPr>
            <w:tcW w:w="0" w:type="dxa"/>
          </w:tcPr>
          <w:p w14:paraId="2D2C3537" w14:textId="1F40B03E" w:rsidR="00A17136" w:rsidRPr="002B569F" w:rsidDel="00AC7859" w:rsidRDefault="00A17136" w:rsidP="002B569F">
            <w:pPr>
              <w:rPr>
                <w:del w:id="6684" w:author="Steff Guzmán" w:date="2023-03-13T19:56:00Z"/>
                <w:rFonts w:cs="Times New Roman"/>
                <w:szCs w:val="24"/>
              </w:rPr>
              <w:pPrChange w:id="6685" w:author="Camilo Andrés Díaz Gómez" w:date="2023-03-28T17:43:00Z">
                <w:pPr/>
              </w:pPrChange>
            </w:pPr>
          </w:p>
        </w:tc>
        <w:tc>
          <w:tcPr>
            <w:tcW w:w="0" w:type="dxa"/>
          </w:tcPr>
          <w:p w14:paraId="14024BB6" w14:textId="0FB5EBE8" w:rsidR="00A17136" w:rsidRPr="002B569F" w:rsidDel="00AC7859" w:rsidRDefault="00A17136" w:rsidP="002B569F">
            <w:pPr>
              <w:rPr>
                <w:del w:id="6686" w:author="Steff Guzmán" w:date="2023-03-13T19:56:00Z"/>
                <w:rFonts w:cs="Times New Roman"/>
                <w:szCs w:val="24"/>
              </w:rPr>
              <w:pPrChange w:id="6687" w:author="Camilo Andrés Díaz Gómez" w:date="2023-03-28T17:43:00Z">
                <w:pPr/>
              </w:pPrChange>
            </w:pPr>
          </w:p>
        </w:tc>
        <w:tc>
          <w:tcPr>
            <w:tcW w:w="0" w:type="dxa"/>
          </w:tcPr>
          <w:p w14:paraId="371F3898" w14:textId="5127CB4B" w:rsidR="00A17136" w:rsidRPr="002B569F" w:rsidDel="00AC7859" w:rsidRDefault="00A17136" w:rsidP="002B569F">
            <w:pPr>
              <w:rPr>
                <w:del w:id="6688" w:author="Steff Guzmán" w:date="2023-03-13T19:56:00Z"/>
                <w:rFonts w:cs="Times New Roman"/>
                <w:szCs w:val="24"/>
              </w:rPr>
              <w:pPrChange w:id="6689" w:author="Camilo Andrés Díaz Gómez" w:date="2023-03-28T17:43:00Z">
                <w:pPr/>
              </w:pPrChange>
            </w:pPr>
          </w:p>
        </w:tc>
        <w:tc>
          <w:tcPr>
            <w:tcW w:w="0" w:type="dxa"/>
          </w:tcPr>
          <w:p w14:paraId="43CAF0E4" w14:textId="7EAED5EF" w:rsidR="00A17136" w:rsidRPr="002B569F" w:rsidDel="00AC7859" w:rsidRDefault="00A17136" w:rsidP="002B569F">
            <w:pPr>
              <w:rPr>
                <w:del w:id="6690" w:author="Steff Guzmán" w:date="2023-03-13T19:56:00Z"/>
                <w:rFonts w:cs="Times New Roman"/>
                <w:szCs w:val="24"/>
              </w:rPr>
              <w:pPrChange w:id="6691" w:author="Camilo Andrés Díaz Gómez" w:date="2023-03-28T17:43:00Z">
                <w:pPr/>
              </w:pPrChange>
            </w:pPr>
          </w:p>
        </w:tc>
        <w:tc>
          <w:tcPr>
            <w:tcW w:w="0" w:type="dxa"/>
          </w:tcPr>
          <w:p w14:paraId="5B883437" w14:textId="14521BED" w:rsidR="00A17136" w:rsidRPr="002B569F" w:rsidDel="00AC7859" w:rsidRDefault="00A17136" w:rsidP="002B569F">
            <w:pPr>
              <w:rPr>
                <w:del w:id="6692" w:author="Steff Guzmán" w:date="2023-03-13T19:56:00Z"/>
                <w:rFonts w:cs="Times New Roman"/>
                <w:szCs w:val="24"/>
              </w:rPr>
              <w:pPrChange w:id="6693" w:author="Camilo Andrés Díaz Gómez" w:date="2023-03-28T17:43:00Z">
                <w:pPr/>
              </w:pPrChange>
            </w:pPr>
          </w:p>
        </w:tc>
        <w:tc>
          <w:tcPr>
            <w:tcW w:w="0" w:type="dxa"/>
          </w:tcPr>
          <w:p w14:paraId="13481692" w14:textId="2D060E5E" w:rsidR="00A17136" w:rsidRPr="002B569F" w:rsidDel="00AC7859" w:rsidRDefault="00A17136" w:rsidP="002B569F">
            <w:pPr>
              <w:rPr>
                <w:del w:id="6694" w:author="Steff Guzmán" w:date="2023-03-13T19:56:00Z"/>
                <w:rFonts w:cs="Times New Roman"/>
                <w:szCs w:val="24"/>
              </w:rPr>
              <w:pPrChange w:id="6695" w:author="Camilo Andrés Díaz Gómez" w:date="2023-03-28T17:43:00Z">
                <w:pPr/>
              </w:pPrChange>
            </w:pPr>
          </w:p>
        </w:tc>
        <w:tc>
          <w:tcPr>
            <w:tcW w:w="0" w:type="dxa"/>
          </w:tcPr>
          <w:p w14:paraId="4F96AACA" w14:textId="5C61F99F" w:rsidR="00A17136" w:rsidRPr="002B569F" w:rsidDel="00AC7859" w:rsidRDefault="00A17136" w:rsidP="002B569F">
            <w:pPr>
              <w:rPr>
                <w:del w:id="6696" w:author="Steff Guzmán" w:date="2023-03-13T19:56:00Z"/>
                <w:rFonts w:cs="Times New Roman"/>
                <w:szCs w:val="24"/>
              </w:rPr>
              <w:pPrChange w:id="6697" w:author="Camilo Andrés Díaz Gómez" w:date="2023-03-28T17:43:00Z">
                <w:pPr/>
              </w:pPrChange>
            </w:pPr>
          </w:p>
        </w:tc>
        <w:tc>
          <w:tcPr>
            <w:tcW w:w="0" w:type="dxa"/>
          </w:tcPr>
          <w:p w14:paraId="6222F9B9" w14:textId="35B241EC" w:rsidR="00A17136" w:rsidRPr="002B569F" w:rsidDel="00AC7859" w:rsidRDefault="00A17136" w:rsidP="002B569F">
            <w:pPr>
              <w:rPr>
                <w:del w:id="6698" w:author="Steff Guzmán" w:date="2023-03-13T19:56:00Z"/>
                <w:rFonts w:cs="Times New Roman"/>
                <w:szCs w:val="24"/>
              </w:rPr>
              <w:pPrChange w:id="6699" w:author="Camilo Andrés Díaz Gómez" w:date="2023-03-28T17:43:00Z">
                <w:pPr/>
              </w:pPrChange>
            </w:pPr>
          </w:p>
        </w:tc>
        <w:tc>
          <w:tcPr>
            <w:tcW w:w="0" w:type="dxa"/>
          </w:tcPr>
          <w:p w14:paraId="72D30F16" w14:textId="1297C990" w:rsidR="00A17136" w:rsidRPr="002B569F" w:rsidDel="00AC7859" w:rsidRDefault="00A17136" w:rsidP="002B569F">
            <w:pPr>
              <w:rPr>
                <w:del w:id="6700" w:author="Steff Guzmán" w:date="2023-03-13T19:56:00Z"/>
                <w:rFonts w:cs="Times New Roman"/>
                <w:szCs w:val="24"/>
              </w:rPr>
              <w:pPrChange w:id="6701" w:author="Camilo Andrés Díaz Gómez" w:date="2023-03-28T17:43:00Z">
                <w:pPr/>
              </w:pPrChange>
            </w:pPr>
          </w:p>
        </w:tc>
        <w:tc>
          <w:tcPr>
            <w:tcW w:w="0" w:type="dxa"/>
          </w:tcPr>
          <w:p w14:paraId="25F6B9E0" w14:textId="641C5015" w:rsidR="00A17136" w:rsidRPr="002B569F" w:rsidDel="00AC7859" w:rsidRDefault="00A17136" w:rsidP="002B569F">
            <w:pPr>
              <w:rPr>
                <w:del w:id="6702" w:author="Steff Guzmán" w:date="2023-03-13T19:56:00Z"/>
                <w:rFonts w:cs="Times New Roman"/>
                <w:szCs w:val="24"/>
              </w:rPr>
              <w:pPrChange w:id="6703" w:author="Camilo Andrés Díaz Gómez" w:date="2023-03-28T17:43:00Z">
                <w:pPr/>
              </w:pPrChange>
            </w:pPr>
          </w:p>
        </w:tc>
        <w:tc>
          <w:tcPr>
            <w:tcW w:w="0" w:type="dxa"/>
          </w:tcPr>
          <w:p w14:paraId="05459C06" w14:textId="2D392D5E" w:rsidR="00A17136" w:rsidRPr="002B569F" w:rsidDel="00AC7859" w:rsidRDefault="00A17136" w:rsidP="002B569F">
            <w:pPr>
              <w:rPr>
                <w:del w:id="6704" w:author="Steff Guzmán" w:date="2023-03-13T19:56:00Z"/>
                <w:rFonts w:cs="Times New Roman"/>
                <w:szCs w:val="24"/>
              </w:rPr>
              <w:pPrChange w:id="6705" w:author="Camilo Andrés Díaz Gómez" w:date="2023-03-28T17:43:00Z">
                <w:pPr/>
              </w:pPrChange>
            </w:pPr>
          </w:p>
        </w:tc>
      </w:tr>
      <w:tr w:rsidR="002B569F" w:rsidRPr="002B569F" w:rsidDel="00AC7859" w14:paraId="582348A4" w14:textId="77777777" w:rsidTr="005A4444">
        <w:trPr>
          <w:del w:id="6706" w:author="Steff Guzmán" w:date="2023-03-13T19:56:00Z"/>
        </w:trPr>
        <w:tc>
          <w:tcPr>
            <w:tcW w:w="0" w:type="dxa"/>
          </w:tcPr>
          <w:p w14:paraId="5D69C92E" w14:textId="503949D9"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707" w:author="Steff Guzmán" w:date="2023-03-13T19:56:00Z"/>
                <w:rFonts w:cs="Times New Roman"/>
                <w:color w:val="auto"/>
                <w:szCs w:val="24"/>
              </w:rPr>
              <w:pPrChange w:id="6708"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709"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10" w:author="Steff Guzmán" w:date="2023-03-13T19:56:00Z"/>
                <w:rFonts w:cs="Times New Roman"/>
                <w:szCs w:val="24"/>
              </w:rPr>
              <w:pPrChange w:id="671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8D31FF0" w14:textId="757DAEC4"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12" w:author="Steff Guzmán" w:date="2023-03-13T19:56:00Z"/>
                <w:rFonts w:cs="Times New Roman"/>
                <w:szCs w:val="24"/>
              </w:rPr>
              <w:pPrChange w:id="671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667D0929" w14:textId="71A6889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14" w:author="Steff Guzmán" w:date="2023-03-13T19:56:00Z"/>
                <w:rFonts w:cs="Times New Roman"/>
                <w:szCs w:val="24"/>
              </w:rPr>
              <w:pPrChange w:id="671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shd w:val="clear" w:color="auto" w:fill="D9E2F3" w:themeFill="accent1" w:themeFillTint="33"/>
          </w:tcPr>
          <w:p w14:paraId="65D554F7" w14:textId="657CE84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16" w:author="Steff Guzmán" w:date="2023-03-13T19:56:00Z"/>
                <w:rFonts w:cs="Times New Roman"/>
                <w:szCs w:val="24"/>
              </w:rPr>
              <w:pPrChange w:id="671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718"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19" w:author="Steff Guzmán" w:date="2023-03-13T19:56:00Z"/>
                <w:rFonts w:cs="Times New Roman"/>
                <w:szCs w:val="24"/>
              </w:rPr>
              <w:pPrChange w:id="672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5CFAA57" w14:textId="1147AE6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21" w:author="Steff Guzmán" w:date="2023-03-13T19:56:00Z"/>
                <w:rFonts w:cs="Times New Roman"/>
                <w:szCs w:val="24"/>
              </w:rPr>
              <w:pPrChange w:id="672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AC67CE9" w14:textId="05FA457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23" w:author="Steff Guzmán" w:date="2023-03-13T19:56:00Z"/>
                <w:rFonts w:cs="Times New Roman"/>
                <w:szCs w:val="24"/>
              </w:rPr>
              <w:pPrChange w:id="672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BB2BE0C" w14:textId="6D489C5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25" w:author="Steff Guzmán" w:date="2023-03-13T19:56:00Z"/>
                <w:rFonts w:cs="Times New Roman"/>
                <w:szCs w:val="24"/>
              </w:rPr>
              <w:pPrChange w:id="672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1331D689" w14:textId="15A347F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27" w:author="Steff Guzmán" w:date="2023-03-13T19:56:00Z"/>
                <w:rFonts w:cs="Times New Roman"/>
                <w:szCs w:val="24"/>
              </w:rPr>
              <w:pPrChange w:id="672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A000920" w14:textId="340DBBB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29" w:author="Steff Guzmán" w:date="2023-03-13T19:56:00Z"/>
                <w:rFonts w:cs="Times New Roman"/>
                <w:szCs w:val="24"/>
              </w:rPr>
              <w:pPrChange w:id="673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6E6B1C24" w14:textId="0DE6DFD4"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31" w:author="Steff Guzmán" w:date="2023-03-13T19:56:00Z"/>
                <w:rFonts w:cs="Times New Roman"/>
                <w:szCs w:val="24"/>
              </w:rPr>
              <w:pPrChange w:id="673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1E237350" w14:textId="6D25900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33" w:author="Steff Guzmán" w:date="2023-03-13T19:56:00Z"/>
                <w:rFonts w:cs="Times New Roman"/>
                <w:szCs w:val="24"/>
              </w:rPr>
              <w:pPrChange w:id="673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510B7CA2" w14:textId="5512FF0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35" w:author="Steff Guzmán" w:date="2023-03-13T19:56:00Z"/>
                <w:rFonts w:cs="Times New Roman"/>
                <w:szCs w:val="24"/>
              </w:rPr>
              <w:pPrChange w:id="673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0B93203" w14:textId="54CDDED8"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37" w:author="Steff Guzmán" w:date="2023-03-13T19:56:00Z"/>
                <w:rFonts w:cs="Times New Roman"/>
                <w:szCs w:val="24"/>
              </w:rPr>
              <w:pPrChange w:id="673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1BC06ACB" w14:textId="78EAEC9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39" w:author="Steff Guzmán" w:date="2023-03-13T19:56:00Z"/>
                <w:rFonts w:cs="Times New Roman"/>
                <w:szCs w:val="24"/>
              </w:rPr>
              <w:pPrChange w:id="674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3FCDAF15" w14:textId="678455A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41" w:author="Steff Guzmán" w:date="2023-03-13T19:56:00Z"/>
                <w:rFonts w:cs="Times New Roman"/>
                <w:szCs w:val="24"/>
              </w:rPr>
              <w:pPrChange w:id="674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5CA6B27D" w14:textId="77777777" w:rsidTr="005A4444">
        <w:trPr>
          <w:del w:id="6743" w:author="Steff Guzmán" w:date="2023-03-13T19:56:00Z"/>
        </w:trPr>
        <w:tc>
          <w:tcPr>
            <w:tcW w:w="0" w:type="dxa"/>
          </w:tcPr>
          <w:p w14:paraId="55B8BD66" w14:textId="112CAF91"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744" w:author="Steff Guzmán" w:date="2023-03-13T19:56:00Z"/>
                <w:rFonts w:cs="Times New Roman"/>
                <w:color w:val="auto"/>
                <w:szCs w:val="24"/>
              </w:rPr>
              <w:pPrChange w:id="6745"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746"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rsidP="002B569F">
            <w:pPr>
              <w:rPr>
                <w:del w:id="6747" w:author="Steff Guzmán" w:date="2023-03-13T19:56:00Z"/>
                <w:rFonts w:cs="Times New Roman"/>
                <w:szCs w:val="24"/>
              </w:rPr>
              <w:pPrChange w:id="6748" w:author="Camilo Andrés Díaz Gómez" w:date="2023-03-28T17:43:00Z">
                <w:pPr/>
              </w:pPrChange>
            </w:pPr>
          </w:p>
        </w:tc>
        <w:tc>
          <w:tcPr>
            <w:tcW w:w="0" w:type="dxa"/>
          </w:tcPr>
          <w:p w14:paraId="58EE807F" w14:textId="1D8A22D5" w:rsidR="00A17136" w:rsidRPr="002B569F" w:rsidDel="00AC7859" w:rsidRDefault="00A17136" w:rsidP="002B569F">
            <w:pPr>
              <w:rPr>
                <w:del w:id="6749" w:author="Steff Guzmán" w:date="2023-03-13T19:56:00Z"/>
                <w:rFonts w:cs="Times New Roman"/>
                <w:szCs w:val="24"/>
              </w:rPr>
              <w:pPrChange w:id="6750" w:author="Camilo Andrés Díaz Gómez" w:date="2023-03-28T17:43:00Z">
                <w:pPr/>
              </w:pPrChange>
            </w:pPr>
          </w:p>
        </w:tc>
        <w:tc>
          <w:tcPr>
            <w:tcW w:w="0" w:type="dxa"/>
          </w:tcPr>
          <w:p w14:paraId="50C46C77" w14:textId="5767122E" w:rsidR="00A17136" w:rsidRPr="002B569F" w:rsidDel="00AC7859" w:rsidRDefault="00A17136" w:rsidP="002B569F">
            <w:pPr>
              <w:rPr>
                <w:del w:id="6751" w:author="Steff Guzmán" w:date="2023-03-13T19:56:00Z"/>
                <w:rFonts w:cs="Times New Roman"/>
                <w:szCs w:val="24"/>
              </w:rPr>
              <w:pPrChange w:id="6752" w:author="Camilo Andrés Díaz Gómez" w:date="2023-03-28T17:43:00Z">
                <w:pPr/>
              </w:pPrChange>
            </w:pPr>
          </w:p>
        </w:tc>
        <w:tc>
          <w:tcPr>
            <w:tcW w:w="0" w:type="dxa"/>
            <w:shd w:val="clear" w:color="auto" w:fill="D9E2F3" w:themeFill="accent1" w:themeFillTint="33"/>
          </w:tcPr>
          <w:p w14:paraId="1A81F364" w14:textId="06C46EDF" w:rsidR="00A17136" w:rsidRPr="002B569F" w:rsidDel="00AC7859" w:rsidRDefault="00A17136" w:rsidP="002B569F">
            <w:pPr>
              <w:rPr>
                <w:del w:id="6753" w:author="Steff Guzmán" w:date="2023-03-13T19:56:00Z"/>
                <w:rFonts w:cs="Times New Roman"/>
                <w:szCs w:val="24"/>
              </w:rPr>
              <w:pPrChange w:id="6754" w:author="Camilo Andrés Díaz Gómez" w:date="2023-03-28T17:43:00Z">
                <w:pPr/>
              </w:pPrChange>
            </w:pPr>
            <w:del w:id="6755"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rsidP="002B569F">
            <w:pPr>
              <w:rPr>
                <w:del w:id="6756" w:author="Steff Guzmán" w:date="2023-03-13T19:56:00Z"/>
                <w:rFonts w:cs="Times New Roman"/>
                <w:szCs w:val="24"/>
              </w:rPr>
              <w:pPrChange w:id="6757" w:author="Camilo Andrés Díaz Gómez" w:date="2023-03-28T17:43:00Z">
                <w:pPr/>
              </w:pPrChange>
            </w:pPr>
          </w:p>
        </w:tc>
        <w:tc>
          <w:tcPr>
            <w:tcW w:w="0" w:type="dxa"/>
          </w:tcPr>
          <w:p w14:paraId="1D5851DF" w14:textId="3AC1F136" w:rsidR="00A17136" w:rsidRPr="002B569F" w:rsidDel="00AC7859" w:rsidRDefault="00A17136" w:rsidP="002B569F">
            <w:pPr>
              <w:rPr>
                <w:del w:id="6758" w:author="Steff Guzmán" w:date="2023-03-13T19:56:00Z"/>
                <w:rFonts w:cs="Times New Roman"/>
                <w:szCs w:val="24"/>
              </w:rPr>
              <w:pPrChange w:id="6759" w:author="Camilo Andrés Díaz Gómez" w:date="2023-03-28T17:43:00Z">
                <w:pPr/>
              </w:pPrChange>
            </w:pPr>
          </w:p>
        </w:tc>
        <w:tc>
          <w:tcPr>
            <w:tcW w:w="0" w:type="dxa"/>
          </w:tcPr>
          <w:p w14:paraId="6049A975" w14:textId="3D4F8221" w:rsidR="00A17136" w:rsidRPr="002B569F" w:rsidDel="00AC7859" w:rsidRDefault="00A17136" w:rsidP="002B569F">
            <w:pPr>
              <w:rPr>
                <w:del w:id="6760" w:author="Steff Guzmán" w:date="2023-03-13T19:56:00Z"/>
                <w:rFonts w:cs="Times New Roman"/>
                <w:szCs w:val="24"/>
              </w:rPr>
              <w:pPrChange w:id="6761" w:author="Camilo Andrés Díaz Gómez" w:date="2023-03-28T17:43:00Z">
                <w:pPr/>
              </w:pPrChange>
            </w:pPr>
          </w:p>
        </w:tc>
        <w:tc>
          <w:tcPr>
            <w:tcW w:w="0" w:type="dxa"/>
          </w:tcPr>
          <w:p w14:paraId="04F6D85B" w14:textId="2E3FF9D7" w:rsidR="00A17136" w:rsidRPr="002B569F" w:rsidDel="00AC7859" w:rsidRDefault="00A17136" w:rsidP="002B569F">
            <w:pPr>
              <w:rPr>
                <w:del w:id="6762" w:author="Steff Guzmán" w:date="2023-03-13T19:56:00Z"/>
                <w:rFonts w:cs="Times New Roman"/>
                <w:szCs w:val="24"/>
              </w:rPr>
              <w:pPrChange w:id="6763" w:author="Camilo Andrés Díaz Gómez" w:date="2023-03-28T17:43:00Z">
                <w:pPr/>
              </w:pPrChange>
            </w:pPr>
          </w:p>
        </w:tc>
        <w:tc>
          <w:tcPr>
            <w:tcW w:w="0" w:type="dxa"/>
          </w:tcPr>
          <w:p w14:paraId="0CD6CF49" w14:textId="67607C61" w:rsidR="00A17136" w:rsidRPr="002B569F" w:rsidDel="00AC7859" w:rsidRDefault="00A17136" w:rsidP="002B569F">
            <w:pPr>
              <w:rPr>
                <w:del w:id="6764" w:author="Steff Guzmán" w:date="2023-03-13T19:56:00Z"/>
                <w:rFonts w:cs="Times New Roman"/>
                <w:szCs w:val="24"/>
              </w:rPr>
              <w:pPrChange w:id="6765" w:author="Camilo Andrés Díaz Gómez" w:date="2023-03-28T17:43:00Z">
                <w:pPr/>
              </w:pPrChange>
            </w:pPr>
          </w:p>
        </w:tc>
        <w:tc>
          <w:tcPr>
            <w:tcW w:w="0" w:type="dxa"/>
          </w:tcPr>
          <w:p w14:paraId="27DAEE26" w14:textId="7B9075D1" w:rsidR="00A17136" w:rsidRPr="002B569F" w:rsidDel="00AC7859" w:rsidRDefault="00A17136" w:rsidP="002B569F">
            <w:pPr>
              <w:rPr>
                <w:del w:id="6766" w:author="Steff Guzmán" w:date="2023-03-13T19:56:00Z"/>
                <w:rFonts w:cs="Times New Roman"/>
                <w:szCs w:val="24"/>
              </w:rPr>
              <w:pPrChange w:id="6767" w:author="Camilo Andrés Díaz Gómez" w:date="2023-03-28T17:43:00Z">
                <w:pPr/>
              </w:pPrChange>
            </w:pPr>
          </w:p>
        </w:tc>
        <w:tc>
          <w:tcPr>
            <w:tcW w:w="0" w:type="dxa"/>
          </w:tcPr>
          <w:p w14:paraId="14EEFE5A" w14:textId="7004D84C" w:rsidR="00A17136" w:rsidRPr="002B569F" w:rsidDel="00AC7859" w:rsidRDefault="00A17136" w:rsidP="002B569F">
            <w:pPr>
              <w:rPr>
                <w:del w:id="6768" w:author="Steff Guzmán" w:date="2023-03-13T19:56:00Z"/>
                <w:rFonts w:cs="Times New Roman"/>
                <w:szCs w:val="24"/>
              </w:rPr>
              <w:pPrChange w:id="6769" w:author="Camilo Andrés Díaz Gómez" w:date="2023-03-28T17:43:00Z">
                <w:pPr/>
              </w:pPrChange>
            </w:pPr>
          </w:p>
        </w:tc>
        <w:tc>
          <w:tcPr>
            <w:tcW w:w="0" w:type="dxa"/>
          </w:tcPr>
          <w:p w14:paraId="2FA06E4E" w14:textId="04EAC1BE" w:rsidR="00A17136" w:rsidRPr="002B569F" w:rsidDel="00AC7859" w:rsidRDefault="00A17136" w:rsidP="002B569F">
            <w:pPr>
              <w:rPr>
                <w:del w:id="6770" w:author="Steff Guzmán" w:date="2023-03-13T19:56:00Z"/>
                <w:rFonts w:cs="Times New Roman"/>
                <w:szCs w:val="24"/>
              </w:rPr>
              <w:pPrChange w:id="6771" w:author="Camilo Andrés Díaz Gómez" w:date="2023-03-28T17:43:00Z">
                <w:pPr/>
              </w:pPrChange>
            </w:pPr>
          </w:p>
        </w:tc>
        <w:tc>
          <w:tcPr>
            <w:tcW w:w="0" w:type="dxa"/>
          </w:tcPr>
          <w:p w14:paraId="38B4753C" w14:textId="3D173951" w:rsidR="00A17136" w:rsidRPr="002B569F" w:rsidDel="00AC7859" w:rsidRDefault="00A17136" w:rsidP="002B569F">
            <w:pPr>
              <w:rPr>
                <w:del w:id="6772" w:author="Steff Guzmán" w:date="2023-03-13T19:56:00Z"/>
                <w:rFonts w:cs="Times New Roman"/>
                <w:szCs w:val="24"/>
              </w:rPr>
              <w:pPrChange w:id="6773" w:author="Camilo Andrés Díaz Gómez" w:date="2023-03-28T17:43:00Z">
                <w:pPr/>
              </w:pPrChange>
            </w:pPr>
          </w:p>
        </w:tc>
        <w:tc>
          <w:tcPr>
            <w:tcW w:w="0" w:type="dxa"/>
          </w:tcPr>
          <w:p w14:paraId="7E0262E6" w14:textId="3EFEA11B" w:rsidR="00A17136" w:rsidRPr="002B569F" w:rsidDel="00AC7859" w:rsidRDefault="00A17136" w:rsidP="002B569F">
            <w:pPr>
              <w:rPr>
                <w:del w:id="6774" w:author="Steff Guzmán" w:date="2023-03-13T19:56:00Z"/>
                <w:rFonts w:cs="Times New Roman"/>
                <w:szCs w:val="24"/>
              </w:rPr>
              <w:pPrChange w:id="6775" w:author="Camilo Andrés Díaz Gómez" w:date="2023-03-28T17:43:00Z">
                <w:pPr/>
              </w:pPrChange>
            </w:pPr>
          </w:p>
        </w:tc>
        <w:tc>
          <w:tcPr>
            <w:tcW w:w="0" w:type="dxa"/>
          </w:tcPr>
          <w:p w14:paraId="3C99052B" w14:textId="497769FE" w:rsidR="00A17136" w:rsidRPr="002B569F" w:rsidDel="00AC7859" w:rsidRDefault="00A17136" w:rsidP="002B569F">
            <w:pPr>
              <w:rPr>
                <w:del w:id="6776" w:author="Steff Guzmán" w:date="2023-03-13T19:56:00Z"/>
                <w:rFonts w:cs="Times New Roman"/>
                <w:szCs w:val="24"/>
              </w:rPr>
              <w:pPrChange w:id="6777" w:author="Camilo Andrés Díaz Gómez" w:date="2023-03-28T17:43:00Z">
                <w:pPr/>
              </w:pPrChange>
            </w:pPr>
          </w:p>
        </w:tc>
        <w:tc>
          <w:tcPr>
            <w:tcW w:w="0" w:type="dxa"/>
          </w:tcPr>
          <w:p w14:paraId="556826F3" w14:textId="0529FF4E" w:rsidR="00A17136" w:rsidRPr="002B569F" w:rsidDel="00AC7859" w:rsidRDefault="00A17136" w:rsidP="002B569F">
            <w:pPr>
              <w:rPr>
                <w:del w:id="6778" w:author="Steff Guzmán" w:date="2023-03-13T19:56:00Z"/>
                <w:rFonts w:cs="Times New Roman"/>
                <w:szCs w:val="24"/>
              </w:rPr>
              <w:pPrChange w:id="6779" w:author="Camilo Andrés Díaz Gómez" w:date="2023-03-28T17:43:00Z">
                <w:pPr/>
              </w:pPrChange>
            </w:pPr>
          </w:p>
        </w:tc>
      </w:tr>
      <w:tr w:rsidR="002B569F" w:rsidRPr="002B569F" w:rsidDel="00AC7859" w14:paraId="021A495E" w14:textId="77777777" w:rsidTr="005A4444">
        <w:trPr>
          <w:del w:id="6780" w:author="Steff Guzmán" w:date="2023-03-13T19:56:00Z"/>
        </w:trPr>
        <w:tc>
          <w:tcPr>
            <w:tcW w:w="1129" w:type="dxa"/>
          </w:tcPr>
          <w:p w14:paraId="1A21EC38" w14:textId="64CF1462"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781" w:author="Steff Guzmán" w:date="2023-03-13T19:56:00Z"/>
                <w:rFonts w:cs="Times New Roman"/>
                <w:color w:val="auto"/>
                <w:szCs w:val="24"/>
              </w:rPr>
              <w:pPrChange w:id="6782"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783"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84" w:author="Steff Guzmán" w:date="2023-03-13T19:56:00Z"/>
                <w:rFonts w:cs="Times New Roman"/>
                <w:szCs w:val="24"/>
              </w:rPr>
              <w:pPrChange w:id="678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377CCCB2" w14:textId="7ED2199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86" w:author="Steff Guzmán" w:date="2023-03-13T19:56:00Z"/>
                <w:rFonts w:cs="Times New Roman"/>
                <w:szCs w:val="24"/>
              </w:rPr>
              <w:pPrChange w:id="678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49C58D26" w14:textId="5D2CB19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88" w:author="Steff Guzmán" w:date="2023-03-13T19:56:00Z"/>
                <w:rFonts w:cs="Times New Roman"/>
                <w:szCs w:val="24"/>
              </w:rPr>
              <w:pPrChange w:id="678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shd w:val="clear" w:color="auto" w:fill="D9E2F3" w:themeFill="accent1" w:themeFillTint="33"/>
          </w:tcPr>
          <w:p w14:paraId="3AC4C565" w14:textId="480BA01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90" w:author="Steff Guzmán" w:date="2023-03-13T19:56:00Z"/>
                <w:rFonts w:cs="Times New Roman"/>
                <w:szCs w:val="24"/>
              </w:rPr>
              <w:pPrChange w:id="679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792"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93" w:author="Steff Guzmán" w:date="2023-03-13T19:56:00Z"/>
                <w:rFonts w:cs="Times New Roman"/>
                <w:szCs w:val="24"/>
              </w:rPr>
              <w:pPrChange w:id="679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795"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96" w:author="Steff Guzmán" w:date="2023-03-13T19:56:00Z"/>
                <w:rFonts w:cs="Times New Roman"/>
                <w:szCs w:val="24"/>
              </w:rPr>
              <w:pPrChange w:id="679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54" w:type="dxa"/>
          </w:tcPr>
          <w:p w14:paraId="26A01CDA" w14:textId="127144D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798" w:author="Steff Guzmán" w:date="2023-03-13T19:56:00Z"/>
                <w:rFonts w:cs="Times New Roman"/>
                <w:szCs w:val="24"/>
              </w:rPr>
              <w:pPrChange w:id="679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77FA63E" w14:textId="1E69C29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00" w:author="Steff Guzmán" w:date="2023-03-13T19:56:00Z"/>
                <w:rFonts w:cs="Times New Roman"/>
                <w:szCs w:val="24"/>
              </w:rPr>
              <w:pPrChange w:id="680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27198A91" w14:textId="5A5C062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02" w:author="Steff Guzmán" w:date="2023-03-13T19:56:00Z"/>
                <w:rFonts w:cs="Times New Roman"/>
                <w:szCs w:val="24"/>
              </w:rPr>
              <w:pPrChange w:id="680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5" w:type="dxa"/>
          </w:tcPr>
          <w:p w14:paraId="19E5A1B0" w14:textId="17660A4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04" w:author="Steff Guzmán" w:date="2023-03-13T19:56:00Z"/>
                <w:rFonts w:cs="Times New Roman"/>
                <w:szCs w:val="24"/>
              </w:rPr>
              <w:pPrChange w:id="680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19789B95" w14:textId="40A5DB8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06" w:author="Steff Guzmán" w:date="2023-03-13T19:56:00Z"/>
                <w:rFonts w:cs="Times New Roman"/>
                <w:szCs w:val="24"/>
              </w:rPr>
              <w:pPrChange w:id="680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42F550E9" w14:textId="35E4972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08" w:author="Steff Guzmán" w:date="2023-03-13T19:56:00Z"/>
                <w:rFonts w:cs="Times New Roman"/>
                <w:szCs w:val="24"/>
              </w:rPr>
              <w:pPrChange w:id="680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582DD3CF" w14:textId="1D8862D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10" w:author="Steff Guzmán" w:date="2023-03-13T19:56:00Z"/>
                <w:rFonts w:cs="Times New Roman"/>
                <w:szCs w:val="24"/>
              </w:rPr>
              <w:pPrChange w:id="681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71238BE1" w14:textId="1445264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12" w:author="Steff Guzmán" w:date="2023-03-13T19:56:00Z"/>
                <w:rFonts w:cs="Times New Roman"/>
                <w:szCs w:val="24"/>
              </w:rPr>
              <w:pPrChange w:id="681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7BBA3537" w14:textId="3BDB416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14" w:author="Steff Guzmán" w:date="2023-03-13T19:56:00Z"/>
                <w:rFonts w:cs="Times New Roman"/>
                <w:szCs w:val="24"/>
              </w:rPr>
              <w:pPrChange w:id="681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31987033" w14:textId="6568AF5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16" w:author="Steff Guzmán" w:date="2023-03-13T19:56:00Z"/>
                <w:rFonts w:cs="Times New Roman"/>
                <w:szCs w:val="24"/>
              </w:rPr>
              <w:pPrChange w:id="681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457D5A76" w14:textId="77777777" w:rsidTr="005A4444">
        <w:trPr>
          <w:del w:id="6818" w:author="Steff Guzmán" w:date="2023-03-13T19:56:00Z"/>
        </w:trPr>
        <w:tc>
          <w:tcPr>
            <w:tcW w:w="1129" w:type="dxa"/>
          </w:tcPr>
          <w:p w14:paraId="04874185" w14:textId="3401A643"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819" w:author="Steff Guzmán" w:date="2023-03-13T19:56:00Z"/>
                <w:rFonts w:cs="Times New Roman"/>
                <w:color w:val="auto"/>
                <w:szCs w:val="24"/>
              </w:rPr>
              <w:pPrChange w:id="6820"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821"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rsidP="002B569F">
            <w:pPr>
              <w:rPr>
                <w:del w:id="6822" w:author="Steff Guzmán" w:date="2023-03-13T19:56:00Z"/>
                <w:rFonts w:cs="Times New Roman"/>
                <w:szCs w:val="24"/>
              </w:rPr>
              <w:pPrChange w:id="6823" w:author="Camilo Andrés Díaz Gómez" w:date="2023-03-28T17:43:00Z">
                <w:pPr/>
              </w:pPrChange>
            </w:pPr>
          </w:p>
        </w:tc>
        <w:tc>
          <w:tcPr>
            <w:tcW w:w="708" w:type="dxa"/>
          </w:tcPr>
          <w:p w14:paraId="34041B79" w14:textId="3EA005AF" w:rsidR="00A17136" w:rsidRPr="002B569F" w:rsidDel="00AC7859" w:rsidRDefault="00A17136" w:rsidP="002B569F">
            <w:pPr>
              <w:rPr>
                <w:del w:id="6824" w:author="Steff Guzmán" w:date="2023-03-13T19:56:00Z"/>
                <w:rFonts w:cs="Times New Roman"/>
                <w:szCs w:val="24"/>
              </w:rPr>
              <w:pPrChange w:id="6825" w:author="Camilo Andrés Díaz Gómez" w:date="2023-03-28T17:43:00Z">
                <w:pPr/>
              </w:pPrChange>
            </w:pPr>
          </w:p>
        </w:tc>
        <w:tc>
          <w:tcPr>
            <w:tcW w:w="709" w:type="dxa"/>
          </w:tcPr>
          <w:p w14:paraId="1C9EC99A" w14:textId="1C06F37A" w:rsidR="00A17136" w:rsidRPr="002B569F" w:rsidDel="00AC7859" w:rsidRDefault="00A17136" w:rsidP="002B569F">
            <w:pPr>
              <w:rPr>
                <w:del w:id="6826" w:author="Steff Guzmán" w:date="2023-03-13T19:56:00Z"/>
                <w:rFonts w:cs="Times New Roman"/>
                <w:szCs w:val="24"/>
              </w:rPr>
              <w:pPrChange w:id="6827" w:author="Camilo Andrés Díaz Gómez" w:date="2023-03-28T17:43:00Z">
                <w:pPr/>
              </w:pPrChange>
            </w:pPr>
          </w:p>
        </w:tc>
        <w:tc>
          <w:tcPr>
            <w:tcW w:w="709" w:type="dxa"/>
          </w:tcPr>
          <w:p w14:paraId="12A8C7DB" w14:textId="51B74E2F" w:rsidR="00A17136" w:rsidRPr="002B569F" w:rsidDel="00AC7859" w:rsidRDefault="00A17136" w:rsidP="002B569F">
            <w:pPr>
              <w:rPr>
                <w:del w:id="6828" w:author="Steff Guzmán" w:date="2023-03-13T19:56:00Z"/>
                <w:rFonts w:cs="Times New Roman"/>
                <w:szCs w:val="24"/>
              </w:rPr>
              <w:pPrChange w:id="6829" w:author="Camilo Andrés Díaz Gómez" w:date="2023-03-28T17:43:00Z">
                <w:pPr/>
              </w:pPrChange>
            </w:pPr>
          </w:p>
        </w:tc>
        <w:tc>
          <w:tcPr>
            <w:tcW w:w="709" w:type="dxa"/>
            <w:shd w:val="clear" w:color="auto" w:fill="FBE4D5" w:themeFill="accent2" w:themeFillTint="33"/>
          </w:tcPr>
          <w:p w14:paraId="7007C4CB" w14:textId="170B7A6E" w:rsidR="00A17136" w:rsidRPr="002B569F" w:rsidDel="00AC7859" w:rsidRDefault="00A17136" w:rsidP="002B569F">
            <w:pPr>
              <w:rPr>
                <w:del w:id="6830" w:author="Steff Guzmán" w:date="2023-03-13T19:56:00Z"/>
                <w:rFonts w:cs="Times New Roman"/>
                <w:szCs w:val="24"/>
              </w:rPr>
              <w:pPrChange w:id="6831" w:author="Camilo Andrés Díaz Gómez" w:date="2023-03-28T17:43:00Z">
                <w:pPr/>
              </w:pPrChange>
            </w:pPr>
            <w:del w:id="6832"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rsidP="002B569F">
            <w:pPr>
              <w:rPr>
                <w:del w:id="6833" w:author="Steff Guzmán" w:date="2023-03-13T19:56:00Z"/>
                <w:rFonts w:cs="Times New Roman"/>
                <w:szCs w:val="24"/>
              </w:rPr>
              <w:pPrChange w:id="6834" w:author="Camilo Andrés Díaz Gómez" w:date="2023-03-28T17:43:00Z">
                <w:pPr/>
              </w:pPrChange>
            </w:pPr>
          </w:p>
        </w:tc>
        <w:tc>
          <w:tcPr>
            <w:tcW w:w="754" w:type="dxa"/>
          </w:tcPr>
          <w:p w14:paraId="57027D57" w14:textId="61D1D9B3" w:rsidR="00A17136" w:rsidRPr="002B569F" w:rsidDel="00AC7859" w:rsidRDefault="00A17136" w:rsidP="002B569F">
            <w:pPr>
              <w:rPr>
                <w:del w:id="6835" w:author="Steff Guzmán" w:date="2023-03-13T19:56:00Z"/>
                <w:rFonts w:cs="Times New Roman"/>
                <w:szCs w:val="24"/>
              </w:rPr>
              <w:pPrChange w:id="6836" w:author="Camilo Andrés Díaz Gómez" w:date="2023-03-28T17:43:00Z">
                <w:pPr/>
              </w:pPrChange>
            </w:pPr>
          </w:p>
        </w:tc>
        <w:tc>
          <w:tcPr>
            <w:tcW w:w="652" w:type="dxa"/>
          </w:tcPr>
          <w:p w14:paraId="158F5570" w14:textId="4A9984DD" w:rsidR="00A17136" w:rsidRPr="002B569F" w:rsidDel="00AC7859" w:rsidRDefault="00A17136" w:rsidP="002B569F">
            <w:pPr>
              <w:rPr>
                <w:del w:id="6837" w:author="Steff Guzmán" w:date="2023-03-13T19:56:00Z"/>
                <w:rFonts w:cs="Times New Roman"/>
                <w:szCs w:val="24"/>
              </w:rPr>
              <w:pPrChange w:id="6838" w:author="Camilo Andrés Díaz Gómez" w:date="2023-03-28T17:43:00Z">
                <w:pPr/>
              </w:pPrChange>
            </w:pPr>
          </w:p>
        </w:tc>
        <w:tc>
          <w:tcPr>
            <w:tcW w:w="652" w:type="dxa"/>
          </w:tcPr>
          <w:p w14:paraId="36CD7391" w14:textId="7E8AEE25" w:rsidR="00A17136" w:rsidRPr="002B569F" w:rsidDel="00AC7859" w:rsidRDefault="00A17136" w:rsidP="002B569F">
            <w:pPr>
              <w:rPr>
                <w:del w:id="6839" w:author="Steff Guzmán" w:date="2023-03-13T19:56:00Z"/>
                <w:rFonts w:cs="Times New Roman"/>
                <w:szCs w:val="24"/>
              </w:rPr>
              <w:pPrChange w:id="6840" w:author="Camilo Andrés Díaz Gómez" w:date="2023-03-28T17:43:00Z">
                <w:pPr/>
              </w:pPrChange>
            </w:pPr>
          </w:p>
        </w:tc>
        <w:tc>
          <w:tcPr>
            <w:tcW w:w="655" w:type="dxa"/>
          </w:tcPr>
          <w:p w14:paraId="02D75F44" w14:textId="32DEF5CE" w:rsidR="00A17136" w:rsidRPr="002B569F" w:rsidDel="00AC7859" w:rsidRDefault="00A17136" w:rsidP="002B569F">
            <w:pPr>
              <w:rPr>
                <w:del w:id="6841" w:author="Steff Guzmán" w:date="2023-03-13T19:56:00Z"/>
                <w:rFonts w:cs="Times New Roman"/>
                <w:szCs w:val="24"/>
              </w:rPr>
              <w:pPrChange w:id="6842" w:author="Camilo Andrés Díaz Gómez" w:date="2023-03-28T17:43:00Z">
                <w:pPr/>
              </w:pPrChange>
            </w:pPr>
          </w:p>
        </w:tc>
        <w:tc>
          <w:tcPr>
            <w:tcW w:w="652" w:type="dxa"/>
          </w:tcPr>
          <w:p w14:paraId="1B6E6229" w14:textId="2E88BD20" w:rsidR="00A17136" w:rsidRPr="002B569F" w:rsidDel="00AC7859" w:rsidRDefault="00A17136" w:rsidP="002B569F">
            <w:pPr>
              <w:rPr>
                <w:del w:id="6843" w:author="Steff Guzmán" w:date="2023-03-13T19:56:00Z"/>
                <w:rFonts w:cs="Times New Roman"/>
                <w:szCs w:val="24"/>
              </w:rPr>
              <w:pPrChange w:id="6844" w:author="Camilo Andrés Díaz Gómez" w:date="2023-03-28T17:43:00Z">
                <w:pPr/>
              </w:pPrChange>
            </w:pPr>
          </w:p>
        </w:tc>
        <w:tc>
          <w:tcPr>
            <w:tcW w:w="652" w:type="dxa"/>
          </w:tcPr>
          <w:p w14:paraId="74B88A0C" w14:textId="4ECC2D92" w:rsidR="00A17136" w:rsidRPr="002B569F" w:rsidDel="00AC7859" w:rsidRDefault="00A17136" w:rsidP="002B569F">
            <w:pPr>
              <w:rPr>
                <w:del w:id="6845" w:author="Steff Guzmán" w:date="2023-03-13T19:56:00Z"/>
                <w:rFonts w:cs="Times New Roman"/>
                <w:szCs w:val="24"/>
              </w:rPr>
              <w:pPrChange w:id="6846" w:author="Camilo Andrés Díaz Gómez" w:date="2023-03-28T17:43:00Z">
                <w:pPr/>
              </w:pPrChange>
            </w:pPr>
          </w:p>
        </w:tc>
        <w:tc>
          <w:tcPr>
            <w:tcW w:w="652" w:type="dxa"/>
          </w:tcPr>
          <w:p w14:paraId="6694E651" w14:textId="09FD15AE" w:rsidR="00A17136" w:rsidRPr="002B569F" w:rsidDel="00AC7859" w:rsidRDefault="00A17136" w:rsidP="002B569F">
            <w:pPr>
              <w:rPr>
                <w:del w:id="6847" w:author="Steff Guzmán" w:date="2023-03-13T19:56:00Z"/>
                <w:rFonts w:cs="Times New Roman"/>
                <w:szCs w:val="24"/>
              </w:rPr>
              <w:pPrChange w:id="6848" w:author="Camilo Andrés Díaz Gómez" w:date="2023-03-28T17:43:00Z">
                <w:pPr/>
              </w:pPrChange>
            </w:pPr>
          </w:p>
        </w:tc>
        <w:tc>
          <w:tcPr>
            <w:tcW w:w="652" w:type="dxa"/>
          </w:tcPr>
          <w:p w14:paraId="7954AA48" w14:textId="4D356D4E" w:rsidR="00A17136" w:rsidRPr="002B569F" w:rsidDel="00AC7859" w:rsidRDefault="00A17136" w:rsidP="002B569F">
            <w:pPr>
              <w:rPr>
                <w:del w:id="6849" w:author="Steff Guzmán" w:date="2023-03-13T19:56:00Z"/>
                <w:rFonts w:cs="Times New Roman"/>
                <w:szCs w:val="24"/>
              </w:rPr>
              <w:pPrChange w:id="6850" w:author="Camilo Andrés Díaz Gómez" w:date="2023-03-28T17:43:00Z">
                <w:pPr/>
              </w:pPrChange>
            </w:pPr>
          </w:p>
        </w:tc>
        <w:tc>
          <w:tcPr>
            <w:tcW w:w="652" w:type="dxa"/>
          </w:tcPr>
          <w:p w14:paraId="40158BD6" w14:textId="15AF32EA" w:rsidR="00A17136" w:rsidRPr="002B569F" w:rsidDel="00AC7859" w:rsidRDefault="00A17136" w:rsidP="002B569F">
            <w:pPr>
              <w:rPr>
                <w:del w:id="6851" w:author="Steff Guzmán" w:date="2023-03-13T19:56:00Z"/>
                <w:rFonts w:cs="Times New Roman"/>
                <w:szCs w:val="24"/>
              </w:rPr>
              <w:pPrChange w:id="6852" w:author="Camilo Andrés Díaz Gómez" w:date="2023-03-28T17:43:00Z">
                <w:pPr/>
              </w:pPrChange>
            </w:pPr>
          </w:p>
        </w:tc>
        <w:tc>
          <w:tcPr>
            <w:tcW w:w="548" w:type="dxa"/>
          </w:tcPr>
          <w:p w14:paraId="15A25800" w14:textId="7D40EBDC" w:rsidR="00A17136" w:rsidRPr="002B569F" w:rsidDel="00AC7859" w:rsidRDefault="00A17136" w:rsidP="002B569F">
            <w:pPr>
              <w:rPr>
                <w:del w:id="6853" w:author="Steff Guzmán" w:date="2023-03-13T19:56:00Z"/>
                <w:rFonts w:cs="Times New Roman"/>
                <w:szCs w:val="24"/>
              </w:rPr>
              <w:pPrChange w:id="6854" w:author="Camilo Andrés Díaz Gómez" w:date="2023-03-28T17:43:00Z">
                <w:pPr/>
              </w:pPrChange>
            </w:pPr>
          </w:p>
        </w:tc>
      </w:tr>
      <w:tr w:rsidR="002B569F" w:rsidRPr="002B569F" w:rsidDel="00AC7859" w14:paraId="75044D5D" w14:textId="77777777" w:rsidTr="005A4444">
        <w:trPr>
          <w:del w:id="6855" w:author="Steff Guzmán" w:date="2023-03-13T19:56:00Z"/>
        </w:trPr>
        <w:tc>
          <w:tcPr>
            <w:tcW w:w="1129" w:type="dxa"/>
          </w:tcPr>
          <w:p w14:paraId="54FEA7FA" w14:textId="6F8AACCB"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856" w:author="Steff Guzmán" w:date="2023-03-13T19:56:00Z"/>
                <w:rFonts w:cs="Times New Roman"/>
                <w:color w:val="auto"/>
                <w:szCs w:val="24"/>
              </w:rPr>
              <w:pPrChange w:id="6857"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858"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59" w:author="Steff Guzmán" w:date="2023-03-13T19:56:00Z"/>
                <w:rFonts w:cs="Times New Roman"/>
                <w:szCs w:val="24"/>
              </w:rPr>
              <w:pPrChange w:id="686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4C1EA1D5" w14:textId="3334F85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61" w:author="Steff Guzmán" w:date="2023-03-13T19:56:00Z"/>
                <w:rFonts w:cs="Times New Roman"/>
                <w:szCs w:val="24"/>
              </w:rPr>
              <w:pPrChange w:id="686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4E333C26" w14:textId="1228843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63" w:author="Steff Guzmán" w:date="2023-03-13T19:56:00Z"/>
                <w:rFonts w:cs="Times New Roman"/>
                <w:szCs w:val="24"/>
              </w:rPr>
              <w:pPrChange w:id="686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1E975A7E" w14:textId="37640A1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65" w:author="Steff Guzmán" w:date="2023-03-13T19:56:00Z"/>
                <w:rFonts w:cs="Times New Roman"/>
                <w:szCs w:val="24"/>
              </w:rPr>
              <w:pPrChange w:id="686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shd w:val="clear" w:color="auto" w:fill="FBE4D5" w:themeFill="accent2" w:themeFillTint="33"/>
          </w:tcPr>
          <w:p w14:paraId="2F7761B3" w14:textId="0763F6E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67" w:author="Steff Guzmán" w:date="2023-03-13T19:56:00Z"/>
                <w:rFonts w:cs="Times New Roman"/>
                <w:szCs w:val="24"/>
              </w:rPr>
              <w:pPrChange w:id="686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869"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70" w:author="Steff Guzmán" w:date="2023-03-13T19:56:00Z"/>
                <w:rFonts w:cs="Times New Roman"/>
                <w:szCs w:val="24"/>
              </w:rPr>
              <w:pPrChange w:id="687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872"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73" w:author="Steff Guzmán" w:date="2023-03-13T19:56:00Z"/>
                <w:rFonts w:cs="Times New Roman"/>
                <w:szCs w:val="24"/>
              </w:rPr>
              <w:pPrChange w:id="687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3926376D" w14:textId="438FBC6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75" w:author="Steff Guzmán" w:date="2023-03-13T19:56:00Z"/>
                <w:rFonts w:cs="Times New Roman"/>
                <w:szCs w:val="24"/>
              </w:rPr>
              <w:pPrChange w:id="687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0A293335" w14:textId="7C3C4C2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77" w:author="Steff Guzmán" w:date="2023-03-13T19:56:00Z"/>
                <w:rFonts w:cs="Times New Roman"/>
                <w:szCs w:val="24"/>
              </w:rPr>
              <w:pPrChange w:id="687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5" w:type="dxa"/>
          </w:tcPr>
          <w:p w14:paraId="699E2D3A" w14:textId="30427AF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79" w:author="Steff Guzmán" w:date="2023-03-13T19:56:00Z"/>
                <w:rFonts w:cs="Times New Roman"/>
                <w:szCs w:val="24"/>
              </w:rPr>
              <w:pPrChange w:id="688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7439F404" w14:textId="017426E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81" w:author="Steff Guzmán" w:date="2023-03-13T19:56:00Z"/>
                <w:rFonts w:cs="Times New Roman"/>
                <w:szCs w:val="24"/>
              </w:rPr>
              <w:pPrChange w:id="688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E533782" w14:textId="600454B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83" w:author="Steff Guzmán" w:date="2023-03-13T19:56:00Z"/>
                <w:rFonts w:cs="Times New Roman"/>
                <w:szCs w:val="24"/>
              </w:rPr>
              <w:pPrChange w:id="688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09857263" w14:textId="2132B53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85" w:author="Steff Guzmán" w:date="2023-03-13T19:56:00Z"/>
                <w:rFonts w:cs="Times New Roman"/>
                <w:szCs w:val="24"/>
              </w:rPr>
              <w:pPrChange w:id="688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5F81F2B1" w14:textId="315DED6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87" w:author="Steff Guzmán" w:date="2023-03-13T19:56:00Z"/>
                <w:rFonts w:cs="Times New Roman"/>
                <w:szCs w:val="24"/>
              </w:rPr>
              <w:pPrChange w:id="688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17484905" w14:textId="7B69184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89" w:author="Steff Guzmán" w:date="2023-03-13T19:56:00Z"/>
                <w:rFonts w:cs="Times New Roman"/>
                <w:szCs w:val="24"/>
              </w:rPr>
              <w:pPrChange w:id="689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4B25FAB1" w14:textId="09D62F4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891" w:author="Steff Guzmán" w:date="2023-03-13T19:56:00Z"/>
                <w:rFonts w:cs="Times New Roman"/>
                <w:szCs w:val="24"/>
              </w:rPr>
              <w:pPrChange w:id="689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4118DA3A" w14:textId="77777777" w:rsidTr="005A4444">
        <w:trPr>
          <w:del w:id="6893" w:author="Steff Guzmán" w:date="2023-03-13T19:56:00Z"/>
        </w:trPr>
        <w:tc>
          <w:tcPr>
            <w:tcW w:w="1129" w:type="dxa"/>
          </w:tcPr>
          <w:p w14:paraId="5EB61B43" w14:textId="414E256C"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894" w:author="Steff Guzmán" w:date="2023-03-13T19:56:00Z"/>
                <w:rFonts w:cs="Times New Roman"/>
                <w:color w:val="auto"/>
                <w:szCs w:val="24"/>
              </w:rPr>
              <w:pPrChange w:id="6895"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896"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rsidP="002B569F">
            <w:pPr>
              <w:rPr>
                <w:del w:id="6897" w:author="Steff Guzmán" w:date="2023-03-13T19:56:00Z"/>
                <w:rFonts w:cs="Times New Roman"/>
                <w:szCs w:val="24"/>
              </w:rPr>
              <w:pPrChange w:id="6898" w:author="Camilo Andrés Díaz Gómez" w:date="2023-03-28T17:43:00Z">
                <w:pPr/>
              </w:pPrChange>
            </w:pPr>
          </w:p>
        </w:tc>
        <w:tc>
          <w:tcPr>
            <w:tcW w:w="708" w:type="dxa"/>
          </w:tcPr>
          <w:p w14:paraId="4C351CBC" w14:textId="576CF343" w:rsidR="00A17136" w:rsidRPr="002B569F" w:rsidDel="00AC7859" w:rsidRDefault="00A17136" w:rsidP="002B569F">
            <w:pPr>
              <w:rPr>
                <w:del w:id="6899" w:author="Steff Guzmán" w:date="2023-03-13T19:56:00Z"/>
                <w:rFonts w:cs="Times New Roman"/>
                <w:szCs w:val="24"/>
              </w:rPr>
              <w:pPrChange w:id="6900" w:author="Camilo Andrés Díaz Gómez" w:date="2023-03-28T17:43:00Z">
                <w:pPr/>
              </w:pPrChange>
            </w:pPr>
          </w:p>
        </w:tc>
        <w:tc>
          <w:tcPr>
            <w:tcW w:w="709" w:type="dxa"/>
          </w:tcPr>
          <w:p w14:paraId="2C9C4372" w14:textId="09BD3513" w:rsidR="00A17136" w:rsidRPr="002B569F" w:rsidDel="00AC7859" w:rsidRDefault="00A17136" w:rsidP="002B569F">
            <w:pPr>
              <w:rPr>
                <w:del w:id="6901" w:author="Steff Guzmán" w:date="2023-03-13T19:56:00Z"/>
                <w:rFonts w:cs="Times New Roman"/>
                <w:szCs w:val="24"/>
              </w:rPr>
              <w:pPrChange w:id="6902" w:author="Camilo Andrés Díaz Gómez" w:date="2023-03-28T17:43:00Z">
                <w:pPr/>
              </w:pPrChange>
            </w:pPr>
          </w:p>
        </w:tc>
        <w:tc>
          <w:tcPr>
            <w:tcW w:w="709" w:type="dxa"/>
          </w:tcPr>
          <w:p w14:paraId="01D43C84" w14:textId="3AA9C450" w:rsidR="00A17136" w:rsidRPr="002B569F" w:rsidDel="00AC7859" w:rsidRDefault="00A17136" w:rsidP="002B569F">
            <w:pPr>
              <w:rPr>
                <w:del w:id="6903" w:author="Steff Guzmán" w:date="2023-03-13T19:56:00Z"/>
                <w:rFonts w:cs="Times New Roman"/>
                <w:szCs w:val="24"/>
              </w:rPr>
              <w:pPrChange w:id="6904" w:author="Camilo Andrés Díaz Gómez" w:date="2023-03-28T17:43:00Z">
                <w:pPr/>
              </w:pPrChange>
            </w:pPr>
          </w:p>
        </w:tc>
        <w:tc>
          <w:tcPr>
            <w:tcW w:w="709" w:type="dxa"/>
            <w:shd w:val="clear" w:color="auto" w:fill="FFE599" w:themeFill="accent4" w:themeFillTint="66"/>
          </w:tcPr>
          <w:p w14:paraId="46224E19" w14:textId="42DE5E44" w:rsidR="00A17136" w:rsidRPr="002B569F" w:rsidDel="00AC7859" w:rsidRDefault="00A17136" w:rsidP="002B569F">
            <w:pPr>
              <w:rPr>
                <w:del w:id="6905" w:author="Steff Guzmán" w:date="2023-03-13T19:56:00Z"/>
                <w:rFonts w:cs="Times New Roman"/>
                <w:szCs w:val="24"/>
              </w:rPr>
              <w:pPrChange w:id="6906" w:author="Camilo Andrés Díaz Gómez" w:date="2023-03-28T17:43:00Z">
                <w:pPr/>
              </w:pPrChange>
            </w:pPr>
            <w:del w:id="6907"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rsidP="002B569F">
            <w:pPr>
              <w:rPr>
                <w:del w:id="6908" w:author="Steff Guzmán" w:date="2023-03-13T19:56:00Z"/>
                <w:rFonts w:cs="Times New Roman"/>
                <w:szCs w:val="24"/>
              </w:rPr>
              <w:pPrChange w:id="6909" w:author="Camilo Andrés Díaz Gómez" w:date="2023-03-28T17:43:00Z">
                <w:pPr/>
              </w:pPrChange>
            </w:pPr>
            <w:del w:id="6910"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rsidP="002B569F">
            <w:pPr>
              <w:rPr>
                <w:del w:id="6911" w:author="Steff Guzmán" w:date="2023-03-13T19:56:00Z"/>
                <w:rFonts w:cs="Times New Roman"/>
                <w:szCs w:val="24"/>
              </w:rPr>
              <w:pPrChange w:id="6912" w:author="Camilo Andrés Díaz Gómez" w:date="2023-03-28T17:43:00Z">
                <w:pPr/>
              </w:pPrChange>
            </w:pPr>
          </w:p>
        </w:tc>
        <w:tc>
          <w:tcPr>
            <w:tcW w:w="652" w:type="dxa"/>
          </w:tcPr>
          <w:p w14:paraId="2D4AEB18" w14:textId="2FDD1408" w:rsidR="00A17136" w:rsidRPr="002B569F" w:rsidDel="00AC7859" w:rsidRDefault="00A17136" w:rsidP="002B569F">
            <w:pPr>
              <w:rPr>
                <w:del w:id="6913" w:author="Steff Guzmán" w:date="2023-03-13T19:56:00Z"/>
                <w:rFonts w:cs="Times New Roman"/>
                <w:szCs w:val="24"/>
              </w:rPr>
              <w:pPrChange w:id="6914" w:author="Camilo Andrés Díaz Gómez" w:date="2023-03-28T17:43:00Z">
                <w:pPr/>
              </w:pPrChange>
            </w:pPr>
          </w:p>
        </w:tc>
        <w:tc>
          <w:tcPr>
            <w:tcW w:w="652" w:type="dxa"/>
          </w:tcPr>
          <w:p w14:paraId="2E29BDC7" w14:textId="4F5639AB" w:rsidR="00A17136" w:rsidRPr="002B569F" w:rsidDel="00AC7859" w:rsidRDefault="00A17136" w:rsidP="002B569F">
            <w:pPr>
              <w:rPr>
                <w:del w:id="6915" w:author="Steff Guzmán" w:date="2023-03-13T19:56:00Z"/>
                <w:rFonts w:cs="Times New Roman"/>
                <w:szCs w:val="24"/>
              </w:rPr>
              <w:pPrChange w:id="6916" w:author="Camilo Andrés Díaz Gómez" w:date="2023-03-28T17:43:00Z">
                <w:pPr/>
              </w:pPrChange>
            </w:pPr>
          </w:p>
        </w:tc>
        <w:tc>
          <w:tcPr>
            <w:tcW w:w="655" w:type="dxa"/>
          </w:tcPr>
          <w:p w14:paraId="12624EC4" w14:textId="39EF28E4" w:rsidR="00A17136" w:rsidRPr="002B569F" w:rsidDel="00AC7859" w:rsidRDefault="00A17136" w:rsidP="002B569F">
            <w:pPr>
              <w:rPr>
                <w:del w:id="6917" w:author="Steff Guzmán" w:date="2023-03-13T19:56:00Z"/>
                <w:rFonts w:cs="Times New Roman"/>
                <w:szCs w:val="24"/>
              </w:rPr>
              <w:pPrChange w:id="6918" w:author="Camilo Andrés Díaz Gómez" w:date="2023-03-28T17:43:00Z">
                <w:pPr/>
              </w:pPrChange>
            </w:pPr>
          </w:p>
        </w:tc>
        <w:tc>
          <w:tcPr>
            <w:tcW w:w="652" w:type="dxa"/>
          </w:tcPr>
          <w:p w14:paraId="60747604" w14:textId="27008F84" w:rsidR="00A17136" w:rsidRPr="002B569F" w:rsidDel="00AC7859" w:rsidRDefault="00A17136" w:rsidP="002B569F">
            <w:pPr>
              <w:rPr>
                <w:del w:id="6919" w:author="Steff Guzmán" w:date="2023-03-13T19:56:00Z"/>
                <w:rFonts w:cs="Times New Roman"/>
                <w:szCs w:val="24"/>
              </w:rPr>
              <w:pPrChange w:id="6920" w:author="Camilo Andrés Díaz Gómez" w:date="2023-03-28T17:43:00Z">
                <w:pPr/>
              </w:pPrChange>
            </w:pPr>
          </w:p>
        </w:tc>
        <w:tc>
          <w:tcPr>
            <w:tcW w:w="652" w:type="dxa"/>
          </w:tcPr>
          <w:p w14:paraId="6EE055DC" w14:textId="5B8E88E1" w:rsidR="00A17136" w:rsidRPr="002B569F" w:rsidDel="00AC7859" w:rsidRDefault="00A17136" w:rsidP="002B569F">
            <w:pPr>
              <w:rPr>
                <w:del w:id="6921" w:author="Steff Guzmán" w:date="2023-03-13T19:56:00Z"/>
                <w:rFonts w:cs="Times New Roman"/>
                <w:szCs w:val="24"/>
              </w:rPr>
              <w:pPrChange w:id="6922" w:author="Camilo Andrés Díaz Gómez" w:date="2023-03-28T17:43:00Z">
                <w:pPr/>
              </w:pPrChange>
            </w:pPr>
          </w:p>
        </w:tc>
        <w:tc>
          <w:tcPr>
            <w:tcW w:w="652" w:type="dxa"/>
          </w:tcPr>
          <w:p w14:paraId="2F4AD408" w14:textId="0625F5FC" w:rsidR="00A17136" w:rsidRPr="002B569F" w:rsidDel="00AC7859" w:rsidRDefault="00A17136" w:rsidP="002B569F">
            <w:pPr>
              <w:rPr>
                <w:del w:id="6923" w:author="Steff Guzmán" w:date="2023-03-13T19:56:00Z"/>
                <w:rFonts w:cs="Times New Roman"/>
                <w:szCs w:val="24"/>
              </w:rPr>
              <w:pPrChange w:id="6924" w:author="Camilo Andrés Díaz Gómez" w:date="2023-03-28T17:43:00Z">
                <w:pPr/>
              </w:pPrChange>
            </w:pPr>
          </w:p>
        </w:tc>
        <w:tc>
          <w:tcPr>
            <w:tcW w:w="652" w:type="dxa"/>
          </w:tcPr>
          <w:p w14:paraId="64B4FB2A" w14:textId="795A7AA4" w:rsidR="00A17136" w:rsidRPr="002B569F" w:rsidDel="00AC7859" w:rsidRDefault="00A17136" w:rsidP="002B569F">
            <w:pPr>
              <w:rPr>
                <w:del w:id="6925" w:author="Steff Guzmán" w:date="2023-03-13T19:56:00Z"/>
                <w:rFonts w:cs="Times New Roman"/>
                <w:szCs w:val="24"/>
              </w:rPr>
              <w:pPrChange w:id="6926" w:author="Camilo Andrés Díaz Gómez" w:date="2023-03-28T17:43:00Z">
                <w:pPr/>
              </w:pPrChange>
            </w:pPr>
          </w:p>
        </w:tc>
        <w:tc>
          <w:tcPr>
            <w:tcW w:w="652" w:type="dxa"/>
          </w:tcPr>
          <w:p w14:paraId="0E14664F" w14:textId="1F1FEB54" w:rsidR="00A17136" w:rsidRPr="002B569F" w:rsidDel="00AC7859" w:rsidRDefault="00A17136" w:rsidP="002B569F">
            <w:pPr>
              <w:rPr>
                <w:del w:id="6927" w:author="Steff Guzmán" w:date="2023-03-13T19:56:00Z"/>
                <w:rFonts w:cs="Times New Roman"/>
                <w:szCs w:val="24"/>
              </w:rPr>
              <w:pPrChange w:id="6928" w:author="Camilo Andrés Díaz Gómez" w:date="2023-03-28T17:43:00Z">
                <w:pPr/>
              </w:pPrChange>
            </w:pPr>
          </w:p>
        </w:tc>
        <w:tc>
          <w:tcPr>
            <w:tcW w:w="548" w:type="dxa"/>
          </w:tcPr>
          <w:p w14:paraId="3FA59554" w14:textId="2693B1D6" w:rsidR="00A17136" w:rsidRPr="002B569F" w:rsidDel="00AC7859" w:rsidRDefault="00A17136" w:rsidP="002B569F">
            <w:pPr>
              <w:rPr>
                <w:del w:id="6929" w:author="Steff Guzmán" w:date="2023-03-13T19:56:00Z"/>
                <w:rFonts w:cs="Times New Roman"/>
                <w:szCs w:val="24"/>
              </w:rPr>
              <w:pPrChange w:id="6930" w:author="Camilo Andrés Díaz Gómez" w:date="2023-03-28T17:43:00Z">
                <w:pPr/>
              </w:pPrChange>
            </w:pPr>
          </w:p>
        </w:tc>
      </w:tr>
      <w:tr w:rsidR="002B569F" w:rsidRPr="002B569F" w:rsidDel="00AC7859" w14:paraId="7178BD35" w14:textId="77777777" w:rsidTr="005A4444">
        <w:trPr>
          <w:del w:id="6931" w:author="Steff Guzmán" w:date="2023-03-13T19:56:00Z"/>
        </w:trPr>
        <w:tc>
          <w:tcPr>
            <w:tcW w:w="1129" w:type="dxa"/>
          </w:tcPr>
          <w:p w14:paraId="1C51895D" w14:textId="299CF07D"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6932" w:author="Steff Guzmán" w:date="2023-03-13T19:56:00Z"/>
                <w:rFonts w:cs="Times New Roman"/>
                <w:color w:val="auto"/>
                <w:szCs w:val="24"/>
              </w:rPr>
              <w:pPrChange w:id="6933"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6934"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35" w:author="Steff Guzmán" w:date="2023-03-13T19:56:00Z"/>
                <w:rFonts w:cs="Times New Roman"/>
                <w:szCs w:val="24"/>
              </w:rPr>
              <w:pPrChange w:id="693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0EFFAE6B" w14:textId="3DF0C71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37" w:author="Steff Guzmán" w:date="2023-03-13T19:56:00Z"/>
                <w:rFonts w:cs="Times New Roman"/>
                <w:szCs w:val="24"/>
              </w:rPr>
              <w:pPrChange w:id="693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01D2F44D" w14:textId="59137B4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39" w:author="Steff Guzmán" w:date="2023-03-13T19:56:00Z"/>
                <w:rFonts w:cs="Times New Roman"/>
                <w:szCs w:val="24"/>
              </w:rPr>
              <w:pPrChange w:id="694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14F2CEA5" w14:textId="5B6D212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41" w:author="Steff Guzmán" w:date="2023-03-13T19:56:00Z"/>
                <w:rFonts w:cs="Times New Roman"/>
                <w:szCs w:val="24"/>
              </w:rPr>
              <w:pPrChange w:id="694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41EE4AEA" w14:textId="049E485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43" w:author="Steff Guzmán" w:date="2023-03-13T19:56:00Z"/>
                <w:rFonts w:cs="Times New Roman"/>
                <w:szCs w:val="24"/>
              </w:rPr>
              <w:pPrChange w:id="694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shd w:val="clear" w:color="auto" w:fill="FFE599" w:themeFill="accent4" w:themeFillTint="66"/>
          </w:tcPr>
          <w:p w14:paraId="6DBCBB9C" w14:textId="5317BBB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45" w:author="Steff Guzmán" w:date="2023-03-13T19:56:00Z"/>
                <w:rFonts w:cs="Times New Roman"/>
                <w:szCs w:val="24"/>
              </w:rPr>
              <w:pPrChange w:id="694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6947"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48" w:author="Steff Guzmán" w:date="2023-03-13T19:56:00Z"/>
                <w:rFonts w:cs="Times New Roman"/>
                <w:szCs w:val="24"/>
              </w:rPr>
              <w:pPrChange w:id="694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1F17566" w14:textId="6133424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50" w:author="Steff Guzmán" w:date="2023-03-13T19:56:00Z"/>
                <w:rFonts w:cs="Times New Roman"/>
                <w:szCs w:val="24"/>
              </w:rPr>
              <w:pPrChange w:id="695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0731B548" w14:textId="06832C7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52" w:author="Steff Guzmán" w:date="2023-03-13T19:56:00Z"/>
                <w:rFonts w:cs="Times New Roman"/>
                <w:szCs w:val="24"/>
              </w:rPr>
              <w:pPrChange w:id="695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5" w:type="dxa"/>
          </w:tcPr>
          <w:p w14:paraId="19043BDD" w14:textId="714C7B7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54" w:author="Steff Guzmán" w:date="2023-03-13T19:56:00Z"/>
                <w:rFonts w:cs="Times New Roman"/>
                <w:szCs w:val="24"/>
              </w:rPr>
              <w:pPrChange w:id="695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5279434F" w14:textId="1E292F3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56" w:author="Steff Guzmán" w:date="2023-03-13T19:56:00Z"/>
                <w:rFonts w:cs="Times New Roman"/>
                <w:szCs w:val="24"/>
              </w:rPr>
              <w:pPrChange w:id="695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1118061E" w14:textId="2D061B3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58" w:author="Steff Guzmán" w:date="2023-03-13T19:56:00Z"/>
                <w:rFonts w:cs="Times New Roman"/>
                <w:szCs w:val="24"/>
              </w:rPr>
              <w:pPrChange w:id="695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1AF6D43" w14:textId="5E4DED1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60" w:author="Steff Guzmán" w:date="2023-03-13T19:56:00Z"/>
                <w:rFonts w:cs="Times New Roman"/>
                <w:szCs w:val="24"/>
              </w:rPr>
              <w:pPrChange w:id="696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21FF7E4E" w14:textId="6E8D270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62" w:author="Steff Guzmán" w:date="2023-03-13T19:56:00Z"/>
                <w:rFonts w:cs="Times New Roman"/>
                <w:szCs w:val="24"/>
              </w:rPr>
              <w:pPrChange w:id="696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19D3D71" w14:textId="381E2C2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64" w:author="Steff Guzmán" w:date="2023-03-13T19:56:00Z"/>
                <w:rFonts w:cs="Times New Roman"/>
                <w:szCs w:val="24"/>
              </w:rPr>
              <w:pPrChange w:id="696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684B0059" w14:textId="789199E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6966" w:author="Steff Guzmán" w:date="2023-03-13T19:56:00Z"/>
                <w:rFonts w:cs="Times New Roman"/>
                <w:szCs w:val="24"/>
              </w:rPr>
              <w:pPrChange w:id="696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3FFF87CD" w14:textId="77777777" w:rsidTr="005A4444">
        <w:trPr>
          <w:del w:id="6968" w:author="Steff Guzmán" w:date="2023-03-13T19:56:00Z"/>
        </w:trPr>
        <w:tc>
          <w:tcPr>
            <w:tcW w:w="1129" w:type="dxa"/>
          </w:tcPr>
          <w:p w14:paraId="1D73A1CA" w14:textId="4B082FB0"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6969" w:author="Steff Guzmán" w:date="2023-03-13T19:56:00Z"/>
                <w:rFonts w:cs="Times New Roman"/>
                <w:color w:val="auto"/>
                <w:szCs w:val="24"/>
              </w:rPr>
              <w:pPrChange w:id="6970"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6971"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rsidP="002B569F">
            <w:pPr>
              <w:rPr>
                <w:del w:id="6972" w:author="Steff Guzmán" w:date="2023-03-13T19:56:00Z"/>
                <w:rFonts w:cs="Times New Roman"/>
                <w:szCs w:val="24"/>
              </w:rPr>
              <w:pPrChange w:id="6973" w:author="Camilo Andrés Díaz Gómez" w:date="2023-03-28T17:43:00Z">
                <w:pPr/>
              </w:pPrChange>
            </w:pPr>
          </w:p>
        </w:tc>
        <w:tc>
          <w:tcPr>
            <w:tcW w:w="708" w:type="dxa"/>
          </w:tcPr>
          <w:p w14:paraId="7A98E40D" w14:textId="5289E2BD" w:rsidR="00A17136" w:rsidRPr="002B569F" w:rsidDel="00AC7859" w:rsidRDefault="00A17136" w:rsidP="002B569F">
            <w:pPr>
              <w:rPr>
                <w:del w:id="6974" w:author="Steff Guzmán" w:date="2023-03-13T19:56:00Z"/>
                <w:rFonts w:cs="Times New Roman"/>
                <w:szCs w:val="24"/>
              </w:rPr>
              <w:pPrChange w:id="6975" w:author="Camilo Andrés Díaz Gómez" w:date="2023-03-28T17:43:00Z">
                <w:pPr/>
              </w:pPrChange>
            </w:pPr>
          </w:p>
        </w:tc>
        <w:tc>
          <w:tcPr>
            <w:tcW w:w="709" w:type="dxa"/>
          </w:tcPr>
          <w:p w14:paraId="5671C606" w14:textId="0ECC3B6A" w:rsidR="00A17136" w:rsidRPr="002B569F" w:rsidDel="00AC7859" w:rsidRDefault="00A17136" w:rsidP="002B569F">
            <w:pPr>
              <w:rPr>
                <w:del w:id="6976" w:author="Steff Guzmán" w:date="2023-03-13T19:56:00Z"/>
                <w:rFonts w:cs="Times New Roman"/>
                <w:szCs w:val="24"/>
              </w:rPr>
              <w:pPrChange w:id="6977" w:author="Camilo Andrés Díaz Gómez" w:date="2023-03-28T17:43:00Z">
                <w:pPr/>
              </w:pPrChange>
            </w:pPr>
          </w:p>
        </w:tc>
        <w:tc>
          <w:tcPr>
            <w:tcW w:w="709" w:type="dxa"/>
          </w:tcPr>
          <w:p w14:paraId="65C6C565" w14:textId="4C100150" w:rsidR="00A17136" w:rsidRPr="002B569F" w:rsidDel="00AC7859" w:rsidRDefault="00A17136" w:rsidP="002B569F">
            <w:pPr>
              <w:rPr>
                <w:del w:id="6978" w:author="Steff Guzmán" w:date="2023-03-13T19:56:00Z"/>
                <w:rFonts w:cs="Times New Roman"/>
                <w:szCs w:val="24"/>
              </w:rPr>
              <w:pPrChange w:id="6979" w:author="Camilo Andrés Díaz Gómez" w:date="2023-03-28T17:43:00Z">
                <w:pPr/>
              </w:pPrChange>
            </w:pPr>
          </w:p>
        </w:tc>
        <w:tc>
          <w:tcPr>
            <w:tcW w:w="709" w:type="dxa"/>
          </w:tcPr>
          <w:p w14:paraId="158F9F24" w14:textId="1D0F2F8F" w:rsidR="00A17136" w:rsidRPr="002B569F" w:rsidDel="00AC7859" w:rsidRDefault="00A17136" w:rsidP="002B569F">
            <w:pPr>
              <w:rPr>
                <w:del w:id="6980" w:author="Steff Guzmán" w:date="2023-03-13T19:56:00Z"/>
                <w:rFonts w:cs="Times New Roman"/>
                <w:szCs w:val="24"/>
              </w:rPr>
              <w:pPrChange w:id="6981" w:author="Camilo Andrés Díaz Gómez" w:date="2023-03-28T17:43:00Z">
                <w:pPr/>
              </w:pPrChange>
            </w:pPr>
          </w:p>
        </w:tc>
        <w:tc>
          <w:tcPr>
            <w:tcW w:w="708" w:type="dxa"/>
          </w:tcPr>
          <w:p w14:paraId="41D8EDB0" w14:textId="6AA03E17" w:rsidR="00A17136" w:rsidRPr="002B569F" w:rsidDel="00AC7859" w:rsidRDefault="00A17136" w:rsidP="002B569F">
            <w:pPr>
              <w:rPr>
                <w:del w:id="6982" w:author="Steff Guzmán" w:date="2023-03-13T19:56:00Z"/>
                <w:rFonts w:cs="Times New Roman"/>
                <w:szCs w:val="24"/>
              </w:rPr>
              <w:pPrChange w:id="6983" w:author="Camilo Andrés Díaz Gómez" w:date="2023-03-28T17:43:00Z">
                <w:pPr/>
              </w:pPrChange>
            </w:pPr>
          </w:p>
        </w:tc>
        <w:tc>
          <w:tcPr>
            <w:tcW w:w="754" w:type="dxa"/>
            <w:shd w:val="clear" w:color="auto" w:fill="FFE599" w:themeFill="accent4" w:themeFillTint="66"/>
          </w:tcPr>
          <w:p w14:paraId="3A2348F6" w14:textId="24208B5A" w:rsidR="00A17136" w:rsidRPr="002B569F" w:rsidDel="00AC7859" w:rsidRDefault="00A17136" w:rsidP="002B569F">
            <w:pPr>
              <w:rPr>
                <w:del w:id="6984" w:author="Steff Guzmán" w:date="2023-03-13T19:56:00Z"/>
                <w:rFonts w:cs="Times New Roman"/>
                <w:szCs w:val="24"/>
              </w:rPr>
              <w:pPrChange w:id="6985" w:author="Camilo Andrés Díaz Gómez" w:date="2023-03-28T17:43:00Z">
                <w:pPr/>
              </w:pPrChange>
            </w:pPr>
            <w:del w:id="6986"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rsidP="002B569F">
            <w:pPr>
              <w:rPr>
                <w:del w:id="6987" w:author="Steff Guzmán" w:date="2023-03-13T19:56:00Z"/>
                <w:rFonts w:cs="Times New Roman"/>
                <w:szCs w:val="24"/>
              </w:rPr>
              <w:pPrChange w:id="6988" w:author="Camilo Andrés Díaz Gómez" w:date="2023-03-28T17:43:00Z">
                <w:pPr/>
              </w:pPrChange>
            </w:pPr>
          </w:p>
        </w:tc>
        <w:tc>
          <w:tcPr>
            <w:tcW w:w="652" w:type="dxa"/>
          </w:tcPr>
          <w:p w14:paraId="471E4671" w14:textId="75637D49" w:rsidR="00A17136" w:rsidRPr="002B569F" w:rsidDel="00AC7859" w:rsidRDefault="00A17136" w:rsidP="002B569F">
            <w:pPr>
              <w:rPr>
                <w:del w:id="6989" w:author="Steff Guzmán" w:date="2023-03-13T19:56:00Z"/>
                <w:rFonts w:cs="Times New Roman"/>
                <w:szCs w:val="24"/>
              </w:rPr>
              <w:pPrChange w:id="6990" w:author="Camilo Andrés Díaz Gómez" w:date="2023-03-28T17:43:00Z">
                <w:pPr/>
              </w:pPrChange>
            </w:pPr>
          </w:p>
        </w:tc>
        <w:tc>
          <w:tcPr>
            <w:tcW w:w="655" w:type="dxa"/>
          </w:tcPr>
          <w:p w14:paraId="6F814712" w14:textId="04CA40D9" w:rsidR="00A17136" w:rsidRPr="002B569F" w:rsidDel="00AC7859" w:rsidRDefault="00A17136" w:rsidP="002B569F">
            <w:pPr>
              <w:rPr>
                <w:del w:id="6991" w:author="Steff Guzmán" w:date="2023-03-13T19:56:00Z"/>
                <w:rFonts w:cs="Times New Roman"/>
                <w:szCs w:val="24"/>
              </w:rPr>
              <w:pPrChange w:id="6992" w:author="Camilo Andrés Díaz Gómez" w:date="2023-03-28T17:43:00Z">
                <w:pPr/>
              </w:pPrChange>
            </w:pPr>
          </w:p>
        </w:tc>
        <w:tc>
          <w:tcPr>
            <w:tcW w:w="652" w:type="dxa"/>
          </w:tcPr>
          <w:p w14:paraId="4D907E91" w14:textId="5E268AE3" w:rsidR="00A17136" w:rsidRPr="002B569F" w:rsidDel="00AC7859" w:rsidRDefault="00A17136" w:rsidP="002B569F">
            <w:pPr>
              <w:rPr>
                <w:del w:id="6993" w:author="Steff Guzmán" w:date="2023-03-13T19:56:00Z"/>
                <w:rFonts w:cs="Times New Roman"/>
                <w:szCs w:val="24"/>
              </w:rPr>
              <w:pPrChange w:id="6994" w:author="Camilo Andrés Díaz Gómez" w:date="2023-03-28T17:43:00Z">
                <w:pPr/>
              </w:pPrChange>
            </w:pPr>
          </w:p>
        </w:tc>
        <w:tc>
          <w:tcPr>
            <w:tcW w:w="652" w:type="dxa"/>
          </w:tcPr>
          <w:p w14:paraId="3B54526C" w14:textId="07AB204D" w:rsidR="00A17136" w:rsidRPr="002B569F" w:rsidDel="00AC7859" w:rsidRDefault="00A17136" w:rsidP="002B569F">
            <w:pPr>
              <w:rPr>
                <w:del w:id="6995" w:author="Steff Guzmán" w:date="2023-03-13T19:56:00Z"/>
                <w:rFonts w:cs="Times New Roman"/>
                <w:szCs w:val="24"/>
              </w:rPr>
              <w:pPrChange w:id="6996" w:author="Camilo Andrés Díaz Gómez" w:date="2023-03-28T17:43:00Z">
                <w:pPr/>
              </w:pPrChange>
            </w:pPr>
          </w:p>
        </w:tc>
        <w:tc>
          <w:tcPr>
            <w:tcW w:w="652" w:type="dxa"/>
          </w:tcPr>
          <w:p w14:paraId="2CEAD998" w14:textId="4B02EAC9" w:rsidR="00A17136" w:rsidRPr="002B569F" w:rsidDel="00AC7859" w:rsidRDefault="00A17136" w:rsidP="002B569F">
            <w:pPr>
              <w:rPr>
                <w:del w:id="6997" w:author="Steff Guzmán" w:date="2023-03-13T19:56:00Z"/>
                <w:rFonts w:cs="Times New Roman"/>
                <w:szCs w:val="24"/>
              </w:rPr>
              <w:pPrChange w:id="6998" w:author="Camilo Andrés Díaz Gómez" w:date="2023-03-28T17:43:00Z">
                <w:pPr/>
              </w:pPrChange>
            </w:pPr>
          </w:p>
        </w:tc>
        <w:tc>
          <w:tcPr>
            <w:tcW w:w="652" w:type="dxa"/>
          </w:tcPr>
          <w:p w14:paraId="48AA6653" w14:textId="49F5FF6E" w:rsidR="00A17136" w:rsidRPr="002B569F" w:rsidDel="00AC7859" w:rsidRDefault="00A17136" w:rsidP="002B569F">
            <w:pPr>
              <w:rPr>
                <w:del w:id="6999" w:author="Steff Guzmán" w:date="2023-03-13T19:56:00Z"/>
                <w:rFonts w:cs="Times New Roman"/>
                <w:szCs w:val="24"/>
              </w:rPr>
              <w:pPrChange w:id="7000" w:author="Camilo Andrés Díaz Gómez" w:date="2023-03-28T17:43:00Z">
                <w:pPr/>
              </w:pPrChange>
            </w:pPr>
          </w:p>
        </w:tc>
        <w:tc>
          <w:tcPr>
            <w:tcW w:w="652" w:type="dxa"/>
          </w:tcPr>
          <w:p w14:paraId="4C244A47" w14:textId="7D54F3B4" w:rsidR="00A17136" w:rsidRPr="002B569F" w:rsidDel="00AC7859" w:rsidRDefault="00A17136" w:rsidP="002B569F">
            <w:pPr>
              <w:rPr>
                <w:del w:id="7001" w:author="Steff Guzmán" w:date="2023-03-13T19:56:00Z"/>
                <w:rFonts w:cs="Times New Roman"/>
                <w:szCs w:val="24"/>
              </w:rPr>
              <w:pPrChange w:id="7002" w:author="Camilo Andrés Díaz Gómez" w:date="2023-03-28T17:43:00Z">
                <w:pPr/>
              </w:pPrChange>
            </w:pPr>
          </w:p>
        </w:tc>
        <w:tc>
          <w:tcPr>
            <w:tcW w:w="548" w:type="dxa"/>
          </w:tcPr>
          <w:p w14:paraId="2742749D" w14:textId="3F162AF0" w:rsidR="00A17136" w:rsidRPr="002B569F" w:rsidDel="00AC7859" w:rsidRDefault="00A17136" w:rsidP="002B569F">
            <w:pPr>
              <w:rPr>
                <w:del w:id="7003" w:author="Steff Guzmán" w:date="2023-03-13T19:56:00Z"/>
                <w:rFonts w:cs="Times New Roman"/>
                <w:szCs w:val="24"/>
              </w:rPr>
              <w:pPrChange w:id="7004" w:author="Camilo Andrés Díaz Gómez" w:date="2023-03-28T17:43:00Z">
                <w:pPr/>
              </w:pPrChange>
            </w:pPr>
          </w:p>
        </w:tc>
      </w:tr>
      <w:tr w:rsidR="002B569F" w:rsidRPr="002B569F" w:rsidDel="00AC7859" w14:paraId="49098C87" w14:textId="77777777" w:rsidTr="005A4444">
        <w:trPr>
          <w:del w:id="7005" w:author="Steff Guzmán" w:date="2023-03-13T19:56:00Z"/>
        </w:trPr>
        <w:tc>
          <w:tcPr>
            <w:tcW w:w="1129" w:type="dxa"/>
          </w:tcPr>
          <w:p w14:paraId="4A6E0E74" w14:textId="74C187BF"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7006" w:author="Steff Guzmán" w:date="2023-03-13T19:56:00Z"/>
                <w:rFonts w:cs="Times New Roman"/>
                <w:color w:val="auto"/>
                <w:szCs w:val="24"/>
              </w:rPr>
              <w:pPrChange w:id="7007"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7008"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09" w:author="Steff Guzmán" w:date="2023-03-13T19:56:00Z"/>
                <w:rFonts w:cs="Times New Roman"/>
                <w:szCs w:val="24"/>
              </w:rPr>
              <w:pPrChange w:id="701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172A1F47" w14:textId="6D88687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11" w:author="Steff Guzmán" w:date="2023-03-13T19:56:00Z"/>
                <w:rFonts w:cs="Times New Roman"/>
                <w:szCs w:val="24"/>
              </w:rPr>
              <w:pPrChange w:id="701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45FEA3DC" w14:textId="251BBA0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13" w:author="Steff Guzmán" w:date="2023-03-13T19:56:00Z"/>
                <w:rFonts w:cs="Times New Roman"/>
                <w:szCs w:val="24"/>
              </w:rPr>
              <w:pPrChange w:id="701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54E10A2F" w14:textId="33BC658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15" w:author="Steff Guzmán" w:date="2023-03-13T19:56:00Z"/>
                <w:rFonts w:cs="Times New Roman"/>
                <w:szCs w:val="24"/>
              </w:rPr>
              <w:pPrChange w:id="701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5850900E" w14:textId="5D8EB9D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17" w:author="Steff Guzmán" w:date="2023-03-13T19:56:00Z"/>
                <w:rFonts w:cs="Times New Roman"/>
                <w:szCs w:val="24"/>
              </w:rPr>
              <w:pPrChange w:id="701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25B340E7" w14:textId="477D2F5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19" w:author="Steff Guzmán" w:date="2023-03-13T19:56:00Z"/>
                <w:rFonts w:cs="Times New Roman"/>
                <w:szCs w:val="24"/>
              </w:rPr>
              <w:pPrChange w:id="702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54" w:type="dxa"/>
            <w:shd w:val="clear" w:color="auto" w:fill="FFE599" w:themeFill="accent4" w:themeFillTint="66"/>
          </w:tcPr>
          <w:p w14:paraId="68CDB342" w14:textId="188E03B9"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21" w:author="Steff Guzmán" w:date="2023-03-13T19:56:00Z"/>
                <w:rFonts w:cs="Times New Roman"/>
                <w:szCs w:val="24"/>
              </w:rPr>
              <w:pPrChange w:id="702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023"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24" w:author="Steff Guzmán" w:date="2023-03-13T19:56:00Z"/>
                <w:rFonts w:cs="Times New Roman"/>
                <w:szCs w:val="24"/>
              </w:rPr>
              <w:pPrChange w:id="702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026"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27" w:author="Steff Guzmán" w:date="2023-03-13T19:56:00Z"/>
                <w:rFonts w:cs="Times New Roman"/>
                <w:szCs w:val="24"/>
              </w:rPr>
              <w:pPrChange w:id="702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5" w:type="dxa"/>
          </w:tcPr>
          <w:p w14:paraId="60C49639" w14:textId="39C4F50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29" w:author="Steff Guzmán" w:date="2023-03-13T19:56:00Z"/>
                <w:rFonts w:cs="Times New Roman"/>
                <w:szCs w:val="24"/>
              </w:rPr>
              <w:pPrChange w:id="703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70C3E7F0" w14:textId="53F804B9"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31" w:author="Steff Guzmán" w:date="2023-03-13T19:56:00Z"/>
                <w:rFonts w:cs="Times New Roman"/>
                <w:szCs w:val="24"/>
              </w:rPr>
              <w:pPrChange w:id="703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26A5DD39" w14:textId="6CDA137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33" w:author="Steff Guzmán" w:date="2023-03-13T19:56:00Z"/>
                <w:rFonts w:cs="Times New Roman"/>
                <w:szCs w:val="24"/>
              </w:rPr>
              <w:pPrChange w:id="703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44249113" w14:textId="052A539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35" w:author="Steff Guzmán" w:date="2023-03-13T19:56:00Z"/>
                <w:rFonts w:cs="Times New Roman"/>
                <w:szCs w:val="24"/>
              </w:rPr>
              <w:pPrChange w:id="703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49DE56AD" w14:textId="43D49B2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37" w:author="Steff Guzmán" w:date="2023-03-13T19:56:00Z"/>
                <w:rFonts w:cs="Times New Roman"/>
                <w:szCs w:val="24"/>
              </w:rPr>
              <w:pPrChange w:id="703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71AFFD57" w14:textId="4E50C07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39" w:author="Steff Guzmán" w:date="2023-03-13T19:56:00Z"/>
                <w:rFonts w:cs="Times New Roman"/>
                <w:szCs w:val="24"/>
              </w:rPr>
              <w:pPrChange w:id="704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0796F249" w14:textId="0AF58AC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41" w:author="Steff Guzmán" w:date="2023-03-13T19:56:00Z"/>
                <w:rFonts w:cs="Times New Roman"/>
                <w:szCs w:val="24"/>
              </w:rPr>
              <w:pPrChange w:id="704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0E60F4B5" w14:textId="77777777" w:rsidTr="005A4444">
        <w:trPr>
          <w:del w:id="7043" w:author="Steff Guzmán" w:date="2023-03-13T19:56:00Z"/>
        </w:trPr>
        <w:tc>
          <w:tcPr>
            <w:tcW w:w="1129" w:type="dxa"/>
          </w:tcPr>
          <w:p w14:paraId="6C201F2A" w14:textId="2E2996A0"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7044" w:author="Steff Guzmán" w:date="2023-03-13T19:56:00Z"/>
                <w:rFonts w:cs="Times New Roman"/>
                <w:color w:val="auto"/>
                <w:szCs w:val="24"/>
              </w:rPr>
              <w:pPrChange w:id="7045"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7046"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rsidP="002B569F">
            <w:pPr>
              <w:rPr>
                <w:del w:id="7047" w:author="Steff Guzmán" w:date="2023-03-13T19:56:00Z"/>
                <w:rFonts w:cs="Times New Roman"/>
                <w:szCs w:val="24"/>
              </w:rPr>
              <w:pPrChange w:id="7048" w:author="Camilo Andrés Díaz Gómez" w:date="2023-03-28T17:43:00Z">
                <w:pPr/>
              </w:pPrChange>
            </w:pPr>
          </w:p>
        </w:tc>
        <w:tc>
          <w:tcPr>
            <w:tcW w:w="708" w:type="dxa"/>
          </w:tcPr>
          <w:p w14:paraId="093BEF31" w14:textId="4BD33C32" w:rsidR="00A17136" w:rsidRPr="002B569F" w:rsidDel="00AC7859" w:rsidRDefault="00A17136" w:rsidP="002B569F">
            <w:pPr>
              <w:rPr>
                <w:del w:id="7049" w:author="Steff Guzmán" w:date="2023-03-13T19:56:00Z"/>
                <w:rFonts w:cs="Times New Roman"/>
                <w:szCs w:val="24"/>
              </w:rPr>
              <w:pPrChange w:id="7050" w:author="Camilo Andrés Díaz Gómez" w:date="2023-03-28T17:43:00Z">
                <w:pPr/>
              </w:pPrChange>
            </w:pPr>
          </w:p>
        </w:tc>
        <w:tc>
          <w:tcPr>
            <w:tcW w:w="709" w:type="dxa"/>
          </w:tcPr>
          <w:p w14:paraId="5B53CE2A" w14:textId="01B91D90" w:rsidR="00A17136" w:rsidRPr="002B569F" w:rsidDel="00AC7859" w:rsidRDefault="00A17136" w:rsidP="002B569F">
            <w:pPr>
              <w:rPr>
                <w:del w:id="7051" w:author="Steff Guzmán" w:date="2023-03-13T19:56:00Z"/>
                <w:rFonts w:cs="Times New Roman"/>
                <w:szCs w:val="24"/>
              </w:rPr>
              <w:pPrChange w:id="7052" w:author="Camilo Andrés Díaz Gómez" w:date="2023-03-28T17:43:00Z">
                <w:pPr/>
              </w:pPrChange>
            </w:pPr>
          </w:p>
        </w:tc>
        <w:tc>
          <w:tcPr>
            <w:tcW w:w="709" w:type="dxa"/>
          </w:tcPr>
          <w:p w14:paraId="39191745" w14:textId="35AFD728" w:rsidR="00A17136" w:rsidRPr="002B569F" w:rsidDel="00AC7859" w:rsidRDefault="00A17136" w:rsidP="002B569F">
            <w:pPr>
              <w:rPr>
                <w:del w:id="7053" w:author="Steff Guzmán" w:date="2023-03-13T19:56:00Z"/>
                <w:rFonts w:cs="Times New Roman"/>
                <w:szCs w:val="24"/>
              </w:rPr>
              <w:pPrChange w:id="7054" w:author="Camilo Andrés Díaz Gómez" w:date="2023-03-28T17:43:00Z">
                <w:pPr/>
              </w:pPrChange>
            </w:pPr>
          </w:p>
        </w:tc>
        <w:tc>
          <w:tcPr>
            <w:tcW w:w="709" w:type="dxa"/>
          </w:tcPr>
          <w:p w14:paraId="129E8F21" w14:textId="35DDFC11" w:rsidR="00A17136" w:rsidRPr="002B569F" w:rsidDel="00AC7859" w:rsidRDefault="00A17136" w:rsidP="002B569F">
            <w:pPr>
              <w:rPr>
                <w:del w:id="7055" w:author="Steff Guzmán" w:date="2023-03-13T19:56:00Z"/>
                <w:rFonts w:cs="Times New Roman"/>
                <w:szCs w:val="24"/>
              </w:rPr>
              <w:pPrChange w:id="7056" w:author="Camilo Andrés Díaz Gómez" w:date="2023-03-28T17:43:00Z">
                <w:pPr/>
              </w:pPrChange>
            </w:pPr>
          </w:p>
        </w:tc>
        <w:tc>
          <w:tcPr>
            <w:tcW w:w="708" w:type="dxa"/>
          </w:tcPr>
          <w:p w14:paraId="67E5AF64" w14:textId="201BDD30" w:rsidR="00A17136" w:rsidRPr="002B569F" w:rsidDel="00AC7859" w:rsidRDefault="00A17136" w:rsidP="002B569F">
            <w:pPr>
              <w:rPr>
                <w:del w:id="7057" w:author="Steff Guzmán" w:date="2023-03-13T19:56:00Z"/>
                <w:rFonts w:cs="Times New Roman"/>
                <w:szCs w:val="24"/>
              </w:rPr>
              <w:pPrChange w:id="7058" w:author="Camilo Andrés Díaz Gómez" w:date="2023-03-28T17:43:00Z">
                <w:pPr/>
              </w:pPrChange>
            </w:pPr>
          </w:p>
        </w:tc>
        <w:tc>
          <w:tcPr>
            <w:tcW w:w="754" w:type="dxa"/>
          </w:tcPr>
          <w:p w14:paraId="71867753" w14:textId="68013913" w:rsidR="00A17136" w:rsidRPr="002B569F" w:rsidDel="00AC7859" w:rsidRDefault="00A17136" w:rsidP="002B569F">
            <w:pPr>
              <w:rPr>
                <w:del w:id="7059" w:author="Steff Guzmán" w:date="2023-03-13T19:56:00Z"/>
                <w:rFonts w:cs="Times New Roman"/>
                <w:szCs w:val="24"/>
              </w:rPr>
              <w:pPrChange w:id="7060" w:author="Camilo Andrés Díaz Gómez" w:date="2023-03-28T17:43:00Z">
                <w:pPr/>
              </w:pPrChange>
            </w:pPr>
          </w:p>
        </w:tc>
        <w:tc>
          <w:tcPr>
            <w:tcW w:w="652" w:type="dxa"/>
            <w:shd w:val="clear" w:color="auto" w:fill="FFE599" w:themeFill="accent4" w:themeFillTint="66"/>
          </w:tcPr>
          <w:p w14:paraId="4E9CAFDA" w14:textId="6038FD4F" w:rsidR="00A17136" w:rsidRPr="002B569F" w:rsidDel="00AC7859" w:rsidRDefault="00A17136" w:rsidP="002B569F">
            <w:pPr>
              <w:rPr>
                <w:del w:id="7061" w:author="Steff Guzmán" w:date="2023-03-13T19:56:00Z"/>
                <w:rFonts w:cs="Times New Roman"/>
                <w:szCs w:val="24"/>
              </w:rPr>
              <w:pPrChange w:id="7062" w:author="Camilo Andrés Díaz Gómez" w:date="2023-03-28T17:43:00Z">
                <w:pPr/>
              </w:pPrChange>
            </w:pPr>
            <w:del w:id="7063"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rsidP="002B569F">
            <w:pPr>
              <w:rPr>
                <w:del w:id="7064" w:author="Steff Guzmán" w:date="2023-03-13T19:56:00Z"/>
                <w:rFonts w:cs="Times New Roman"/>
                <w:szCs w:val="24"/>
              </w:rPr>
              <w:pPrChange w:id="7065" w:author="Camilo Andrés Díaz Gómez" w:date="2023-03-28T17:43:00Z">
                <w:pPr/>
              </w:pPrChange>
            </w:pPr>
            <w:del w:id="7066"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rsidP="002B569F">
            <w:pPr>
              <w:rPr>
                <w:del w:id="7067" w:author="Steff Guzmán" w:date="2023-03-13T19:56:00Z"/>
                <w:rFonts w:cs="Times New Roman"/>
                <w:szCs w:val="24"/>
              </w:rPr>
              <w:pPrChange w:id="7068" w:author="Camilo Andrés Díaz Gómez" w:date="2023-03-28T17:43:00Z">
                <w:pPr/>
              </w:pPrChange>
            </w:pPr>
          </w:p>
        </w:tc>
        <w:tc>
          <w:tcPr>
            <w:tcW w:w="652" w:type="dxa"/>
          </w:tcPr>
          <w:p w14:paraId="7945E295" w14:textId="3EE47B1D" w:rsidR="00A17136" w:rsidRPr="002B569F" w:rsidDel="00AC7859" w:rsidRDefault="00A17136" w:rsidP="002B569F">
            <w:pPr>
              <w:rPr>
                <w:del w:id="7069" w:author="Steff Guzmán" w:date="2023-03-13T19:56:00Z"/>
                <w:rFonts w:cs="Times New Roman"/>
                <w:szCs w:val="24"/>
              </w:rPr>
              <w:pPrChange w:id="7070" w:author="Camilo Andrés Díaz Gómez" w:date="2023-03-28T17:43:00Z">
                <w:pPr/>
              </w:pPrChange>
            </w:pPr>
          </w:p>
        </w:tc>
        <w:tc>
          <w:tcPr>
            <w:tcW w:w="652" w:type="dxa"/>
          </w:tcPr>
          <w:p w14:paraId="09125B14" w14:textId="5E53D89B" w:rsidR="00A17136" w:rsidRPr="002B569F" w:rsidDel="00AC7859" w:rsidRDefault="00A17136" w:rsidP="002B569F">
            <w:pPr>
              <w:rPr>
                <w:del w:id="7071" w:author="Steff Guzmán" w:date="2023-03-13T19:56:00Z"/>
                <w:rFonts w:cs="Times New Roman"/>
                <w:szCs w:val="24"/>
              </w:rPr>
              <w:pPrChange w:id="7072" w:author="Camilo Andrés Díaz Gómez" w:date="2023-03-28T17:43:00Z">
                <w:pPr/>
              </w:pPrChange>
            </w:pPr>
          </w:p>
        </w:tc>
        <w:tc>
          <w:tcPr>
            <w:tcW w:w="652" w:type="dxa"/>
          </w:tcPr>
          <w:p w14:paraId="203CC5F1" w14:textId="51A9A0AD" w:rsidR="00A17136" w:rsidRPr="002B569F" w:rsidDel="00AC7859" w:rsidRDefault="00A17136" w:rsidP="002B569F">
            <w:pPr>
              <w:rPr>
                <w:del w:id="7073" w:author="Steff Guzmán" w:date="2023-03-13T19:56:00Z"/>
                <w:rFonts w:cs="Times New Roman"/>
                <w:szCs w:val="24"/>
              </w:rPr>
              <w:pPrChange w:id="7074" w:author="Camilo Andrés Díaz Gómez" w:date="2023-03-28T17:43:00Z">
                <w:pPr/>
              </w:pPrChange>
            </w:pPr>
          </w:p>
        </w:tc>
        <w:tc>
          <w:tcPr>
            <w:tcW w:w="652" w:type="dxa"/>
          </w:tcPr>
          <w:p w14:paraId="56826074" w14:textId="7385FC0A" w:rsidR="00A17136" w:rsidRPr="002B569F" w:rsidDel="00AC7859" w:rsidRDefault="00A17136" w:rsidP="002B569F">
            <w:pPr>
              <w:rPr>
                <w:del w:id="7075" w:author="Steff Guzmán" w:date="2023-03-13T19:56:00Z"/>
                <w:rFonts w:cs="Times New Roman"/>
                <w:szCs w:val="24"/>
              </w:rPr>
              <w:pPrChange w:id="7076" w:author="Camilo Andrés Díaz Gómez" w:date="2023-03-28T17:43:00Z">
                <w:pPr/>
              </w:pPrChange>
            </w:pPr>
          </w:p>
        </w:tc>
        <w:tc>
          <w:tcPr>
            <w:tcW w:w="652" w:type="dxa"/>
          </w:tcPr>
          <w:p w14:paraId="62BB1AEE" w14:textId="7622FAC0" w:rsidR="00A17136" w:rsidRPr="002B569F" w:rsidDel="00AC7859" w:rsidRDefault="00A17136" w:rsidP="002B569F">
            <w:pPr>
              <w:rPr>
                <w:del w:id="7077" w:author="Steff Guzmán" w:date="2023-03-13T19:56:00Z"/>
                <w:rFonts w:cs="Times New Roman"/>
                <w:szCs w:val="24"/>
              </w:rPr>
              <w:pPrChange w:id="7078" w:author="Camilo Andrés Díaz Gómez" w:date="2023-03-28T17:43:00Z">
                <w:pPr/>
              </w:pPrChange>
            </w:pPr>
          </w:p>
        </w:tc>
        <w:tc>
          <w:tcPr>
            <w:tcW w:w="548" w:type="dxa"/>
          </w:tcPr>
          <w:p w14:paraId="3F04FFAB" w14:textId="36FA7FFA" w:rsidR="00A17136" w:rsidRPr="002B569F" w:rsidDel="00AC7859" w:rsidRDefault="00A17136" w:rsidP="002B569F">
            <w:pPr>
              <w:rPr>
                <w:del w:id="7079" w:author="Steff Guzmán" w:date="2023-03-13T19:56:00Z"/>
                <w:rFonts w:cs="Times New Roman"/>
                <w:szCs w:val="24"/>
              </w:rPr>
              <w:pPrChange w:id="7080" w:author="Camilo Andrés Díaz Gómez" w:date="2023-03-28T17:43:00Z">
                <w:pPr/>
              </w:pPrChange>
            </w:pPr>
          </w:p>
        </w:tc>
      </w:tr>
      <w:tr w:rsidR="002B569F" w:rsidRPr="002B569F" w:rsidDel="00AC7859" w14:paraId="3898792E" w14:textId="77777777" w:rsidTr="005A4444">
        <w:trPr>
          <w:del w:id="7081" w:author="Steff Guzmán" w:date="2023-03-13T19:56:00Z"/>
        </w:trPr>
        <w:tc>
          <w:tcPr>
            <w:tcW w:w="1129" w:type="dxa"/>
          </w:tcPr>
          <w:p w14:paraId="17657CAB" w14:textId="2CC6FC5F"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7082" w:author="Steff Guzmán" w:date="2023-03-13T19:56:00Z"/>
                <w:rFonts w:cs="Times New Roman"/>
                <w:color w:val="auto"/>
                <w:szCs w:val="24"/>
              </w:rPr>
              <w:pPrChange w:id="7083"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7084"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85" w:author="Steff Guzmán" w:date="2023-03-13T19:56:00Z"/>
                <w:rFonts w:cs="Times New Roman"/>
                <w:szCs w:val="24"/>
              </w:rPr>
              <w:pPrChange w:id="708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772387AF" w14:textId="0D97073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87" w:author="Steff Guzmán" w:date="2023-03-13T19:56:00Z"/>
                <w:rFonts w:cs="Times New Roman"/>
                <w:szCs w:val="24"/>
              </w:rPr>
              <w:pPrChange w:id="708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29193199" w14:textId="75FC308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89" w:author="Steff Guzmán" w:date="2023-03-13T19:56:00Z"/>
                <w:rFonts w:cs="Times New Roman"/>
                <w:szCs w:val="24"/>
              </w:rPr>
              <w:pPrChange w:id="709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46907926" w14:textId="66DF892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91" w:author="Steff Guzmán" w:date="2023-03-13T19:56:00Z"/>
                <w:rFonts w:cs="Times New Roman"/>
                <w:szCs w:val="24"/>
              </w:rPr>
              <w:pPrChange w:id="709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2F8473FB" w14:textId="289EA29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93" w:author="Steff Guzmán" w:date="2023-03-13T19:56:00Z"/>
                <w:rFonts w:cs="Times New Roman"/>
                <w:szCs w:val="24"/>
              </w:rPr>
              <w:pPrChange w:id="709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07624179" w14:textId="68CF945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95" w:author="Steff Guzmán" w:date="2023-03-13T19:56:00Z"/>
                <w:rFonts w:cs="Times New Roman"/>
                <w:szCs w:val="24"/>
              </w:rPr>
              <w:pPrChange w:id="709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54" w:type="dxa"/>
          </w:tcPr>
          <w:p w14:paraId="5F7677E7" w14:textId="7E7B2E5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97" w:author="Steff Guzmán" w:date="2023-03-13T19:56:00Z"/>
                <w:rFonts w:cs="Times New Roman"/>
                <w:szCs w:val="24"/>
              </w:rPr>
              <w:pPrChange w:id="709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5EE2B48E" w14:textId="56ACA94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099" w:author="Steff Guzmán" w:date="2023-03-13T19:56:00Z"/>
                <w:rFonts w:cs="Times New Roman"/>
                <w:szCs w:val="24"/>
              </w:rPr>
              <w:pPrChange w:id="710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shd w:val="clear" w:color="auto" w:fill="FFE599" w:themeFill="accent4" w:themeFillTint="66"/>
          </w:tcPr>
          <w:p w14:paraId="3A358B0C" w14:textId="2CF33D8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01" w:author="Steff Guzmán" w:date="2023-03-13T19:56:00Z"/>
                <w:rFonts w:cs="Times New Roman"/>
                <w:szCs w:val="24"/>
              </w:rPr>
              <w:pPrChange w:id="710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103"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04" w:author="Steff Guzmán" w:date="2023-03-13T19:56:00Z"/>
                <w:rFonts w:cs="Times New Roman"/>
                <w:szCs w:val="24"/>
              </w:rPr>
              <w:pPrChange w:id="710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094FCE42" w14:textId="5EFBC18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06" w:author="Steff Guzmán" w:date="2023-03-13T19:56:00Z"/>
                <w:rFonts w:cs="Times New Roman"/>
                <w:szCs w:val="24"/>
              </w:rPr>
              <w:pPrChange w:id="710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55A87DEF" w14:textId="7B3CC72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08" w:author="Steff Guzmán" w:date="2023-03-13T19:56:00Z"/>
                <w:rFonts w:cs="Times New Roman"/>
                <w:szCs w:val="24"/>
              </w:rPr>
              <w:pPrChange w:id="710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3BF4305D" w14:textId="65B07B28"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10" w:author="Steff Guzmán" w:date="2023-03-13T19:56:00Z"/>
                <w:rFonts w:cs="Times New Roman"/>
                <w:szCs w:val="24"/>
              </w:rPr>
              <w:pPrChange w:id="711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21F020E6" w14:textId="3E7187A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12" w:author="Steff Guzmán" w:date="2023-03-13T19:56:00Z"/>
                <w:rFonts w:cs="Times New Roman"/>
                <w:szCs w:val="24"/>
              </w:rPr>
              <w:pPrChange w:id="711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142AEB7A" w14:textId="246E98A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14" w:author="Steff Guzmán" w:date="2023-03-13T19:56:00Z"/>
                <w:rFonts w:cs="Times New Roman"/>
                <w:szCs w:val="24"/>
              </w:rPr>
              <w:pPrChange w:id="711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4D986B94" w14:textId="41E3A10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16" w:author="Steff Guzmán" w:date="2023-03-13T19:56:00Z"/>
                <w:rFonts w:cs="Times New Roman"/>
                <w:szCs w:val="24"/>
              </w:rPr>
              <w:pPrChange w:id="711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4C6DA0BE" w14:textId="77777777" w:rsidTr="005A4444">
        <w:trPr>
          <w:del w:id="7118" w:author="Steff Guzmán" w:date="2023-03-13T19:56:00Z"/>
        </w:trPr>
        <w:tc>
          <w:tcPr>
            <w:tcW w:w="1129" w:type="dxa"/>
          </w:tcPr>
          <w:p w14:paraId="754D1A8D" w14:textId="4F0B1794"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7119" w:author="Steff Guzmán" w:date="2023-03-13T19:56:00Z"/>
                <w:rFonts w:cs="Times New Roman"/>
                <w:color w:val="auto"/>
                <w:szCs w:val="24"/>
              </w:rPr>
              <w:pPrChange w:id="7120"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7121"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rsidP="002B569F">
            <w:pPr>
              <w:rPr>
                <w:del w:id="7122" w:author="Steff Guzmán" w:date="2023-03-13T19:56:00Z"/>
                <w:rFonts w:cs="Times New Roman"/>
                <w:szCs w:val="24"/>
              </w:rPr>
              <w:pPrChange w:id="7123" w:author="Camilo Andrés Díaz Gómez" w:date="2023-03-28T17:43:00Z">
                <w:pPr/>
              </w:pPrChange>
            </w:pPr>
          </w:p>
        </w:tc>
        <w:tc>
          <w:tcPr>
            <w:tcW w:w="708" w:type="dxa"/>
          </w:tcPr>
          <w:p w14:paraId="727DD5D8" w14:textId="14C54CE5" w:rsidR="00A17136" w:rsidRPr="002B569F" w:rsidDel="00AC7859" w:rsidRDefault="00A17136" w:rsidP="002B569F">
            <w:pPr>
              <w:rPr>
                <w:del w:id="7124" w:author="Steff Guzmán" w:date="2023-03-13T19:56:00Z"/>
                <w:rFonts w:cs="Times New Roman"/>
                <w:szCs w:val="24"/>
              </w:rPr>
              <w:pPrChange w:id="7125" w:author="Camilo Andrés Díaz Gómez" w:date="2023-03-28T17:43:00Z">
                <w:pPr/>
              </w:pPrChange>
            </w:pPr>
          </w:p>
        </w:tc>
        <w:tc>
          <w:tcPr>
            <w:tcW w:w="709" w:type="dxa"/>
          </w:tcPr>
          <w:p w14:paraId="6081A8AB" w14:textId="7023A65C" w:rsidR="00A17136" w:rsidRPr="002B569F" w:rsidDel="00AC7859" w:rsidRDefault="00A17136" w:rsidP="002B569F">
            <w:pPr>
              <w:rPr>
                <w:del w:id="7126" w:author="Steff Guzmán" w:date="2023-03-13T19:56:00Z"/>
                <w:rFonts w:cs="Times New Roman"/>
                <w:szCs w:val="24"/>
              </w:rPr>
              <w:pPrChange w:id="7127" w:author="Camilo Andrés Díaz Gómez" w:date="2023-03-28T17:43:00Z">
                <w:pPr/>
              </w:pPrChange>
            </w:pPr>
          </w:p>
        </w:tc>
        <w:tc>
          <w:tcPr>
            <w:tcW w:w="709" w:type="dxa"/>
          </w:tcPr>
          <w:p w14:paraId="693082DB" w14:textId="22B207F7" w:rsidR="00A17136" w:rsidRPr="002B569F" w:rsidDel="00AC7859" w:rsidRDefault="00A17136" w:rsidP="002B569F">
            <w:pPr>
              <w:rPr>
                <w:del w:id="7128" w:author="Steff Guzmán" w:date="2023-03-13T19:56:00Z"/>
                <w:rFonts w:cs="Times New Roman"/>
                <w:szCs w:val="24"/>
              </w:rPr>
              <w:pPrChange w:id="7129" w:author="Camilo Andrés Díaz Gómez" w:date="2023-03-28T17:43:00Z">
                <w:pPr/>
              </w:pPrChange>
            </w:pPr>
          </w:p>
        </w:tc>
        <w:tc>
          <w:tcPr>
            <w:tcW w:w="709" w:type="dxa"/>
          </w:tcPr>
          <w:p w14:paraId="05190A7E" w14:textId="22E861FA" w:rsidR="00A17136" w:rsidRPr="002B569F" w:rsidDel="00AC7859" w:rsidRDefault="00A17136" w:rsidP="002B569F">
            <w:pPr>
              <w:rPr>
                <w:del w:id="7130" w:author="Steff Guzmán" w:date="2023-03-13T19:56:00Z"/>
                <w:rFonts w:cs="Times New Roman"/>
                <w:szCs w:val="24"/>
              </w:rPr>
              <w:pPrChange w:id="7131" w:author="Camilo Andrés Díaz Gómez" w:date="2023-03-28T17:43:00Z">
                <w:pPr/>
              </w:pPrChange>
            </w:pPr>
          </w:p>
        </w:tc>
        <w:tc>
          <w:tcPr>
            <w:tcW w:w="708" w:type="dxa"/>
          </w:tcPr>
          <w:p w14:paraId="2CB42BB6" w14:textId="48038617" w:rsidR="00A17136" w:rsidRPr="002B569F" w:rsidDel="00AC7859" w:rsidRDefault="00A17136" w:rsidP="002B569F">
            <w:pPr>
              <w:rPr>
                <w:del w:id="7132" w:author="Steff Guzmán" w:date="2023-03-13T19:56:00Z"/>
                <w:rFonts w:cs="Times New Roman"/>
                <w:szCs w:val="24"/>
              </w:rPr>
              <w:pPrChange w:id="7133" w:author="Camilo Andrés Díaz Gómez" w:date="2023-03-28T17:43:00Z">
                <w:pPr/>
              </w:pPrChange>
            </w:pPr>
          </w:p>
        </w:tc>
        <w:tc>
          <w:tcPr>
            <w:tcW w:w="754" w:type="dxa"/>
          </w:tcPr>
          <w:p w14:paraId="16FDB7D7" w14:textId="4A3C0B21" w:rsidR="00A17136" w:rsidRPr="002B569F" w:rsidDel="00AC7859" w:rsidRDefault="00A17136" w:rsidP="002B569F">
            <w:pPr>
              <w:rPr>
                <w:del w:id="7134" w:author="Steff Guzmán" w:date="2023-03-13T19:56:00Z"/>
                <w:rFonts w:cs="Times New Roman"/>
                <w:szCs w:val="24"/>
              </w:rPr>
              <w:pPrChange w:id="7135" w:author="Camilo Andrés Díaz Gómez" w:date="2023-03-28T17:43:00Z">
                <w:pPr/>
              </w:pPrChange>
            </w:pPr>
          </w:p>
        </w:tc>
        <w:tc>
          <w:tcPr>
            <w:tcW w:w="652" w:type="dxa"/>
          </w:tcPr>
          <w:p w14:paraId="1E827AF7" w14:textId="7C83C49B" w:rsidR="00A17136" w:rsidRPr="002B569F" w:rsidDel="00AC7859" w:rsidRDefault="00A17136" w:rsidP="002B569F">
            <w:pPr>
              <w:rPr>
                <w:del w:id="7136" w:author="Steff Guzmán" w:date="2023-03-13T19:56:00Z"/>
                <w:rFonts w:cs="Times New Roman"/>
                <w:szCs w:val="24"/>
              </w:rPr>
              <w:pPrChange w:id="7137" w:author="Camilo Andrés Díaz Gómez" w:date="2023-03-28T17:43:00Z">
                <w:pPr/>
              </w:pPrChange>
            </w:pPr>
          </w:p>
        </w:tc>
        <w:tc>
          <w:tcPr>
            <w:tcW w:w="652" w:type="dxa"/>
            <w:shd w:val="clear" w:color="auto" w:fill="C5E0B3" w:themeFill="accent6" w:themeFillTint="66"/>
          </w:tcPr>
          <w:p w14:paraId="0EB410A1" w14:textId="1D64FC7B" w:rsidR="00A17136" w:rsidRPr="002B569F" w:rsidDel="00AC7859" w:rsidRDefault="00A17136" w:rsidP="002B569F">
            <w:pPr>
              <w:rPr>
                <w:del w:id="7138" w:author="Steff Guzmán" w:date="2023-03-13T19:56:00Z"/>
                <w:rFonts w:cs="Times New Roman"/>
                <w:szCs w:val="24"/>
              </w:rPr>
              <w:pPrChange w:id="7139" w:author="Camilo Andrés Díaz Gómez" w:date="2023-03-28T17:43:00Z">
                <w:pPr/>
              </w:pPrChange>
            </w:pPr>
            <w:del w:id="7140"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rsidP="002B569F">
            <w:pPr>
              <w:rPr>
                <w:del w:id="7141" w:author="Steff Guzmán" w:date="2023-03-13T19:56:00Z"/>
                <w:rFonts w:cs="Times New Roman"/>
                <w:szCs w:val="24"/>
              </w:rPr>
              <w:pPrChange w:id="7142" w:author="Camilo Andrés Díaz Gómez" w:date="2023-03-28T17:43:00Z">
                <w:pPr/>
              </w:pPrChange>
            </w:pPr>
            <w:del w:id="7143"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rsidP="002B569F">
            <w:pPr>
              <w:rPr>
                <w:del w:id="7144" w:author="Steff Guzmán" w:date="2023-03-13T19:56:00Z"/>
                <w:rFonts w:cs="Times New Roman"/>
                <w:szCs w:val="24"/>
              </w:rPr>
              <w:pPrChange w:id="7145" w:author="Camilo Andrés Díaz Gómez" w:date="2023-03-28T17:43:00Z">
                <w:pPr/>
              </w:pPrChange>
            </w:pPr>
          </w:p>
        </w:tc>
        <w:tc>
          <w:tcPr>
            <w:tcW w:w="652" w:type="dxa"/>
          </w:tcPr>
          <w:p w14:paraId="2014D5B6" w14:textId="5888A17F" w:rsidR="00A17136" w:rsidRPr="002B569F" w:rsidDel="00AC7859" w:rsidRDefault="00A17136" w:rsidP="002B569F">
            <w:pPr>
              <w:rPr>
                <w:del w:id="7146" w:author="Steff Guzmán" w:date="2023-03-13T19:56:00Z"/>
                <w:rFonts w:cs="Times New Roman"/>
                <w:szCs w:val="24"/>
              </w:rPr>
              <w:pPrChange w:id="7147" w:author="Camilo Andrés Díaz Gómez" w:date="2023-03-28T17:43:00Z">
                <w:pPr/>
              </w:pPrChange>
            </w:pPr>
          </w:p>
        </w:tc>
        <w:tc>
          <w:tcPr>
            <w:tcW w:w="652" w:type="dxa"/>
          </w:tcPr>
          <w:p w14:paraId="5A576F7F" w14:textId="0CA86F17" w:rsidR="00A17136" w:rsidRPr="002B569F" w:rsidDel="00AC7859" w:rsidRDefault="00A17136" w:rsidP="002B569F">
            <w:pPr>
              <w:rPr>
                <w:del w:id="7148" w:author="Steff Guzmán" w:date="2023-03-13T19:56:00Z"/>
                <w:rFonts w:cs="Times New Roman"/>
                <w:szCs w:val="24"/>
              </w:rPr>
              <w:pPrChange w:id="7149" w:author="Camilo Andrés Díaz Gómez" w:date="2023-03-28T17:43:00Z">
                <w:pPr/>
              </w:pPrChange>
            </w:pPr>
          </w:p>
        </w:tc>
        <w:tc>
          <w:tcPr>
            <w:tcW w:w="652" w:type="dxa"/>
          </w:tcPr>
          <w:p w14:paraId="675D46CE" w14:textId="34BA72B0" w:rsidR="00A17136" w:rsidRPr="002B569F" w:rsidDel="00AC7859" w:rsidRDefault="00A17136" w:rsidP="002B569F">
            <w:pPr>
              <w:rPr>
                <w:del w:id="7150" w:author="Steff Guzmán" w:date="2023-03-13T19:56:00Z"/>
                <w:rFonts w:cs="Times New Roman"/>
                <w:szCs w:val="24"/>
              </w:rPr>
              <w:pPrChange w:id="7151" w:author="Camilo Andrés Díaz Gómez" w:date="2023-03-28T17:43:00Z">
                <w:pPr/>
              </w:pPrChange>
            </w:pPr>
          </w:p>
        </w:tc>
        <w:tc>
          <w:tcPr>
            <w:tcW w:w="652" w:type="dxa"/>
          </w:tcPr>
          <w:p w14:paraId="00724DB8" w14:textId="6FCE9FA7" w:rsidR="00A17136" w:rsidRPr="002B569F" w:rsidDel="00AC7859" w:rsidRDefault="00A17136" w:rsidP="002B569F">
            <w:pPr>
              <w:rPr>
                <w:del w:id="7152" w:author="Steff Guzmán" w:date="2023-03-13T19:56:00Z"/>
                <w:rFonts w:cs="Times New Roman"/>
                <w:szCs w:val="24"/>
              </w:rPr>
              <w:pPrChange w:id="7153" w:author="Camilo Andrés Díaz Gómez" w:date="2023-03-28T17:43:00Z">
                <w:pPr/>
              </w:pPrChange>
            </w:pPr>
          </w:p>
        </w:tc>
        <w:tc>
          <w:tcPr>
            <w:tcW w:w="548" w:type="dxa"/>
          </w:tcPr>
          <w:p w14:paraId="3C1C2924" w14:textId="64CFC213" w:rsidR="00A17136" w:rsidRPr="002B569F" w:rsidDel="00AC7859" w:rsidRDefault="00A17136" w:rsidP="002B569F">
            <w:pPr>
              <w:rPr>
                <w:del w:id="7154" w:author="Steff Guzmán" w:date="2023-03-13T19:56:00Z"/>
                <w:rFonts w:cs="Times New Roman"/>
                <w:szCs w:val="24"/>
              </w:rPr>
              <w:pPrChange w:id="7155" w:author="Camilo Andrés Díaz Gómez" w:date="2023-03-28T17:43:00Z">
                <w:pPr/>
              </w:pPrChange>
            </w:pPr>
          </w:p>
        </w:tc>
      </w:tr>
      <w:tr w:rsidR="002B569F" w:rsidRPr="002B569F" w:rsidDel="00AC7859" w14:paraId="24BC7A5B" w14:textId="77777777" w:rsidTr="005A4444">
        <w:trPr>
          <w:del w:id="7156" w:author="Steff Guzmán" w:date="2023-03-13T19:56:00Z"/>
        </w:trPr>
        <w:tc>
          <w:tcPr>
            <w:tcW w:w="1129" w:type="dxa"/>
          </w:tcPr>
          <w:p w14:paraId="39856A16" w14:textId="120539C3"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7157" w:author="Steff Guzmán" w:date="2023-03-13T19:56:00Z"/>
                <w:rFonts w:cs="Times New Roman"/>
                <w:color w:val="auto"/>
                <w:szCs w:val="24"/>
              </w:rPr>
              <w:pPrChange w:id="7158"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7159"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60" w:author="Steff Guzmán" w:date="2023-03-13T19:56:00Z"/>
                <w:rFonts w:cs="Times New Roman"/>
                <w:szCs w:val="24"/>
              </w:rPr>
              <w:pPrChange w:id="716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123A42B2" w14:textId="3BA1458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62" w:author="Steff Guzmán" w:date="2023-03-13T19:56:00Z"/>
                <w:rFonts w:cs="Times New Roman"/>
                <w:szCs w:val="24"/>
              </w:rPr>
              <w:pPrChange w:id="716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601D5EA2" w14:textId="34F621F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64" w:author="Steff Guzmán" w:date="2023-03-13T19:56:00Z"/>
                <w:rFonts w:cs="Times New Roman"/>
                <w:szCs w:val="24"/>
              </w:rPr>
              <w:pPrChange w:id="716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61C460FD" w14:textId="6180EDB8"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66" w:author="Steff Guzmán" w:date="2023-03-13T19:56:00Z"/>
                <w:rFonts w:cs="Times New Roman"/>
                <w:szCs w:val="24"/>
              </w:rPr>
              <w:pPrChange w:id="716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45C9B894" w14:textId="2A2C9D8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68" w:author="Steff Guzmán" w:date="2023-03-13T19:56:00Z"/>
                <w:rFonts w:cs="Times New Roman"/>
                <w:szCs w:val="24"/>
              </w:rPr>
              <w:pPrChange w:id="716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66BAEA78" w14:textId="0CA3732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70" w:author="Steff Guzmán" w:date="2023-03-13T19:56:00Z"/>
                <w:rFonts w:cs="Times New Roman"/>
                <w:szCs w:val="24"/>
              </w:rPr>
              <w:pPrChange w:id="717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54" w:type="dxa"/>
          </w:tcPr>
          <w:p w14:paraId="2BC1DC3B" w14:textId="75843F8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72" w:author="Steff Guzmán" w:date="2023-03-13T19:56:00Z"/>
                <w:rFonts w:cs="Times New Roman"/>
                <w:szCs w:val="24"/>
              </w:rPr>
              <w:pPrChange w:id="717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472A86B8" w14:textId="6D85307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74" w:author="Steff Guzmán" w:date="2023-03-13T19:56:00Z"/>
                <w:rFonts w:cs="Times New Roman"/>
                <w:szCs w:val="24"/>
              </w:rPr>
              <w:pPrChange w:id="717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457F1F07" w14:textId="29A2631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76" w:author="Steff Guzmán" w:date="2023-03-13T19:56:00Z"/>
                <w:rFonts w:cs="Times New Roman"/>
                <w:szCs w:val="24"/>
              </w:rPr>
              <w:pPrChange w:id="717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5" w:type="dxa"/>
            <w:shd w:val="clear" w:color="auto" w:fill="C5E0B3" w:themeFill="accent6" w:themeFillTint="66"/>
          </w:tcPr>
          <w:p w14:paraId="38D635BF" w14:textId="1F0BAB1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78" w:author="Steff Guzmán" w:date="2023-03-13T19:56:00Z"/>
                <w:rFonts w:cs="Times New Roman"/>
                <w:szCs w:val="24"/>
              </w:rPr>
              <w:pPrChange w:id="717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180"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81" w:author="Steff Guzmán" w:date="2023-03-13T19:56:00Z"/>
                <w:rFonts w:cs="Times New Roman"/>
                <w:szCs w:val="24"/>
              </w:rPr>
              <w:pPrChange w:id="718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183"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84" w:author="Steff Guzmán" w:date="2023-03-13T19:56:00Z"/>
                <w:rFonts w:cs="Times New Roman"/>
                <w:szCs w:val="24"/>
              </w:rPr>
              <w:pPrChange w:id="718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16A64BF9" w14:textId="550B8FC8"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86" w:author="Steff Guzmán" w:date="2023-03-13T19:56:00Z"/>
                <w:rFonts w:cs="Times New Roman"/>
                <w:szCs w:val="24"/>
              </w:rPr>
              <w:pPrChange w:id="718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04BD55AB" w14:textId="3797CF89"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88" w:author="Steff Guzmán" w:date="2023-03-13T19:56:00Z"/>
                <w:rFonts w:cs="Times New Roman"/>
                <w:szCs w:val="24"/>
              </w:rPr>
              <w:pPrChange w:id="718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E8C3C29" w14:textId="5601997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90" w:author="Steff Guzmán" w:date="2023-03-13T19:56:00Z"/>
                <w:rFonts w:cs="Times New Roman"/>
                <w:szCs w:val="24"/>
              </w:rPr>
              <w:pPrChange w:id="7191"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14ECF632" w14:textId="1669CDF1"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192" w:author="Steff Guzmán" w:date="2023-03-13T19:56:00Z"/>
                <w:rFonts w:cs="Times New Roman"/>
                <w:szCs w:val="24"/>
              </w:rPr>
              <w:pPrChange w:id="7193"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6DAECD06" w14:textId="77777777" w:rsidTr="005A4444">
        <w:trPr>
          <w:del w:id="7194" w:author="Steff Guzmán" w:date="2023-03-13T19:56:00Z"/>
        </w:trPr>
        <w:tc>
          <w:tcPr>
            <w:tcW w:w="1129" w:type="dxa"/>
          </w:tcPr>
          <w:p w14:paraId="5B3B4EF0" w14:textId="2AC0151E"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7195" w:author="Steff Guzmán" w:date="2023-03-13T19:56:00Z"/>
                <w:rFonts w:cs="Times New Roman"/>
                <w:color w:val="auto"/>
                <w:szCs w:val="24"/>
              </w:rPr>
              <w:pPrChange w:id="7196"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7197"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rsidP="002B569F">
            <w:pPr>
              <w:rPr>
                <w:del w:id="7198" w:author="Steff Guzmán" w:date="2023-03-13T19:56:00Z"/>
                <w:rFonts w:cs="Times New Roman"/>
                <w:szCs w:val="24"/>
              </w:rPr>
              <w:pPrChange w:id="7199" w:author="Camilo Andrés Díaz Gómez" w:date="2023-03-28T17:43:00Z">
                <w:pPr/>
              </w:pPrChange>
            </w:pPr>
          </w:p>
        </w:tc>
        <w:tc>
          <w:tcPr>
            <w:tcW w:w="708" w:type="dxa"/>
          </w:tcPr>
          <w:p w14:paraId="586BB867" w14:textId="0E507F6A" w:rsidR="00A17136" w:rsidRPr="002B569F" w:rsidDel="00AC7859" w:rsidRDefault="00A17136" w:rsidP="002B569F">
            <w:pPr>
              <w:rPr>
                <w:del w:id="7200" w:author="Steff Guzmán" w:date="2023-03-13T19:56:00Z"/>
                <w:rFonts w:cs="Times New Roman"/>
                <w:szCs w:val="24"/>
              </w:rPr>
              <w:pPrChange w:id="7201" w:author="Camilo Andrés Díaz Gómez" w:date="2023-03-28T17:43:00Z">
                <w:pPr/>
              </w:pPrChange>
            </w:pPr>
          </w:p>
        </w:tc>
        <w:tc>
          <w:tcPr>
            <w:tcW w:w="709" w:type="dxa"/>
          </w:tcPr>
          <w:p w14:paraId="378E2228" w14:textId="4134BA68" w:rsidR="00A17136" w:rsidRPr="002B569F" w:rsidDel="00AC7859" w:rsidRDefault="00A17136" w:rsidP="002B569F">
            <w:pPr>
              <w:rPr>
                <w:del w:id="7202" w:author="Steff Guzmán" w:date="2023-03-13T19:56:00Z"/>
                <w:rFonts w:cs="Times New Roman"/>
                <w:szCs w:val="24"/>
              </w:rPr>
              <w:pPrChange w:id="7203" w:author="Camilo Andrés Díaz Gómez" w:date="2023-03-28T17:43:00Z">
                <w:pPr/>
              </w:pPrChange>
            </w:pPr>
          </w:p>
        </w:tc>
        <w:tc>
          <w:tcPr>
            <w:tcW w:w="709" w:type="dxa"/>
          </w:tcPr>
          <w:p w14:paraId="62C13118" w14:textId="1EE00AC4" w:rsidR="00A17136" w:rsidRPr="002B569F" w:rsidDel="00AC7859" w:rsidRDefault="00A17136" w:rsidP="002B569F">
            <w:pPr>
              <w:rPr>
                <w:del w:id="7204" w:author="Steff Guzmán" w:date="2023-03-13T19:56:00Z"/>
                <w:rFonts w:cs="Times New Roman"/>
                <w:szCs w:val="24"/>
              </w:rPr>
              <w:pPrChange w:id="7205" w:author="Camilo Andrés Díaz Gómez" w:date="2023-03-28T17:43:00Z">
                <w:pPr/>
              </w:pPrChange>
            </w:pPr>
          </w:p>
        </w:tc>
        <w:tc>
          <w:tcPr>
            <w:tcW w:w="709" w:type="dxa"/>
          </w:tcPr>
          <w:p w14:paraId="28855A62" w14:textId="1409B2A9" w:rsidR="00A17136" w:rsidRPr="002B569F" w:rsidDel="00AC7859" w:rsidRDefault="00A17136" w:rsidP="002B569F">
            <w:pPr>
              <w:rPr>
                <w:del w:id="7206" w:author="Steff Guzmán" w:date="2023-03-13T19:56:00Z"/>
                <w:rFonts w:cs="Times New Roman"/>
                <w:szCs w:val="24"/>
              </w:rPr>
              <w:pPrChange w:id="7207" w:author="Camilo Andrés Díaz Gómez" w:date="2023-03-28T17:43:00Z">
                <w:pPr/>
              </w:pPrChange>
            </w:pPr>
          </w:p>
        </w:tc>
        <w:tc>
          <w:tcPr>
            <w:tcW w:w="708" w:type="dxa"/>
          </w:tcPr>
          <w:p w14:paraId="1EE93453" w14:textId="5317AC60" w:rsidR="00A17136" w:rsidRPr="002B569F" w:rsidDel="00AC7859" w:rsidRDefault="00A17136" w:rsidP="002B569F">
            <w:pPr>
              <w:rPr>
                <w:del w:id="7208" w:author="Steff Guzmán" w:date="2023-03-13T19:56:00Z"/>
                <w:rFonts w:cs="Times New Roman"/>
                <w:szCs w:val="24"/>
              </w:rPr>
              <w:pPrChange w:id="7209" w:author="Camilo Andrés Díaz Gómez" w:date="2023-03-28T17:43:00Z">
                <w:pPr/>
              </w:pPrChange>
            </w:pPr>
          </w:p>
        </w:tc>
        <w:tc>
          <w:tcPr>
            <w:tcW w:w="754" w:type="dxa"/>
          </w:tcPr>
          <w:p w14:paraId="73891C01" w14:textId="4E3CB471" w:rsidR="00A17136" w:rsidRPr="002B569F" w:rsidDel="00AC7859" w:rsidRDefault="00A17136" w:rsidP="002B569F">
            <w:pPr>
              <w:rPr>
                <w:del w:id="7210" w:author="Steff Guzmán" w:date="2023-03-13T19:56:00Z"/>
                <w:rFonts w:cs="Times New Roman"/>
                <w:szCs w:val="24"/>
              </w:rPr>
              <w:pPrChange w:id="7211" w:author="Camilo Andrés Díaz Gómez" w:date="2023-03-28T17:43:00Z">
                <w:pPr/>
              </w:pPrChange>
            </w:pPr>
          </w:p>
        </w:tc>
        <w:tc>
          <w:tcPr>
            <w:tcW w:w="652" w:type="dxa"/>
          </w:tcPr>
          <w:p w14:paraId="6E0459FB" w14:textId="09E33D87" w:rsidR="00A17136" w:rsidRPr="002B569F" w:rsidDel="00AC7859" w:rsidRDefault="00A17136" w:rsidP="002B569F">
            <w:pPr>
              <w:rPr>
                <w:del w:id="7212" w:author="Steff Guzmán" w:date="2023-03-13T19:56:00Z"/>
                <w:rFonts w:cs="Times New Roman"/>
                <w:szCs w:val="24"/>
              </w:rPr>
              <w:pPrChange w:id="7213" w:author="Camilo Andrés Díaz Gómez" w:date="2023-03-28T17:43:00Z">
                <w:pPr/>
              </w:pPrChange>
            </w:pPr>
          </w:p>
        </w:tc>
        <w:tc>
          <w:tcPr>
            <w:tcW w:w="652" w:type="dxa"/>
          </w:tcPr>
          <w:p w14:paraId="37FCE9B2" w14:textId="6DBC1BCA" w:rsidR="00A17136" w:rsidRPr="002B569F" w:rsidDel="00AC7859" w:rsidRDefault="00A17136" w:rsidP="002B569F">
            <w:pPr>
              <w:rPr>
                <w:del w:id="7214" w:author="Steff Guzmán" w:date="2023-03-13T19:56:00Z"/>
                <w:rFonts w:cs="Times New Roman"/>
                <w:szCs w:val="24"/>
              </w:rPr>
              <w:pPrChange w:id="7215" w:author="Camilo Andrés Díaz Gómez" w:date="2023-03-28T17:43:00Z">
                <w:pPr/>
              </w:pPrChange>
            </w:pPr>
          </w:p>
        </w:tc>
        <w:tc>
          <w:tcPr>
            <w:tcW w:w="655" w:type="dxa"/>
          </w:tcPr>
          <w:p w14:paraId="7C9E20B6" w14:textId="6482F39D" w:rsidR="00A17136" w:rsidRPr="002B569F" w:rsidDel="00AC7859" w:rsidRDefault="00A17136" w:rsidP="002B569F">
            <w:pPr>
              <w:rPr>
                <w:del w:id="7216" w:author="Steff Guzmán" w:date="2023-03-13T19:56:00Z"/>
                <w:rFonts w:cs="Times New Roman"/>
                <w:szCs w:val="24"/>
              </w:rPr>
              <w:pPrChange w:id="7217" w:author="Camilo Andrés Díaz Gómez" w:date="2023-03-28T17:43:00Z">
                <w:pPr/>
              </w:pPrChange>
            </w:pPr>
          </w:p>
        </w:tc>
        <w:tc>
          <w:tcPr>
            <w:tcW w:w="652" w:type="dxa"/>
            <w:shd w:val="clear" w:color="auto" w:fill="C5E0B3" w:themeFill="accent6" w:themeFillTint="66"/>
          </w:tcPr>
          <w:p w14:paraId="5959D828" w14:textId="47D954A0" w:rsidR="00A17136" w:rsidRPr="002B569F" w:rsidDel="00AC7859" w:rsidRDefault="00A17136" w:rsidP="002B569F">
            <w:pPr>
              <w:rPr>
                <w:del w:id="7218" w:author="Steff Guzmán" w:date="2023-03-13T19:56:00Z"/>
                <w:rFonts w:cs="Times New Roman"/>
                <w:szCs w:val="24"/>
              </w:rPr>
              <w:pPrChange w:id="7219" w:author="Camilo Andrés Díaz Gómez" w:date="2023-03-28T17:43:00Z">
                <w:pPr/>
              </w:pPrChange>
            </w:pPr>
            <w:del w:id="7220"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rsidP="002B569F">
            <w:pPr>
              <w:rPr>
                <w:del w:id="7221" w:author="Steff Guzmán" w:date="2023-03-13T19:56:00Z"/>
                <w:rFonts w:cs="Times New Roman"/>
                <w:szCs w:val="24"/>
              </w:rPr>
              <w:pPrChange w:id="7222" w:author="Camilo Andrés Díaz Gómez" w:date="2023-03-28T17:43:00Z">
                <w:pPr/>
              </w:pPrChange>
            </w:pPr>
            <w:del w:id="7223"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rsidP="002B569F">
            <w:pPr>
              <w:rPr>
                <w:del w:id="7224" w:author="Steff Guzmán" w:date="2023-03-13T19:56:00Z"/>
                <w:rFonts w:cs="Times New Roman"/>
                <w:szCs w:val="24"/>
              </w:rPr>
              <w:pPrChange w:id="7225" w:author="Camilo Andrés Díaz Gómez" w:date="2023-03-28T17:43:00Z">
                <w:pPr/>
              </w:pPrChange>
            </w:pPr>
            <w:del w:id="7226"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rsidP="002B569F">
            <w:pPr>
              <w:rPr>
                <w:del w:id="7227" w:author="Steff Guzmán" w:date="2023-03-13T19:56:00Z"/>
                <w:rFonts w:cs="Times New Roman"/>
                <w:szCs w:val="24"/>
              </w:rPr>
              <w:pPrChange w:id="7228" w:author="Camilo Andrés Díaz Gómez" w:date="2023-03-28T17:43:00Z">
                <w:pPr/>
              </w:pPrChange>
            </w:pPr>
          </w:p>
        </w:tc>
        <w:tc>
          <w:tcPr>
            <w:tcW w:w="652" w:type="dxa"/>
          </w:tcPr>
          <w:p w14:paraId="037DF550" w14:textId="69AA66AD" w:rsidR="00A17136" w:rsidRPr="002B569F" w:rsidDel="00AC7859" w:rsidRDefault="00A17136" w:rsidP="002B569F">
            <w:pPr>
              <w:rPr>
                <w:del w:id="7229" w:author="Steff Guzmán" w:date="2023-03-13T19:56:00Z"/>
                <w:rFonts w:cs="Times New Roman"/>
                <w:szCs w:val="24"/>
              </w:rPr>
              <w:pPrChange w:id="7230" w:author="Camilo Andrés Díaz Gómez" w:date="2023-03-28T17:43:00Z">
                <w:pPr/>
              </w:pPrChange>
            </w:pPr>
          </w:p>
        </w:tc>
        <w:tc>
          <w:tcPr>
            <w:tcW w:w="548" w:type="dxa"/>
          </w:tcPr>
          <w:p w14:paraId="1238B058" w14:textId="4931F67B" w:rsidR="00A17136" w:rsidRPr="002B569F" w:rsidDel="00AC7859" w:rsidRDefault="00A17136" w:rsidP="002B569F">
            <w:pPr>
              <w:rPr>
                <w:del w:id="7231" w:author="Steff Guzmán" w:date="2023-03-13T19:56:00Z"/>
                <w:rFonts w:cs="Times New Roman"/>
                <w:szCs w:val="24"/>
              </w:rPr>
              <w:pPrChange w:id="7232" w:author="Camilo Andrés Díaz Gómez" w:date="2023-03-28T17:43:00Z">
                <w:pPr/>
              </w:pPrChange>
            </w:pPr>
          </w:p>
        </w:tc>
      </w:tr>
      <w:tr w:rsidR="002B569F" w:rsidRPr="002B569F" w:rsidDel="00AC7859" w14:paraId="65FC4275" w14:textId="77777777" w:rsidTr="005A4444">
        <w:trPr>
          <w:del w:id="7233" w:author="Steff Guzmán" w:date="2023-03-13T19:56:00Z"/>
        </w:trPr>
        <w:tc>
          <w:tcPr>
            <w:tcW w:w="1129" w:type="dxa"/>
          </w:tcPr>
          <w:p w14:paraId="42FA35FA" w14:textId="0ED12E7D"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7234" w:author="Steff Guzmán" w:date="2023-03-13T19:56:00Z"/>
                <w:rFonts w:cs="Times New Roman"/>
                <w:color w:val="auto"/>
                <w:szCs w:val="24"/>
              </w:rPr>
              <w:pPrChange w:id="7235"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7236"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37" w:author="Steff Guzmán" w:date="2023-03-13T19:56:00Z"/>
                <w:rFonts w:cs="Times New Roman"/>
                <w:szCs w:val="24"/>
              </w:rPr>
              <w:pPrChange w:id="723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4C3E5075" w14:textId="0479DA9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39" w:author="Steff Guzmán" w:date="2023-03-13T19:56:00Z"/>
                <w:rFonts w:cs="Times New Roman"/>
                <w:szCs w:val="24"/>
              </w:rPr>
              <w:pPrChange w:id="724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0DA17B43" w14:textId="51C4BCF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41" w:author="Steff Guzmán" w:date="2023-03-13T19:56:00Z"/>
                <w:rFonts w:cs="Times New Roman"/>
                <w:szCs w:val="24"/>
              </w:rPr>
              <w:pPrChange w:id="724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07027C41" w14:textId="0392E45F"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43" w:author="Steff Guzmán" w:date="2023-03-13T19:56:00Z"/>
                <w:rFonts w:cs="Times New Roman"/>
                <w:szCs w:val="24"/>
              </w:rPr>
              <w:pPrChange w:id="724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9" w:type="dxa"/>
          </w:tcPr>
          <w:p w14:paraId="056584F6" w14:textId="354FB54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45" w:author="Steff Guzmán" w:date="2023-03-13T19:56:00Z"/>
                <w:rFonts w:cs="Times New Roman"/>
                <w:szCs w:val="24"/>
              </w:rPr>
              <w:pPrChange w:id="724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08" w:type="dxa"/>
          </w:tcPr>
          <w:p w14:paraId="22AA7F73" w14:textId="4DEB2BEE"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47" w:author="Steff Guzmán" w:date="2023-03-13T19:56:00Z"/>
                <w:rFonts w:cs="Times New Roman"/>
                <w:szCs w:val="24"/>
              </w:rPr>
              <w:pPrChange w:id="724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754" w:type="dxa"/>
          </w:tcPr>
          <w:p w14:paraId="01E82D75" w14:textId="520124F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49" w:author="Steff Guzmán" w:date="2023-03-13T19:56:00Z"/>
                <w:rFonts w:cs="Times New Roman"/>
                <w:szCs w:val="24"/>
              </w:rPr>
              <w:pPrChange w:id="725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43248A57" w14:textId="10F34FC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51" w:author="Steff Guzmán" w:date="2023-03-13T19:56:00Z"/>
                <w:rFonts w:cs="Times New Roman"/>
                <w:szCs w:val="24"/>
              </w:rPr>
              <w:pPrChange w:id="725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6BDC0538" w14:textId="614936E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53" w:author="Steff Guzmán" w:date="2023-03-13T19:56:00Z"/>
                <w:rFonts w:cs="Times New Roman"/>
                <w:szCs w:val="24"/>
              </w:rPr>
              <w:pPrChange w:id="725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5" w:type="dxa"/>
          </w:tcPr>
          <w:p w14:paraId="72C12F79" w14:textId="50CCF89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55" w:author="Steff Guzmán" w:date="2023-03-13T19:56:00Z"/>
                <w:rFonts w:cs="Times New Roman"/>
                <w:szCs w:val="24"/>
              </w:rPr>
              <w:pPrChange w:id="725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78473827" w14:textId="62689DA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57" w:author="Steff Guzmán" w:date="2023-03-13T19:56:00Z"/>
                <w:rFonts w:cs="Times New Roman"/>
                <w:szCs w:val="24"/>
              </w:rPr>
              <w:pPrChange w:id="725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5F423277" w14:textId="6275EF3B"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59" w:author="Steff Guzmán" w:date="2023-03-13T19:56:00Z"/>
                <w:rFonts w:cs="Times New Roman"/>
                <w:szCs w:val="24"/>
              </w:rPr>
              <w:pPrChange w:id="726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shd w:val="clear" w:color="auto" w:fill="2F5496" w:themeFill="accent1" w:themeFillShade="BF"/>
          </w:tcPr>
          <w:p w14:paraId="0996FAA4" w14:textId="5CC5B20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61" w:author="Steff Guzmán" w:date="2023-03-13T19:56:00Z"/>
                <w:rFonts w:cs="Times New Roman"/>
                <w:szCs w:val="24"/>
              </w:rPr>
              <w:pPrChange w:id="726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263"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64" w:author="Steff Guzmán" w:date="2023-03-13T19:56:00Z"/>
                <w:rFonts w:cs="Times New Roman"/>
                <w:szCs w:val="24"/>
              </w:rPr>
              <w:pPrChange w:id="726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652" w:type="dxa"/>
          </w:tcPr>
          <w:p w14:paraId="052E9507" w14:textId="1D94DBBC"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66" w:author="Steff Guzmán" w:date="2023-03-13T19:56:00Z"/>
                <w:rFonts w:cs="Times New Roman"/>
                <w:szCs w:val="24"/>
              </w:rPr>
              <w:pPrChange w:id="7267"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548" w:type="dxa"/>
          </w:tcPr>
          <w:p w14:paraId="6717E3CA" w14:textId="72BE828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268" w:author="Steff Guzmán" w:date="2023-03-13T19:56:00Z"/>
                <w:rFonts w:cs="Times New Roman"/>
                <w:szCs w:val="24"/>
              </w:rPr>
              <w:pPrChange w:id="7269"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r>
      <w:tr w:rsidR="002B569F" w:rsidRPr="002B569F" w:rsidDel="00AC7859" w14:paraId="198E7645" w14:textId="77777777" w:rsidTr="005A4444">
        <w:trPr>
          <w:del w:id="7270" w:author="Steff Guzmán" w:date="2023-03-13T19:56:00Z"/>
        </w:trPr>
        <w:tc>
          <w:tcPr>
            <w:tcW w:w="1129" w:type="dxa"/>
          </w:tcPr>
          <w:p w14:paraId="56C495FB" w14:textId="565A8ABD" w:rsidR="00A17136" w:rsidRPr="002B569F" w:rsidDel="00AC7859" w:rsidRDefault="00A17136" w:rsidP="002B569F">
            <w:pPr>
              <w:jc w:val="center"/>
              <w:cnfStyle w:val="001000000000" w:firstRow="0" w:lastRow="0" w:firstColumn="1" w:lastColumn="0" w:oddVBand="0" w:evenVBand="0" w:oddHBand="0" w:evenHBand="0" w:firstRowFirstColumn="0" w:firstRowLastColumn="0" w:lastRowFirstColumn="0" w:lastRowLastColumn="0"/>
              <w:rPr>
                <w:del w:id="7271" w:author="Steff Guzmán" w:date="2023-03-13T19:56:00Z"/>
                <w:rFonts w:cs="Times New Roman"/>
                <w:color w:val="auto"/>
                <w:szCs w:val="24"/>
              </w:rPr>
              <w:pPrChange w:id="7272" w:author="Camilo Andrés Díaz Gómez" w:date="2023-03-28T17:43:00Z">
                <w:pPr>
                  <w:jc w:val="center"/>
                  <w:cnfStyle w:val="001000000000" w:firstRow="0" w:lastRow="0" w:firstColumn="1" w:lastColumn="0" w:oddVBand="0" w:evenVBand="0" w:oddHBand="0" w:evenHBand="0" w:firstRowFirstColumn="0" w:firstRowLastColumn="0" w:lastRowFirstColumn="0" w:lastRowLastColumn="0"/>
                </w:pPr>
              </w:pPrChange>
            </w:pPr>
            <w:del w:id="7273"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rsidP="002B569F">
            <w:pPr>
              <w:rPr>
                <w:del w:id="7274" w:author="Steff Guzmán" w:date="2023-03-13T19:56:00Z"/>
                <w:rFonts w:cs="Times New Roman"/>
                <w:szCs w:val="24"/>
              </w:rPr>
              <w:pPrChange w:id="7275" w:author="Camilo Andrés Díaz Gómez" w:date="2023-03-28T17:43:00Z">
                <w:pPr/>
              </w:pPrChange>
            </w:pPr>
          </w:p>
        </w:tc>
        <w:tc>
          <w:tcPr>
            <w:tcW w:w="708" w:type="dxa"/>
          </w:tcPr>
          <w:p w14:paraId="6797CDA7" w14:textId="31A38A04" w:rsidR="00A17136" w:rsidRPr="002B569F" w:rsidDel="00AC7859" w:rsidRDefault="00A17136" w:rsidP="002B569F">
            <w:pPr>
              <w:rPr>
                <w:del w:id="7276" w:author="Steff Guzmán" w:date="2023-03-13T19:56:00Z"/>
                <w:rFonts w:cs="Times New Roman"/>
                <w:szCs w:val="24"/>
              </w:rPr>
              <w:pPrChange w:id="7277" w:author="Camilo Andrés Díaz Gómez" w:date="2023-03-28T17:43:00Z">
                <w:pPr/>
              </w:pPrChange>
            </w:pPr>
          </w:p>
        </w:tc>
        <w:tc>
          <w:tcPr>
            <w:tcW w:w="709" w:type="dxa"/>
          </w:tcPr>
          <w:p w14:paraId="45B95FBA" w14:textId="69F29118" w:rsidR="00A17136" w:rsidRPr="002B569F" w:rsidDel="00AC7859" w:rsidRDefault="00A17136" w:rsidP="002B569F">
            <w:pPr>
              <w:rPr>
                <w:del w:id="7278" w:author="Steff Guzmán" w:date="2023-03-13T19:56:00Z"/>
                <w:rFonts w:cs="Times New Roman"/>
                <w:szCs w:val="24"/>
              </w:rPr>
              <w:pPrChange w:id="7279" w:author="Camilo Andrés Díaz Gómez" w:date="2023-03-28T17:43:00Z">
                <w:pPr/>
              </w:pPrChange>
            </w:pPr>
          </w:p>
        </w:tc>
        <w:tc>
          <w:tcPr>
            <w:tcW w:w="709" w:type="dxa"/>
          </w:tcPr>
          <w:p w14:paraId="739A3729" w14:textId="19B5372A" w:rsidR="00A17136" w:rsidRPr="002B569F" w:rsidDel="00AC7859" w:rsidRDefault="00A17136" w:rsidP="002B569F">
            <w:pPr>
              <w:rPr>
                <w:del w:id="7280" w:author="Steff Guzmán" w:date="2023-03-13T19:56:00Z"/>
                <w:rFonts w:cs="Times New Roman"/>
                <w:szCs w:val="24"/>
              </w:rPr>
              <w:pPrChange w:id="7281" w:author="Camilo Andrés Díaz Gómez" w:date="2023-03-28T17:43:00Z">
                <w:pPr/>
              </w:pPrChange>
            </w:pPr>
          </w:p>
        </w:tc>
        <w:tc>
          <w:tcPr>
            <w:tcW w:w="709" w:type="dxa"/>
          </w:tcPr>
          <w:p w14:paraId="7E4322DE" w14:textId="5811F9E2" w:rsidR="00A17136" w:rsidRPr="002B569F" w:rsidDel="00AC7859" w:rsidRDefault="00A17136" w:rsidP="002B569F">
            <w:pPr>
              <w:rPr>
                <w:del w:id="7282" w:author="Steff Guzmán" w:date="2023-03-13T19:56:00Z"/>
                <w:rFonts w:cs="Times New Roman"/>
                <w:szCs w:val="24"/>
              </w:rPr>
              <w:pPrChange w:id="7283" w:author="Camilo Andrés Díaz Gómez" w:date="2023-03-28T17:43:00Z">
                <w:pPr/>
              </w:pPrChange>
            </w:pPr>
          </w:p>
        </w:tc>
        <w:tc>
          <w:tcPr>
            <w:tcW w:w="708" w:type="dxa"/>
          </w:tcPr>
          <w:p w14:paraId="709D8BF7" w14:textId="44AC32B6" w:rsidR="00A17136" w:rsidRPr="002B569F" w:rsidDel="00AC7859" w:rsidRDefault="00A17136" w:rsidP="002B569F">
            <w:pPr>
              <w:rPr>
                <w:del w:id="7284" w:author="Steff Guzmán" w:date="2023-03-13T19:56:00Z"/>
                <w:rFonts w:cs="Times New Roman"/>
                <w:szCs w:val="24"/>
              </w:rPr>
              <w:pPrChange w:id="7285" w:author="Camilo Andrés Díaz Gómez" w:date="2023-03-28T17:43:00Z">
                <w:pPr/>
              </w:pPrChange>
            </w:pPr>
          </w:p>
        </w:tc>
        <w:tc>
          <w:tcPr>
            <w:tcW w:w="754" w:type="dxa"/>
          </w:tcPr>
          <w:p w14:paraId="670F8388" w14:textId="1D224144" w:rsidR="00A17136" w:rsidRPr="002B569F" w:rsidDel="00AC7859" w:rsidRDefault="00A17136" w:rsidP="002B569F">
            <w:pPr>
              <w:rPr>
                <w:del w:id="7286" w:author="Steff Guzmán" w:date="2023-03-13T19:56:00Z"/>
                <w:rFonts w:cs="Times New Roman"/>
                <w:szCs w:val="24"/>
              </w:rPr>
              <w:pPrChange w:id="7287" w:author="Camilo Andrés Díaz Gómez" w:date="2023-03-28T17:43:00Z">
                <w:pPr/>
              </w:pPrChange>
            </w:pPr>
          </w:p>
        </w:tc>
        <w:tc>
          <w:tcPr>
            <w:tcW w:w="652" w:type="dxa"/>
          </w:tcPr>
          <w:p w14:paraId="5935DB89" w14:textId="462E9CAD" w:rsidR="00A17136" w:rsidRPr="002B569F" w:rsidDel="00AC7859" w:rsidRDefault="00A17136" w:rsidP="002B569F">
            <w:pPr>
              <w:rPr>
                <w:del w:id="7288" w:author="Steff Guzmán" w:date="2023-03-13T19:56:00Z"/>
                <w:rFonts w:cs="Times New Roman"/>
                <w:szCs w:val="24"/>
              </w:rPr>
              <w:pPrChange w:id="7289" w:author="Camilo Andrés Díaz Gómez" w:date="2023-03-28T17:43:00Z">
                <w:pPr/>
              </w:pPrChange>
            </w:pPr>
          </w:p>
        </w:tc>
        <w:tc>
          <w:tcPr>
            <w:tcW w:w="652" w:type="dxa"/>
          </w:tcPr>
          <w:p w14:paraId="0233FC87" w14:textId="053D83ED" w:rsidR="00A17136" w:rsidRPr="002B569F" w:rsidDel="00AC7859" w:rsidRDefault="00A17136" w:rsidP="002B569F">
            <w:pPr>
              <w:rPr>
                <w:del w:id="7290" w:author="Steff Guzmán" w:date="2023-03-13T19:56:00Z"/>
                <w:rFonts w:cs="Times New Roman"/>
                <w:szCs w:val="24"/>
              </w:rPr>
              <w:pPrChange w:id="7291" w:author="Camilo Andrés Díaz Gómez" w:date="2023-03-28T17:43:00Z">
                <w:pPr/>
              </w:pPrChange>
            </w:pPr>
          </w:p>
        </w:tc>
        <w:tc>
          <w:tcPr>
            <w:tcW w:w="655" w:type="dxa"/>
          </w:tcPr>
          <w:p w14:paraId="1F6B6DC9" w14:textId="23FABDDE" w:rsidR="00A17136" w:rsidRPr="002B569F" w:rsidDel="00AC7859" w:rsidRDefault="00A17136" w:rsidP="002B569F">
            <w:pPr>
              <w:rPr>
                <w:del w:id="7292" w:author="Steff Guzmán" w:date="2023-03-13T19:56:00Z"/>
                <w:rFonts w:cs="Times New Roman"/>
                <w:szCs w:val="24"/>
              </w:rPr>
              <w:pPrChange w:id="7293" w:author="Camilo Andrés Díaz Gómez" w:date="2023-03-28T17:43:00Z">
                <w:pPr/>
              </w:pPrChange>
            </w:pPr>
          </w:p>
        </w:tc>
        <w:tc>
          <w:tcPr>
            <w:tcW w:w="652" w:type="dxa"/>
          </w:tcPr>
          <w:p w14:paraId="775F67F9" w14:textId="6552ABE9" w:rsidR="00A17136" w:rsidRPr="002B569F" w:rsidDel="00AC7859" w:rsidRDefault="00A17136" w:rsidP="002B569F">
            <w:pPr>
              <w:rPr>
                <w:del w:id="7294" w:author="Steff Guzmán" w:date="2023-03-13T19:56:00Z"/>
                <w:rFonts w:cs="Times New Roman"/>
                <w:szCs w:val="24"/>
              </w:rPr>
              <w:pPrChange w:id="7295" w:author="Camilo Andrés Díaz Gómez" w:date="2023-03-28T17:43:00Z">
                <w:pPr/>
              </w:pPrChange>
            </w:pPr>
          </w:p>
        </w:tc>
        <w:tc>
          <w:tcPr>
            <w:tcW w:w="652" w:type="dxa"/>
          </w:tcPr>
          <w:p w14:paraId="2224B5E4" w14:textId="2F9A07AD" w:rsidR="00A17136" w:rsidRPr="002B569F" w:rsidDel="00AC7859" w:rsidRDefault="00A17136" w:rsidP="002B569F">
            <w:pPr>
              <w:rPr>
                <w:del w:id="7296" w:author="Steff Guzmán" w:date="2023-03-13T19:56:00Z"/>
                <w:rFonts w:cs="Times New Roman"/>
                <w:szCs w:val="24"/>
              </w:rPr>
              <w:pPrChange w:id="7297" w:author="Camilo Andrés Díaz Gómez" w:date="2023-03-28T17:43:00Z">
                <w:pPr/>
              </w:pPrChange>
            </w:pPr>
          </w:p>
        </w:tc>
        <w:tc>
          <w:tcPr>
            <w:tcW w:w="652" w:type="dxa"/>
            <w:shd w:val="clear" w:color="auto" w:fill="2F5496" w:themeFill="accent1" w:themeFillShade="BF"/>
          </w:tcPr>
          <w:p w14:paraId="7562BE2C" w14:textId="06F87E6D" w:rsidR="00A17136" w:rsidRPr="002B569F" w:rsidDel="00AC7859" w:rsidRDefault="00A17136" w:rsidP="002B569F">
            <w:pPr>
              <w:rPr>
                <w:del w:id="7298" w:author="Steff Guzmán" w:date="2023-03-13T19:56:00Z"/>
                <w:rFonts w:cs="Times New Roman"/>
                <w:szCs w:val="24"/>
              </w:rPr>
              <w:pPrChange w:id="7299" w:author="Camilo Andrés Díaz Gómez" w:date="2023-03-28T17:43:00Z">
                <w:pPr/>
              </w:pPrChange>
            </w:pPr>
            <w:del w:id="7300"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rsidP="002B569F">
            <w:pPr>
              <w:rPr>
                <w:del w:id="7301" w:author="Steff Guzmán" w:date="2023-03-13T19:56:00Z"/>
                <w:rFonts w:cs="Times New Roman"/>
                <w:szCs w:val="24"/>
              </w:rPr>
              <w:pPrChange w:id="7302" w:author="Camilo Andrés Díaz Gómez" w:date="2023-03-28T17:43:00Z">
                <w:pPr/>
              </w:pPrChange>
            </w:pPr>
            <w:del w:id="7303"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rsidP="002B569F">
            <w:pPr>
              <w:rPr>
                <w:del w:id="7304" w:author="Steff Guzmán" w:date="2023-03-13T19:56:00Z"/>
                <w:rFonts w:cs="Times New Roman"/>
                <w:szCs w:val="24"/>
              </w:rPr>
              <w:pPrChange w:id="7305" w:author="Camilo Andrés Díaz Gómez" w:date="2023-03-28T17:43:00Z">
                <w:pPr/>
              </w:pPrChange>
            </w:pPr>
            <w:del w:id="7306"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rsidP="002B569F">
            <w:pPr>
              <w:rPr>
                <w:del w:id="7307" w:author="Steff Guzmán" w:date="2023-03-13T19:56:00Z"/>
                <w:rFonts w:cs="Times New Roman"/>
                <w:szCs w:val="24"/>
              </w:rPr>
              <w:pPrChange w:id="7308" w:author="Camilo Andrés Díaz Gómez" w:date="2023-03-28T17:43:00Z">
                <w:pPr/>
              </w:pPrChange>
            </w:pPr>
          </w:p>
        </w:tc>
      </w:tr>
      <w:tr w:rsidR="002B569F" w:rsidRPr="002B569F" w:rsidDel="00AC7859" w14:paraId="095C00E6" w14:textId="77777777" w:rsidTr="005A4444">
        <w:trPr>
          <w:del w:id="7309" w:author="Steff Guzmán" w:date="2023-03-13T19:56:00Z"/>
        </w:trPr>
        <w:tc>
          <w:tcPr>
            <w:tcW w:w="0" w:type="dxa"/>
          </w:tcPr>
          <w:p w14:paraId="16D70627" w14:textId="2136FA68" w:rsidR="00A17136" w:rsidRPr="002B569F" w:rsidDel="00AC7859" w:rsidRDefault="00A17136" w:rsidP="002B569F">
            <w:pPr>
              <w:jc w:val="center"/>
              <w:cnfStyle w:val="001000100000" w:firstRow="0" w:lastRow="0" w:firstColumn="1" w:lastColumn="0" w:oddVBand="0" w:evenVBand="0" w:oddHBand="1" w:evenHBand="0" w:firstRowFirstColumn="0" w:firstRowLastColumn="0" w:lastRowFirstColumn="0" w:lastRowLastColumn="0"/>
              <w:rPr>
                <w:del w:id="7310" w:author="Steff Guzmán" w:date="2023-03-13T19:56:00Z"/>
                <w:rFonts w:cs="Times New Roman"/>
                <w:color w:val="auto"/>
                <w:szCs w:val="24"/>
              </w:rPr>
              <w:pPrChange w:id="7311" w:author="Camilo Andrés Díaz Gómez" w:date="2023-03-28T17:43:00Z">
                <w:pPr>
                  <w:jc w:val="center"/>
                  <w:cnfStyle w:val="001000100000" w:firstRow="0" w:lastRow="0" w:firstColumn="1" w:lastColumn="0" w:oddVBand="0" w:evenVBand="0" w:oddHBand="1" w:evenHBand="0" w:firstRowFirstColumn="0" w:firstRowLastColumn="0" w:lastRowFirstColumn="0" w:lastRowLastColumn="0"/>
                </w:pPr>
              </w:pPrChange>
            </w:pPr>
            <w:del w:id="7312"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13" w:author="Steff Guzmán" w:date="2023-03-13T19:56:00Z"/>
                <w:rFonts w:cs="Times New Roman"/>
                <w:szCs w:val="24"/>
              </w:rPr>
              <w:pPrChange w:id="731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5B7D8CD3" w14:textId="59E96DE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15" w:author="Steff Guzmán" w:date="2023-03-13T19:56:00Z"/>
                <w:rFonts w:cs="Times New Roman"/>
                <w:szCs w:val="24"/>
              </w:rPr>
              <w:pPrChange w:id="731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7A9069B1" w14:textId="6B297A7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17" w:author="Steff Guzmán" w:date="2023-03-13T19:56:00Z"/>
                <w:rFonts w:cs="Times New Roman"/>
                <w:szCs w:val="24"/>
              </w:rPr>
              <w:pPrChange w:id="731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1133B2D9" w14:textId="314B7794"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19" w:author="Steff Guzmán" w:date="2023-03-13T19:56:00Z"/>
                <w:rFonts w:cs="Times New Roman"/>
                <w:szCs w:val="24"/>
              </w:rPr>
              <w:pPrChange w:id="732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0760F8F1" w14:textId="37372E8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21" w:author="Steff Guzmán" w:date="2023-03-13T19:56:00Z"/>
                <w:rFonts w:cs="Times New Roman"/>
                <w:szCs w:val="24"/>
              </w:rPr>
              <w:pPrChange w:id="732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E3ADB51" w14:textId="5B00A8A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23" w:author="Steff Guzmán" w:date="2023-03-13T19:56:00Z"/>
                <w:rFonts w:cs="Times New Roman"/>
                <w:szCs w:val="24"/>
              </w:rPr>
              <w:pPrChange w:id="732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2FC7AE2" w14:textId="43526CE0"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25" w:author="Steff Guzmán" w:date="2023-03-13T19:56:00Z"/>
                <w:rFonts w:cs="Times New Roman"/>
                <w:szCs w:val="24"/>
              </w:rPr>
              <w:pPrChange w:id="732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B02FC61" w14:textId="4C27AA49"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27" w:author="Steff Guzmán" w:date="2023-03-13T19:56:00Z"/>
                <w:rFonts w:cs="Times New Roman"/>
                <w:szCs w:val="24"/>
              </w:rPr>
              <w:pPrChange w:id="732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C98EBA1" w14:textId="28BC955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29" w:author="Steff Guzmán" w:date="2023-03-13T19:56:00Z"/>
                <w:rFonts w:cs="Times New Roman"/>
                <w:szCs w:val="24"/>
              </w:rPr>
              <w:pPrChange w:id="733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19469E3" w14:textId="65BA6793"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31" w:author="Steff Guzmán" w:date="2023-03-13T19:56:00Z"/>
                <w:rFonts w:cs="Times New Roman"/>
                <w:szCs w:val="24"/>
              </w:rPr>
              <w:pPrChange w:id="733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55AF009B" w14:textId="3B244FF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33" w:author="Steff Guzmán" w:date="2023-03-13T19:56:00Z"/>
                <w:rFonts w:cs="Times New Roman"/>
                <w:szCs w:val="24"/>
              </w:rPr>
              <w:pPrChange w:id="7334"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35B71DAA" w14:textId="7B1D71BA"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35" w:author="Steff Guzmán" w:date="2023-03-13T19:56:00Z"/>
                <w:rFonts w:cs="Times New Roman"/>
                <w:szCs w:val="24"/>
              </w:rPr>
              <w:pPrChange w:id="7336"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4CF9D70D" w14:textId="33A0DE1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37" w:author="Steff Guzmán" w:date="2023-03-13T19:56:00Z"/>
                <w:rFonts w:cs="Times New Roman"/>
                <w:szCs w:val="24"/>
              </w:rPr>
              <w:pPrChange w:id="7338"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tcPr>
          <w:p w14:paraId="27BBF4D3" w14:textId="3D74D306"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39" w:author="Steff Guzmán" w:date="2023-03-13T19:56:00Z"/>
                <w:rFonts w:cs="Times New Roman"/>
                <w:szCs w:val="24"/>
              </w:rPr>
              <w:pPrChange w:id="7340"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p>
        </w:tc>
        <w:tc>
          <w:tcPr>
            <w:tcW w:w="0" w:type="dxa"/>
            <w:shd w:val="clear" w:color="auto" w:fill="C45911" w:themeFill="accent2" w:themeFillShade="BF"/>
          </w:tcPr>
          <w:p w14:paraId="70AC1A17" w14:textId="68578D9D"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41" w:author="Steff Guzmán" w:date="2023-03-13T19:56:00Z"/>
                <w:rFonts w:cs="Times New Roman"/>
                <w:szCs w:val="24"/>
              </w:rPr>
              <w:pPrChange w:id="7342"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343"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rsidP="002B569F">
            <w:pPr>
              <w:cnfStyle w:val="000000100000" w:firstRow="0" w:lastRow="0" w:firstColumn="0" w:lastColumn="0" w:oddVBand="0" w:evenVBand="0" w:oddHBand="1" w:evenHBand="0" w:firstRowFirstColumn="0" w:firstRowLastColumn="0" w:lastRowFirstColumn="0" w:lastRowLastColumn="0"/>
              <w:rPr>
                <w:del w:id="7344" w:author="Steff Guzmán" w:date="2023-03-13T19:56:00Z"/>
                <w:rFonts w:cs="Times New Roman"/>
                <w:szCs w:val="24"/>
              </w:rPr>
              <w:pPrChange w:id="7345" w:author="Camilo Andrés Díaz Gómez" w:date="2023-03-28T17:43:00Z">
                <w:pPr>
                  <w:cnfStyle w:val="000000100000" w:firstRow="0" w:lastRow="0" w:firstColumn="0" w:lastColumn="0" w:oddVBand="0" w:evenVBand="0" w:oddHBand="1" w:evenHBand="0" w:firstRowFirstColumn="0" w:firstRowLastColumn="0" w:lastRowFirstColumn="0" w:lastRowLastColumn="0"/>
                </w:pPr>
              </w:pPrChange>
            </w:pPr>
            <w:del w:id="7346"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7347" w:author="Steff Guzmán" w:date="2023-03-24T16:10:00Z"/>
          <w:rFonts w:cs="Times New Roman"/>
          <w:szCs w:val="24"/>
          <w:rPrChange w:id="7348" w:author="Camilo Andrés Díaz Gómez" w:date="2023-03-28T17:42:00Z">
            <w:rPr>
              <w:ins w:id="7349"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rsidP="002B569F">
      <w:pPr>
        <w:pStyle w:val="PrrAPA"/>
        <w:ind w:firstLine="0"/>
        <w:rPr>
          <w:del w:id="7350" w:author="Camilo Andrés Díaz Gómez" w:date="2023-03-14T21:31:00Z"/>
          <w:rPrChange w:id="7351" w:author="Camilo Andrés Díaz Gómez" w:date="2023-03-28T17:42:00Z">
            <w:rPr>
              <w:del w:id="7352" w:author="Camilo Andrés Díaz Gómez" w:date="2023-03-14T21:31:00Z"/>
              <w:color w:val="000000" w:themeColor="text1"/>
            </w:rPr>
          </w:rPrChange>
        </w:rPr>
        <w:pPrChange w:id="7353" w:author="Camilo Andrés Díaz Gómez" w:date="2023-03-28T17:43:00Z">
          <w:pPr>
            <w:pStyle w:val="PrrAPA"/>
            <w:ind w:firstLine="0"/>
          </w:pPr>
        </w:pPrChange>
      </w:pPr>
    </w:p>
    <w:p w14:paraId="69560B32" w14:textId="77669A83" w:rsidR="003E2519" w:rsidRPr="002B569F" w:rsidDel="00AE3134" w:rsidRDefault="003E2519" w:rsidP="002B569F">
      <w:pPr>
        <w:pStyle w:val="PrrAPA"/>
        <w:ind w:firstLine="0"/>
        <w:rPr>
          <w:del w:id="7354" w:author="Camilo Andrés Díaz Gómez" w:date="2023-03-14T21:31:00Z"/>
          <w:rPrChange w:id="7355" w:author="Camilo Andrés Díaz Gómez" w:date="2023-03-28T17:42:00Z">
            <w:rPr>
              <w:del w:id="7356" w:author="Camilo Andrés Díaz Gómez" w:date="2023-03-14T21:31:00Z"/>
              <w:color w:val="000000" w:themeColor="text1"/>
            </w:rPr>
          </w:rPrChange>
        </w:rPr>
        <w:pPrChange w:id="7357" w:author="Camilo Andrés Díaz Gómez" w:date="2023-03-28T17:43:00Z">
          <w:pPr>
            <w:pStyle w:val="PrrAPA"/>
          </w:pPr>
        </w:pPrChange>
      </w:pPr>
    </w:p>
    <w:p w14:paraId="364286D5" w14:textId="17B6DB39" w:rsidR="00A17136" w:rsidRPr="002B569F" w:rsidDel="00AE3134" w:rsidRDefault="00A17136" w:rsidP="002B569F">
      <w:pPr>
        <w:pStyle w:val="PrrAPA"/>
        <w:ind w:firstLine="0"/>
        <w:rPr>
          <w:del w:id="7358" w:author="Camilo Andrés Díaz Gómez" w:date="2023-03-14T21:31:00Z"/>
          <w:rPrChange w:id="7359" w:author="Camilo Andrés Díaz Gómez" w:date="2023-03-28T17:42:00Z">
            <w:rPr>
              <w:del w:id="7360" w:author="Camilo Andrés Díaz Gómez" w:date="2023-03-14T21:31:00Z"/>
              <w:color w:val="000000" w:themeColor="text1"/>
            </w:rPr>
          </w:rPrChange>
        </w:rPr>
        <w:pPrChange w:id="7361" w:author="Camilo Andrés Díaz Gómez" w:date="2023-03-28T17:43:00Z">
          <w:pPr>
            <w:pStyle w:val="PrrAPA"/>
          </w:pPr>
        </w:pPrChange>
      </w:pPr>
    </w:p>
    <w:p w14:paraId="508C3F58" w14:textId="5D04E396" w:rsidR="00A17136" w:rsidRPr="002B569F" w:rsidDel="00AE3134" w:rsidRDefault="00A17136" w:rsidP="002B569F">
      <w:pPr>
        <w:pStyle w:val="PrrAPA"/>
        <w:ind w:firstLine="0"/>
        <w:rPr>
          <w:del w:id="7362" w:author="Camilo Andrés Díaz Gómez" w:date="2023-03-14T21:31:00Z"/>
          <w:rPrChange w:id="7363" w:author="Camilo Andrés Díaz Gómez" w:date="2023-03-28T17:42:00Z">
            <w:rPr>
              <w:del w:id="7364" w:author="Camilo Andrés Díaz Gómez" w:date="2023-03-14T21:31:00Z"/>
              <w:color w:val="000000" w:themeColor="text1"/>
            </w:rPr>
          </w:rPrChange>
        </w:rPr>
        <w:pPrChange w:id="7365" w:author="Camilo Andrés Díaz Gómez" w:date="2023-03-28T17:43:00Z">
          <w:pPr>
            <w:pStyle w:val="PrrAPA"/>
          </w:pPr>
        </w:pPrChange>
      </w:pPr>
    </w:p>
    <w:p w14:paraId="1A24980C" w14:textId="1F9BCF14" w:rsidR="00A17136" w:rsidRPr="002B569F" w:rsidDel="00AE3134" w:rsidRDefault="00A17136" w:rsidP="002B569F">
      <w:pPr>
        <w:pStyle w:val="PrrAPA"/>
        <w:ind w:firstLine="0"/>
        <w:rPr>
          <w:del w:id="7366" w:author="Camilo Andrés Díaz Gómez" w:date="2023-03-14T21:31:00Z"/>
          <w:rPrChange w:id="7367" w:author="Camilo Andrés Díaz Gómez" w:date="2023-03-28T17:42:00Z">
            <w:rPr>
              <w:del w:id="7368" w:author="Camilo Andrés Díaz Gómez" w:date="2023-03-14T21:31:00Z"/>
              <w:color w:val="000000" w:themeColor="text1"/>
            </w:rPr>
          </w:rPrChange>
        </w:rPr>
        <w:pPrChange w:id="7369" w:author="Camilo Andrés Díaz Gómez" w:date="2023-03-28T17:43:00Z">
          <w:pPr>
            <w:pStyle w:val="PrrAPA"/>
          </w:pPr>
        </w:pPrChange>
      </w:pPr>
    </w:p>
    <w:p w14:paraId="0AE20B89" w14:textId="37640716" w:rsidR="00A17136" w:rsidRPr="002B569F" w:rsidDel="00AE3134" w:rsidRDefault="00A17136" w:rsidP="002B569F">
      <w:pPr>
        <w:pStyle w:val="PrrAPA"/>
        <w:ind w:firstLine="0"/>
        <w:rPr>
          <w:del w:id="7370" w:author="Camilo Andrés Díaz Gómez" w:date="2023-03-14T21:31:00Z"/>
          <w:rPrChange w:id="7371" w:author="Camilo Andrés Díaz Gómez" w:date="2023-03-28T17:42:00Z">
            <w:rPr>
              <w:del w:id="7372" w:author="Camilo Andrés Díaz Gómez" w:date="2023-03-14T21:31:00Z"/>
              <w:color w:val="000000" w:themeColor="text1"/>
            </w:rPr>
          </w:rPrChange>
        </w:rPr>
        <w:pPrChange w:id="7373" w:author="Camilo Andrés Díaz Gómez" w:date="2023-03-28T17:43:00Z">
          <w:pPr>
            <w:pStyle w:val="PrrAPA"/>
          </w:pPr>
        </w:pPrChange>
      </w:pPr>
    </w:p>
    <w:p w14:paraId="0944C063" w14:textId="1370A226" w:rsidR="00A17136" w:rsidRPr="002B569F" w:rsidDel="00AE3134" w:rsidRDefault="00A17136" w:rsidP="002B569F">
      <w:pPr>
        <w:pStyle w:val="PrrAPA"/>
        <w:ind w:firstLine="0"/>
        <w:rPr>
          <w:del w:id="7374" w:author="Camilo Andrés Díaz Gómez" w:date="2023-03-14T21:31:00Z"/>
          <w:rPrChange w:id="7375" w:author="Camilo Andrés Díaz Gómez" w:date="2023-03-28T17:42:00Z">
            <w:rPr>
              <w:del w:id="7376" w:author="Camilo Andrés Díaz Gómez" w:date="2023-03-14T21:31:00Z"/>
              <w:color w:val="000000" w:themeColor="text1"/>
            </w:rPr>
          </w:rPrChange>
        </w:rPr>
        <w:pPrChange w:id="7377" w:author="Camilo Andrés Díaz Gómez" w:date="2023-03-28T17:43:00Z">
          <w:pPr>
            <w:pStyle w:val="PrrAPA"/>
          </w:pPr>
        </w:pPrChange>
      </w:pPr>
    </w:p>
    <w:p w14:paraId="54827676" w14:textId="63094666" w:rsidR="00A17136" w:rsidRPr="002B569F" w:rsidDel="00AE3134" w:rsidRDefault="00A17136" w:rsidP="002B569F">
      <w:pPr>
        <w:pStyle w:val="PrrAPA"/>
        <w:ind w:firstLine="0"/>
        <w:rPr>
          <w:del w:id="7378" w:author="Camilo Andrés Díaz Gómez" w:date="2023-03-14T21:31:00Z"/>
          <w:rPrChange w:id="7379" w:author="Camilo Andrés Díaz Gómez" w:date="2023-03-28T17:42:00Z">
            <w:rPr>
              <w:del w:id="7380" w:author="Camilo Andrés Díaz Gómez" w:date="2023-03-14T21:31:00Z"/>
              <w:color w:val="000000" w:themeColor="text1"/>
            </w:rPr>
          </w:rPrChange>
        </w:rPr>
        <w:pPrChange w:id="7381" w:author="Camilo Andrés Díaz Gómez" w:date="2023-03-28T17:43:00Z">
          <w:pPr>
            <w:pStyle w:val="PrrAPA"/>
          </w:pPr>
        </w:pPrChange>
      </w:pPr>
    </w:p>
    <w:p w14:paraId="34C7EABC" w14:textId="75DE928A" w:rsidR="00A17136" w:rsidRPr="002B569F" w:rsidDel="00AE3134" w:rsidRDefault="00A17136" w:rsidP="002B569F">
      <w:pPr>
        <w:pStyle w:val="PrrAPA"/>
        <w:ind w:firstLine="0"/>
        <w:rPr>
          <w:del w:id="7382" w:author="Camilo Andrés Díaz Gómez" w:date="2023-03-14T21:31:00Z"/>
          <w:rPrChange w:id="7383" w:author="Camilo Andrés Díaz Gómez" w:date="2023-03-28T17:42:00Z">
            <w:rPr>
              <w:del w:id="7384" w:author="Camilo Andrés Díaz Gómez" w:date="2023-03-14T21:31:00Z"/>
              <w:color w:val="000000" w:themeColor="text1"/>
            </w:rPr>
          </w:rPrChange>
        </w:rPr>
        <w:pPrChange w:id="7385" w:author="Camilo Andrés Díaz Gómez" w:date="2023-03-28T17:43:00Z">
          <w:pPr>
            <w:pStyle w:val="PrrAPA"/>
          </w:pPr>
        </w:pPrChange>
      </w:pPr>
    </w:p>
    <w:p w14:paraId="2D70C594" w14:textId="76298DDD" w:rsidR="00A17136" w:rsidRPr="002B569F" w:rsidDel="00AE3134" w:rsidRDefault="00A17136" w:rsidP="002B569F">
      <w:pPr>
        <w:pStyle w:val="PrrAPA"/>
        <w:ind w:firstLine="0"/>
        <w:rPr>
          <w:del w:id="7386" w:author="Camilo Andrés Díaz Gómez" w:date="2023-03-14T21:32:00Z"/>
          <w:rPrChange w:id="7387" w:author="Camilo Andrés Díaz Gómez" w:date="2023-03-28T17:42:00Z">
            <w:rPr>
              <w:del w:id="7388" w:author="Camilo Andrés Díaz Gómez" w:date="2023-03-14T21:32:00Z"/>
              <w:color w:val="000000" w:themeColor="text1"/>
            </w:rPr>
          </w:rPrChange>
        </w:rPr>
        <w:pPrChange w:id="7389" w:author="Camilo Andrés Díaz Gómez" w:date="2023-03-28T17:43:00Z">
          <w:pPr>
            <w:pStyle w:val="PrrAPA"/>
          </w:pPr>
        </w:pPrChange>
      </w:pPr>
    </w:p>
    <w:p w14:paraId="1392C79B" w14:textId="3334401C" w:rsidR="00A17136" w:rsidRPr="002B569F" w:rsidDel="00AE3134" w:rsidRDefault="00A17136" w:rsidP="002B569F">
      <w:pPr>
        <w:pStyle w:val="PrrAPA"/>
        <w:ind w:firstLine="0"/>
        <w:rPr>
          <w:del w:id="7390" w:author="Camilo Andrés Díaz Gómez" w:date="2023-03-14T21:32:00Z"/>
          <w:rPrChange w:id="7391" w:author="Camilo Andrés Díaz Gómez" w:date="2023-03-28T17:42:00Z">
            <w:rPr>
              <w:del w:id="7392" w:author="Camilo Andrés Díaz Gómez" w:date="2023-03-14T21:32:00Z"/>
              <w:color w:val="000000" w:themeColor="text1"/>
            </w:rPr>
          </w:rPrChange>
        </w:rPr>
        <w:pPrChange w:id="7393" w:author="Camilo Andrés Díaz Gómez" w:date="2023-03-28T17:43:00Z">
          <w:pPr>
            <w:pStyle w:val="PrrAPA"/>
          </w:pPr>
        </w:pPrChange>
      </w:pPr>
    </w:p>
    <w:p w14:paraId="008988F4" w14:textId="768C5081" w:rsidR="00A17136" w:rsidRPr="002B569F" w:rsidDel="00AE3134" w:rsidRDefault="00A17136" w:rsidP="002B569F">
      <w:pPr>
        <w:pStyle w:val="PrrAPA"/>
        <w:ind w:firstLine="0"/>
        <w:rPr>
          <w:del w:id="7394" w:author="Camilo Andrés Díaz Gómez" w:date="2023-03-14T21:32:00Z"/>
          <w:rPrChange w:id="7395" w:author="Camilo Andrés Díaz Gómez" w:date="2023-03-28T17:42:00Z">
            <w:rPr>
              <w:del w:id="7396" w:author="Camilo Andrés Díaz Gómez" w:date="2023-03-14T21:32:00Z"/>
              <w:color w:val="000000" w:themeColor="text1"/>
            </w:rPr>
          </w:rPrChange>
        </w:rPr>
        <w:pPrChange w:id="7397" w:author="Camilo Andrés Díaz Gómez" w:date="2023-03-28T17:43:00Z">
          <w:pPr>
            <w:pStyle w:val="PrrAPA"/>
          </w:pPr>
        </w:pPrChange>
      </w:pPr>
    </w:p>
    <w:p w14:paraId="3A9DCA9F" w14:textId="7FF95900" w:rsidR="00A17136" w:rsidRPr="002B569F" w:rsidDel="00AE3134" w:rsidRDefault="00A17136" w:rsidP="002B569F">
      <w:pPr>
        <w:pStyle w:val="PrrAPA"/>
        <w:ind w:firstLine="0"/>
        <w:rPr>
          <w:del w:id="7398" w:author="Camilo Andrés Díaz Gómez" w:date="2023-03-14T21:32:00Z"/>
          <w:rPrChange w:id="7399" w:author="Camilo Andrés Díaz Gómez" w:date="2023-03-28T17:42:00Z">
            <w:rPr>
              <w:del w:id="7400" w:author="Camilo Andrés Díaz Gómez" w:date="2023-03-14T21:32:00Z"/>
              <w:color w:val="000000" w:themeColor="text1"/>
            </w:rPr>
          </w:rPrChange>
        </w:rPr>
        <w:pPrChange w:id="7401" w:author="Camilo Andrés Díaz Gómez" w:date="2023-03-28T17:43:00Z">
          <w:pPr>
            <w:pStyle w:val="PrrAPA"/>
          </w:pPr>
        </w:pPrChange>
      </w:pPr>
    </w:p>
    <w:p w14:paraId="20DD1322" w14:textId="1BD843D2" w:rsidR="00A17136" w:rsidRPr="002B569F" w:rsidDel="00AE3134" w:rsidRDefault="00A17136" w:rsidP="002B569F">
      <w:pPr>
        <w:pStyle w:val="PrrAPA"/>
        <w:ind w:firstLine="0"/>
        <w:rPr>
          <w:del w:id="7402" w:author="Camilo Andrés Díaz Gómez" w:date="2023-03-14T21:32:00Z"/>
          <w:rPrChange w:id="7403" w:author="Camilo Andrés Díaz Gómez" w:date="2023-03-28T17:42:00Z">
            <w:rPr>
              <w:del w:id="7404" w:author="Camilo Andrés Díaz Gómez" w:date="2023-03-14T21:32:00Z"/>
              <w:color w:val="000000" w:themeColor="text1"/>
            </w:rPr>
          </w:rPrChange>
        </w:rPr>
        <w:pPrChange w:id="7405" w:author="Camilo Andrés Díaz Gómez" w:date="2023-03-28T17:43:00Z">
          <w:pPr>
            <w:pStyle w:val="PrrAPA"/>
          </w:pPr>
        </w:pPrChange>
      </w:pPr>
    </w:p>
    <w:p w14:paraId="466EA00A" w14:textId="52AE9BA4" w:rsidR="00A17136" w:rsidRPr="002B569F" w:rsidDel="00AE3134" w:rsidRDefault="00A17136" w:rsidP="002B569F">
      <w:pPr>
        <w:pStyle w:val="PrrAPA"/>
        <w:ind w:firstLine="0"/>
        <w:rPr>
          <w:del w:id="7406" w:author="Camilo Andrés Díaz Gómez" w:date="2023-03-14T21:32:00Z"/>
          <w:rPrChange w:id="7407" w:author="Camilo Andrés Díaz Gómez" w:date="2023-03-28T17:42:00Z">
            <w:rPr>
              <w:del w:id="7408" w:author="Camilo Andrés Díaz Gómez" w:date="2023-03-14T21:32:00Z"/>
              <w:color w:val="000000" w:themeColor="text1"/>
            </w:rPr>
          </w:rPrChange>
        </w:rPr>
        <w:pPrChange w:id="7409" w:author="Camilo Andrés Díaz Gómez" w:date="2023-03-28T17:43:00Z">
          <w:pPr>
            <w:pStyle w:val="PrrAPA"/>
          </w:pPr>
        </w:pPrChange>
      </w:pPr>
    </w:p>
    <w:p w14:paraId="6C1EEAC1" w14:textId="0F95BFF1" w:rsidR="00A17136" w:rsidRPr="002B569F" w:rsidDel="00AE3134" w:rsidRDefault="00A17136" w:rsidP="002B569F">
      <w:pPr>
        <w:pStyle w:val="PrrAPA"/>
        <w:ind w:firstLine="0"/>
        <w:rPr>
          <w:del w:id="7410" w:author="Camilo Andrés Díaz Gómez" w:date="2023-03-14T21:32:00Z"/>
          <w:rPrChange w:id="7411" w:author="Camilo Andrés Díaz Gómez" w:date="2023-03-28T17:42:00Z">
            <w:rPr>
              <w:del w:id="7412" w:author="Camilo Andrés Díaz Gómez" w:date="2023-03-14T21:32:00Z"/>
              <w:color w:val="000000" w:themeColor="text1"/>
            </w:rPr>
          </w:rPrChange>
        </w:rPr>
        <w:pPrChange w:id="7413" w:author="Camilo Andrés Díaz Gómez" w:date="2023-03-28T17:43:00Z">
          <w:pPr>
            <w:pStyle w:val="PrrAPA"/>
          </w:pPr>
        </w:pPrChange>
      </w:pPr>
    </w:p>
    <w:p w14:paraId="6DB77FCB" w14:textId="7617BE59" w:rsidR="00A17136" w:rsidRPr="002B569F" w:rsidDel="00127098" w:rsidRDefault="00A17136" w:rsidP="002B569F">
      <w:pPr>
        <w:pStyle w:val="PrrAPA"/>
        <w:ind w:firstLine="0"/>
        <w:rPr>
          <w:del w:id="7414" w:author="Camilo Andrés Díaz Gómez" w:date="2023-03-15T19:31:00Z"/>
          <w:rPrChange w:id="7415" w:author="Camilo Andrés Díaz Gómez" w:date="2023-03-28T17:42:00Z">
            <w:rPr>
              <w:del w:id="7416" w:author="Camilo Andrés Díaz Gómez" w:date="2023-03-15T19:31:00Z"/>
              <w:color w:val="000000" w:themeColor="text1"/>
            </w:rPr>
          </w:rPrChange>
        </w:rPr>
        <w:sectPr w:rsidR="00A17136" w:rsidRPr="002B569F" w:rsidDel="00127098" w:rsidSect="006E680E">
          <w:pgSz w:w="12240" w:h="15840" w:orient="portrait"/>
          <w:pgMar w:top="1701" w:right="1701" w:bottom="1701" w:left="1701" w:header="709" w:footer="709" w:gutter="0"/>
          <w:cols w:space="708"/>
          <w:docGrid w:linePitch="360"/>
          <w:sectPrChange w:id="7417" w:author="Steff Guzmán" w:date="2023-03-24T16:10:00Z">
            <w:sectPr w:rsidR="00A17136" w:rsidRPr="002B569F" w:rsidDel="00127098" w:rsidSect="006E680E">
              <w:pgSz w:w="15840" w:h="12240" w:orient="landscape"/>
              <w:pgMar w:top="1701" w:right="1418" w:bottom="1701" w:left="1418" w:header="709" w:footer="709" w:gutter="0"/>
            </w:sectPr>
          </w:sectPrChange>
        </w:sectPr>
        <w:pPrChange w:id="7418" w:author="Camilo Andrés Díaz Gómez" w:date="2023-03-28T17:43:00Z">
          <w:pPr>
            <w:pStyle w:val="PrrAPA"/>
          </w:pPr>
        </w:pPrChange>
      </w:pPr>
    </w:p>
    <w:p w14:paraId="24FD5B90" w14:textId="72501120" w:rsidR="00A17136" w:rsidRPr="002B569F" w:rsidDel="00352D18" w:rsidRDefault="00A17136" w:rsidP="002B569F">
      <w:pPr>
        <w:pStyle w:val="Ttulo2"/>
        <w:jc w:val="center"/>
        <w:rPr>
          <w:del w:id="7419" w:author="Camilo Andrés Díaz Gómez" w:date="2023-03-21T20:44:00Z"/>
          <w:rFonts w:cs="Times New Roman"/>
          <w:szCs w:val="24"/>
        </w:rPr>
        <w:pPrChange w:id="7420" w:author="Camilo Andrés Díaz Gómez" w:date="2023-03-28T17:43:00Z">
          <w:pPr>
            <w:jc w:val="center"/>
          </w:pPr>
        </w:pPrChange>
      </w:pPr>
      <w:bookmarkStart w:id="7421" w:name="_Toc440985140"/>
      <w:bookmarkStart w:id="7422" w:name="_Toc129623654"/>
      <w:bookmarkStart w:id="7423" w:name="_Toc130919823"/>
      <w:r w:rsidRPr="002B569F">
        <w:rPr>
          <w:rFonts w:cs="Times New Roman"/>
          <w:szCs w:val="24"/>
        </w:rPr>
        <w:t>Resultados</w:t>
      </w:r>
      <w:bookmarkEnd w:id="7421"/>
      <w:bookmarkEnd w:id="7422"/>
      <w:bookmarkEnd w:id="7423"/>
    </w:p>
    <w:p w14:paraId="26D671CF" w14:textId="77777777" w:rsidR="00352D18" w:rsidRPr="002B569F" w:rsidRDefault="00352D18" w:rsidP="002B569F">
      <w:pPr>
        <w:pStyle w:val="Ttulo2"/>
        <w:jc w:val="center"/>
        <w:rPr>
          <w:ins w:id="7424" w:author="Camilo Andrés Díaz Gómez" w:date="2023-03-21T20:43:00Z"/>
          <w:rFonts w:cs="Times New Roman"/>
          <w:szCs w:val="24"/>
        </w:rPr>
        <w:pPrChange w:id="7425" w:author="Camilo Andrés Díaz Gómez" w:date="2023-03-28T17:43:00Z">
          <w:pPr>
            <w:ind w:firstLine="708"/>
          </w:pPr>
        </w:pPrChange>
      </w:pPr>
      <w:bookmarkStart w:id="7426" w:name="_Hlk129904855"/>
    </w:p>
    <w:p w14:paraId="40AB9F49" w14:textId="77777777" w:rsidR="00352D18" w:rsidRPr="002B569F" w:rsidRDefault="00352D18" w:rsidP="002B569F">
      <w:pPr>
        <w:pStyle w:val="PrrAPA"/>
        <w:rPr>
          <w:ins w:id="7427" w:author="Camilo Andrés Díaz Gómez" w:date="2023-03-21T20:44:00Z"/>
        </w:rPr>
        <w:pPrChange w:id="7428" w:author="Camilo Andrés Díaz Gómez" w:date="2023-03-28T17:43:00Z">
          <w:pPr>
            <w:ind w:firstLine="708"/>
          </w:pPr>
        </w:pPrChange>
      </w:pPr>
    </w:p>
    <w:p w14:paraId="7A4C0123" w14:textId="3E86B2A8" w:rsidR="00352D18" w:rsidRPr="002B569F" w:rsidRDefault="00BC48D4" w:rsidP="002B569F">
      <w:pPr>
        <w:pStyle w:val="PrrAPA"/>
        <w:rPr>
          <w:ins w:id="7429" w:author="Camilo Andrés Díaz Gómez" w:date="2023-03-21T20:46:00Z"/>
        </w:rPr>
        <w:pPrChange w:id="7430" w:author="Camilo Andrés Díaz Gómez" w:date="2023-03-28T17:43:00Z">
          <w:pPr>
            <w:ind w:firstLine="708"/>
          </w:pPr>
        </w:pPrChange>
      </w:pPr>
      <w:ins w:id="7431" w:author="Steff Guzmán" w:date="2023-03-23T18:55:00Z">
        <w:r w:rsidRPr="002B569F">
          <w:t xml:space="preserve">Para dar </w:t>
        </w:r>
      </w:ins>
      <w:ins w:id="7432" w:author="Steff Guzmán" w:date="2023-03-23T18:56:00Z">
        <w:r w:rsidR="0029481E" w:rsidRPr="002B569F">
          <w:t>respuesta</w:t>
        </w:r>
      </w:ins>
      <w:ins w:id="7433" w:author="Steff Guzmán" w:date="2023-03-23T18:55:00Z">
        <w:r w:rsidRPr="002B569F">
          <w:t xml:space="preserve"> a los objetivos planteados en la actual </w:t>
        </w:r>
      </w:ins>
      <w:ins w:id="7434" w:author="Steff Guzmán" w:date="2023-03-23T18:56:00Z">
        <w:r w:rsidR="0029481E" w:rsidRPr="002B569F">
          <w:t>investigación</w:t>
        </w:r>
      </w:ins>
      <w:ins w:id="7435" w:author="Camilo Andrés Díaz Gómez" w:date="2023-03-21T20:43:00Z">
        <w:del w:id="7436" w:author="Steff Guzmán" w:date="2023-03-23T18:55:00Z">
          <w:r w:rsidR="00352D18" w:rsidRPr="002B569F" w:rsidDel="00BC48D4">
            <w:delText>Los resultados</w:delText>
          </w:r>
        </w:del>
        <w:del w:id="7437" w:author="Steff Guzmán" w:date="2023-03-23T18:56:00Z">
          <w:r w:rsidR="00352D18" w:rsidRPr="002B569F" w:rsidDel="0029481E">
            <w:delText xml:space="preserve"> obtenidos se dividirán en </w:delText>
          </w:r>
        </w:del>
      </w:ins>
      <w:ins w:id="7438" w:author="Steff Guzmán" w:date="2023-03-23T18:56:00Z">
        <w:r w:rsidR="0029481E" w:rsidRPr="002B569F">
          <w:t>, se</w:t>
        </w:r>
      </w:ins>
      <w:ins w:id="7439" w:author="Steff Guzmán" w:date="2023-03-23T18:57:00Z">
        <w:r w:rsidR="0029481E" w:rsidRPr="002B569F">
          <w:t xml:space="preserve"> clasifican</w:t>
        </w:r>
      </w:ins>
      <w:ins w:id="7440" w:author="Steff Guzmán" w:date="2023-03-23T18:56:00Z">
        <w:r w:rsidR="0029481E" w:rsidRPr="002B569F">
          <w:t xml:space="preserve"> los resultados </w:t>
        </w:r>
      </w:ins>
      <w:ins w:id="7441" w:author="Steff Guzmán" w:date="2023-03-23T18:58:00Z">
        <w:r w:rsidR="0029481E" w:rsidRPr="002B569F">
          <w:t>presentándolos en</w:t>
        </w:r>
      </w:ins>
      <w:ins w:id="7442" w:author="Steff Guzmán" w:date="2023-03-23T18:57:00Z">
        <w:r w:rsidR="0029481E" w:rsidRPr="002B569F">
          <w:t xml:space="preserve"> </w:t>
        </w:r>
      </w:ins>
      <w:ins w:id="7443" w:author="Camilo Andrés Díaz Gómez" w:date="2023-03-21T20:43:00Z">
        <w:r w:rsidR="00352D18" w:rsidRPr="002B569F">
          <w:t>dos grandes grupos. El primero incluirá la explicación del tratamiento y el entendimiento de los datos, así como el entrenamiento y las pruebas de los modelos</w:t>
        </w:r>
      </w:ins>
      <w:ins w:id="7444" w:author="Camilo Andrés Díaz Gómez" w:date="2023-03-21T20:45:00Z">
        <w:r w:rsidR="00352D18" w:rsidRPr="002B569F">
          <w:t>; el</w:t>
        </w:r>
      </w:ins>
      <w:ins w:id="7445"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rsidP="002B569F">
      <w:pPr>
        <w:rPr>
          <w:ins w:id="7446" w:author="Camilo Andrés Díaz Gómez" w:date="2023-03-21T20:43:00Z"/>
          <w:rFonts w:cs="Times New Roman"/>
          <w:szCs w:val="24"/>
        </w:rPr>
        <w:pPrChange w:id="7447" w:author="Camilo Andrés Díaz Gómez" w:date="2023-03-28T17:43:00Z">
          <w:pPr>
            <w:ind w:firstLine="708"/>
          </w:pPr>
        </w:pPrChange>
      </w:pPr>
    </w:p>
    <w:p w14:paraId="26A42ECD" w14:textId="0F368227" w:rsidR="00E4143F" w:rsidRPr="002B569F" w:rsidRDefault="00E4143F" w:rsidP="002B569F">
      <w:pPr>
        <w:pStyle w:val="Ttulo3"/>
        <w:ind w:left="708" w:hanging="708"/>
        <w:rPr>
          <w:ins w:id="7448" w:author="Camilo Andrés Díaz Gómez" w:date="2023-03-21T20:52:00Z"/>
          <w:rFonts w:ascii="Times New Roman" w:hAnsi="Times New Roman" w:cs="Times New Roman"/>
          <w:b/>
          <w:bCs/>
          <w:color w:val="auto"/>
        </w:rPr>
        <w:pPrChange w:id="7449" w:author="Camilo Andrés Díaz Gómez" w:date="2023-03-28T17:43:00Z">
          <w:pPr>
            <w:pStyle w:val="Ttulo3"/>
          </w:pPr>
        </w:pPrChange>
      </w:pPr>
      <w:bookmarkStart w:id="7450" w:name="_Toc130919824"/>
      <w:ins w:id="7451" w:author="Camilo Andrés Díaz Gómez" w:date="2023-03-21T20:49:00Z">
        <w:r w:rsidRPr="002B569F">
          <w:rPr>
            <w:rFonts w:ascii="Times New Roman" w:hAnsi="Times New Roman" w:cs="Times New Roman"/>
            <w:b/>
            <w:bCs/>
            <w:color w:val="auto"/>
            <w:rPrChange w:id="7452" w:author="Camilo Andrés Díaz Gómez" w:date="2023-03-28T17:42:00Z">
              <w:rPr/>
            </w:rPrChange>
          </w:rPr>
          <w:t>Análisis</w:t>
        </w:r>
      </w:ins>
      <w:ins w:id="7453" w:author="Camilo Andrés Díaz Gómez" w:date="2023-03-21T20:48:00Z">
        <w:r w:rsidRPr="002B569F">
          <w:rPr>
            <w:rFonts w:ascii="Times New Roman" w:hAnsi="Times New Roman" w:cs="Times New Roman"/>
            <w:b/>
            <w:bCs/>
            <w:color w:val="auto"/>
            <w:rPrChange w:id="7454" w:author="Camilo Andrés Díaz Gómez" w:date="2023-03-28T17:42:00Z">
              <w:rPr/>
            </w:rPrChange>
          </w:rPr>
          <w:t xml:space="preserve"> exploratorio y </w:t>
        </w:r>
      </w:ins>
      <w:ins w:id="7455" w:author="Camilo Andrés Díaz Gómez" w:date="2023-03-21T20:47:00Z">
        <w:r w:rsidRPr="002B569F">
          <w:rPr>
            <w:rFonts w:ascii="Times New Roman" w:hAnsi="Times New Roman" w:cs="Times New Roman"/>
            <w:b/>
            <w:bCs/>
            <w:color w:val="auto"/>
            <w:rPrChange w:id="7456" w:author="Camilo Andrés Díaz Gómez" w:date="2023-03-28T17:42:00Z">
              <w:rPr/>
            </w:rPrChange>
          </w:rPr>
          <w:t>desarrollo de los modelos</w:t>
        </w:r>
      </w:ins>
      <w:ins w:id="7457" w:author="Camilo Andrés Díaz Gómez" w:date="2023-03-21T20:49:00Z">
        <w:r w:rsidRPr="002B569F">
          <w:rPr>
            <w:rFonts w:ascii="Times New Roman" w:hAnsi="Times New Roman" w:cs="Times New Roman"/>
            <w:b/>
            <w:bCs/>
            <w:color w:val="auto"/>
            <w:rPrChange w:id="7458" w:author="Camilo Andrés Díaz Gómez" w:date="2023-03-28T17:42:00Z">
              <w:rPr/>
            </w:rPrChange>
          </w:rPr>
          <w:t xml:space="preserve"> de Machine Learning</w:t>
        </w:r>
      </w:ins>
      <w:bookmarkEnd w:id="7450"/>
    </w:p>
    <w:p w14:paraId="0FEC5C77" w14:textId="77777777" w:rsidR="00E4143F" w:rsidRPr="002B569F" w:rsidRDefault="00E4143F" w:rsidP="002B569F">
      <w:pPr>
        <w:rPr>
          <w:ins w:id="7459" w:author="Camilo Andrés Díaz Gómez" w:date="2023-03-21T20:36:00Z"/>
          <w:rFonts w:cs="Times New Roman"/>
          <w:szCs w:val="24"/>
        </w:rPr>
        <w:pPrChange w:id="7460" w:author="Camilo Andrés Díaz Gómez" w:date="2023-03-28T17:43:00Z">
          <w:pPr>
            <w:ind w:left="708"/>
          </w:pPr>
        </w:pPrChange>
      </w:pPr>
    </w:p>
    <w:p w14:paraId="68F793EE" w14:textId="04585481" w:rsidR="00352D18" w:rsidRPr="002B569F" w:rsidRDefault="00352D18" w:rsidP="002B569F">
      <w:pPr>
        <w:pStyle w:val="Ttulo4"/>
        <w:ind w:left="1" w:firstLine="708"/>
        <w:rPr>
          <w:ins w:id="7461" w:author="Camilo Andrés Díaz Gómez" w:date="2023-03-21T20:37:00Z"/>
          <w:rFonts w:ascii="Times New Roman" w:hAnsi="Times New Roman" w:cs="Times New Roman"/>
          <w:b/>
          <w:bCs/>
          <w:color w:val="auto"/>
          <w:rPrChange w:id="7462" w:author="Camilo Andrés Díaz Gómez" w:date="2023-03-28T17:42:00Z">
            <w:rPr>
              <w:ins w:id="7463" w:author="Camilo Andrés Díaz Gómez" w:date="2023-03-21T20:37:00Z"/>
            </w:rPr>
          </w:rPrChange>
        </w:rPr>
        <w:pPrChange w:id="7464" w:author="Camilo Andrés Díaz Gómez" w:date="2023-03-28T17:43:00Z">
          <w:pPr>
            <w:pStyle w:val="Ttulo3"/>
          </w:pPr>
        </w:pPrChange>
      </w:pPr>
      <w:ins w:id="7465" w:author="Camilo Andrés Díaz Gómez" w:date="2023-03-21T20:36:00Z">
        <w:r w:rsidRPr="002B569F">
          <w:rPr>
            <w:rFonts w:ascii="Times New Roman" w:hAnsi="Times New Roman" w:cs="Times New Roman"/>
            <w:b/>
            <w:bCs/>
            <w:color w:val="auto"/>
            <w:szCs w:val="24"/>
            <w:rPrChange w:id="7466" w:author="Camilo Andrés Díaz Gómez" w:date="2023-03-28T17:42:00Z">
              <w:rPr>
                <w:i/>
                <w:iCs/>
              </w:rPr>
            </w:rPrChange>
          </w:rPr>
          <w:t>Extracción y generación de datos</w:t>
        </w:r>
      </w:ins>
      <w:ins w:id="7467" w:author="Camilo Andrés Díaz Gómez" w:date="2023-03-21T20:37:00Z">
        <w:r w:rsidRPr="002B569F">
          <w:rPr>
            <w:rFonts w:ascii="Times New Roman" w:hAnsi="Times New Roman" w:cs="Times New Roman"/>
            <w:b/>
            <w:bCs/>
            <w:color w:val="auto"/>
            <w:szCs w:val="24"/>
            <w:rPrChange w:id="7468" w:author="Camilo Andrés Díaz Gómez" w:date="2023-03-28T17:42:00Z">
              <w:rPr>
                <w:i/>
                <w:iCs/>
              </w:rPr>
            </w:rPrChange>
          </w:rPr>
          <w:t xml:space="preserve"> para los entrenamientos de modelos</w:t>
        </w:r>
      </w:ins>
    </w:p>
    <w:p w14:paraId="4BAE8B11" w14:textId="77777777" w:rsidR="00352D18" w:rsidRPr="002B569F" w:rsidRDefault="00352D18" w:rsidP="002B569F">
      <w:pPr>
        <w:pStyle w:val="PrrAPA"/>
        <w:rPr>
          <w:ins w:id="7469" w:author="Camilo Andrés Díaz Gómez" w:date="2023-03-21T19:44:00Z"/>
        </w:rPr>
        <w:pPrChange w:id="7470" w:author="Camilo Andrés Díaz Gómez" w:date="2023-03-28T17:43:00Z">
          <w:pPr>
            <w:ind w:firstLine="708"/>
          </w:pPr>
        </w:pPrChange>
      </w:pPr>
    </w:p>
    <w:p w14:paraId="3DB60489" w14:textId="41BD4D93" w:rsidR="00E4143F" w:rsidRPr="002B569F" w:rsidRDefault="00E4143F" w:rsidP="000D1684">
      <w:pPr>
        <w:pStyle w:val="PrrAPA"/>
        <w:ind w:left="708"/>
        <w:rPr>
          <w:ins w:id="7471" w:author="Camilo Andrés Díaz Gómez" w:date="2023-03-21T20:46:00Z"/>
        </w:rPr>
        <w:pPrChange w:id="7472" w:author="Camilo Andrés Díaz Gómez" w:date="2023-03-28T17:53:00Z">
          <w:pPr>
            <w:ind w:firstLine="708"/>
          </w:pPr>
        </w:pPrChange>
      </w:pPr>
      <w:ins w:id="7473" w:author="Camilo Andrés Díaz Gómez" w:date="2023-03-21T20:46:00Z">
        <w:r w:rsidRPr="002B569F">
          <w:t>En primer lugar, se extrajeron los datos de la base de datos oficial del gobierno colombiano, Datos Abiertos Colombia, en formato csv</w:t>
        </w:r>
      </w:ins>
      <w:ins w:id="7474" w:author="Camilo Andrés Díaz Gómez" w:date="2023-03-22T11:09:00Z">
        <w:r w:rsidR="00C04ECF" w:rsidRPr="002B569F">
          <w:t xml:space="preserve">. </w:t>
        </w:r>
      </w:ins>
      <w:ins w:id="7475" w:author="Camilo Andrés Díaz Gómez" w:date="2023-03-21T20:46:00Z">
        <w:r w:rsidRPr="002B569F">
          <w:t xml:space="preserve">Luego, se convirtieron a </w:t>
        </w:r>
      </w:ins>
      <w:ins w:id="7476" w:author="Steff Guzmán" w:date="2023-03-23T18:37:00Z">
        <w:r w:rsidR="00716C25" w:rsidRPr="002B569F">
          <w:t xml:space="preserve">formato </w:t>
        </w:r>
      </w:ins>
      <w:ins w:id="7477" w:author="Camilo Andrés Díaz Gómez" w:date="2023-03-21T20:46:00Z">
        <w:r w:rsidRPr="002B569F">
          <w:t>xlsx para poder desglosar la columna de fecha de observación en nuevas columnas con l</w:t>
        </w:r>
      </w:ins>
      <w:ins w:id="7478" w:author="Camilo Andrés Díaz Gómez" w:date="2023-03-22T11:09:00Z">
        <w:r w:rsidR="00C04ECF" w:rsidRPr="002B569F">
          <w:t xml:space="preserve">os datos separas de las </w:t>
        </w:r>
      </w:ins>
      <w:ins w:id="7479" w:author="Camilo Andrés Díaz Gómez" w:date="2023-03-21T20:46:00Z">
        <w:r w:rsidRPr="002B569F">
          <w:t>fecha</w:t>
        </w:r>
      </w:ins>
      <w:ins w:id="7480" w:author="Camilo Andrés Díaz Gómez" w:date="2023-03-22T11:09:00Z">
        <w:r w:rsidR="00C04ECF" w:rsidRPr="002B569F">
          <w:t>s</w:t>
        </w:r>
      </w:ins>
      <w:ins w:id="7481" w:author="Camilo Andrés Díaz Gómez" w:date="2023-03-21T20:46:00Z">
        <w:r w:rsidRPr="002B569F">
          <w:t>.</w:t>
        </w:r>
      </w:ins>
    </w:p>
    <w:p w14:paraId="0AD8CC8C" w14:textId="0F5C5618" w:rsidR="00E4143F" w:rsidRPr="002B569F" w:rsidDel="00716C25" w:rsidRDefault="00E4143F" w:rsidP="002B569F">
      <w:pPr>
        <w:pStyle w:val="PrrAPA"/>
        <w:rPr>
          <w:ins w:id="7482" w:author="Camilo Andrés Díaz Gómez" w:date="2023-03-21T20:46:00Z"/>
          <w:del w:id="7483" w:author="Steff Guzmán" w:date="2023-03-23T18:42:00Z"/>
        </w:rPr>
        <w:pPrChange w:id="7484" w:author="Camilo Andrés Díaz Gómez" w:date="2023-03-28T17:43:00Z">
          <w:pPr>
            <w:ind w:firstLine="708"/>
          </w:pPr>
        </w:pPrChange>
      </w:pPr>
    </w:p>
    <w:p w14:paraId="31C385AC" w14:textId="77777777" w:rsidR="00716C25" w:rsidRPr="002B569F" w:rsidRDefault="00716C25" w:rsidP="002B569F">
      <w:pPr>
        <w:pStyle w:val="PrrAPA"/>
        <w:rPr>
          <w:ins w:id="7485" w:author="Steff Guzmán" w:date="2023-03-23T18:42:00Z"/>
        </w:rPr>
      </w:pPr>
    </w:p>
    <w:p w14:paraId="3A2BC2FE" w14:textId="34148B07" w:rsidR="00E4143F" w:rsidRPr="002B569F" w:rsidRDefault="00E4143F" w:rsidP="000D1684">
      <w:pPr>
        <w:pStyle w:val="PrrAPA"/>
        <w:ind w:left="708"/>
        <w:rPr>
          <w:ins w:id="7486" w:author="Camilo Andrés Díaz Gómez" w:date="2023-03-21T20:46:00Z"/>
        </w:rPr>
        <w:pPrChange w:id="7487" w:author="Camilo Andrés Díaz Gómez" w:date="2023-03-28T17:53:00Z">
          <w:pPr>
            <w:ind w:firstLine="708"/>
          </w:pPr>
        </w:pPrChange>
      </w:pPr>
      <w:ins w:id="7488" w:author="Camilo Andrés Díaz Gómez" w:date="2023-03-21T20:46:00Z">
        <w:r w:rsidRPr="002B569F">
          <w:t>Una vez obtenidas las columnas necesarias, se cargó el archivo csv resultante del proceso anterior en Google Col</w:t>
        </w:r>
      </w:ins>
      <w:ins w:id="7489" w:author="Camilo Andrés Díaz Gómez" w:date="2023-03-22T10:58:00Z">
        <w:r w:rsidR="00F66BD8" w:rsidRPr="002B569F">
          <w:t>l</w:t>
        </w:r>
      </w:ins>
      <w:ins w:id="7490" w:author="Camilo Andrés Díaz Gómez" w:date="2023-03-21T20:46:00Z">
        <w:r w:rsidRPr="002B569F">
          <w:t>ab, el ambiente en el que se desarrollaron los modelos.</w:t>
        </w:r>
      </w:ins>
    </w:p>
    <w:p w14:paraId="3BE46397" w14:textId="77777777" w:rsidR="00E4143F" w:rsidRPr="002B569F" w:rsidRDefault="00E4143F" w:rsidP="002B569F">
      <w:pPr>
        <w:pStyle w:val="PrrAPA"/>
        <w:rPr>
          <w:ins w:id="7491" w:author="Camilo Andrés Díaz Gómez" w:date="2023-03-21T20:46:00Z"/>
        </w:rPr>
        <w:pPrChange w:id="7492" w:author="Camilo Andrés Díaz Gómez" w:date="2023-03-28T17:43:00Z">
          <w:pPr>
            <w:ind w:firstLine="708"/>
          </w:pPr>
        </w:pPrChange>
      </w:pPr>
    </w:p>
    <w:p w14:paraId="43CD5F1D" w14:textId="7C6E102D" w:rsidR="00E4143F" w:rsidRPr="002B569F" w:rsidRDefault="00E4143F" w:rsidP="000D1684">
      <w:pPr>
        <w:pStyle w:val="PrrAPA"/>
        <w:ind w:left="708"/>
        <w:rPr>
          <w:ins w:id="7493" w:author="Camilo Andrés Díaz Gómez" w:date="2023-03-21T20:46:00Z"/>
        </w:rPr>
        <w:pPrChange w:id="7494" w:author="Camilo Andrés Díaz Gómez" w:date="2023-03-28T17:54:00Z">
          <w:pPr>
            <w:ind w:firstLine="708"/>
          </w:pPr>
        </w:pPrChange>
      </w:pPr>
      <w:ins w:id="7495" w:author="Camilo Andrés Díaz Gómez" w:date="2023-03-21T20:46:00Z">
        <w:r w:rsidRPr="002B569F">
          <w:t>Para manipular los datos y trabajar con los modelos, se necesitaron varias librerías</w:t>
        </w:r>
      </w:ins>
      <w:ins w:id="7496" w:author="Camilo Andrés Díaz Gómez" w:date="2023-03-22T11:10:00Z">
        <w:r w:rsidR="00C04ECF" w:rsidRPr="002B569F">
          <w:t xml:space="preserve"> </w:t>
        </w:r>
      </w:ins>
      <w:ins w:id="7497" w:author="Camilo Andrés Díaz Gómez" w:date="2023-03-21T20:46:00Z">
        <w:r w:rsidRPr="002B569F">
          <w:t>que se importaron al inicio</w:t>
        </w:r>
      </w:ins>
      <w:ins w:id="7498" w:author="Camilo Andrés Díaz Gómez" w:date="2023-03-22T11:10:00Z">
        <w:r w:rsidR="00C04ECF" w:rsidRPr="002B569F">
          <w:t xml:space="preserve"> del código</w:t>
        </w:r>
      </w:ins>
      <w:ins w:id="7499" w:author="Camilo Andrés Díaz Gómez" w:date="2023-03-21T20:46:00Z">
        <w:r w:rsidRPr="002B569F">
          <w:t>. Algunas de las librerías generales que se utilizaron fueron Pandas para la manipulación de los DataFrames, Matplotlib para la visualización de los datos, y Scikit-learn para el desarrollo de los modelos de Machine Learning. Si desea obtener más detalles sobre las librerías empleadas</w:t>
        </w:r>
      </w:ins>
      <w:ins w:id="7500" w:author="Steff Guzmán" w:date="2023-03-23T18:44:00Z">
        <w:r w:rsidR="00716C25" w:rsidRPr="002B569F">
          <w:t xml:space="preserve"> </w:t>
        </w:r>
      </w:ins>
      <w:ins w:id="7501" w:author="Camilo Andrés Díaz Gómez" w:date="2023-03-21T20:46:00Z">
        <w:del w:id="7502" w:author="Steff Guzmán" w:date="2023-03-23T18:44:00Z">
          <w:r w:rsidRPr="002B569F" w:rsidDel="00716C25">
            <w:delText xml:space="preserve">, puede encontrarlos en el </w:delText>
          </w:r>
        </w:del>
      </w:ins>
      <w:ins w:id="7503" w:author="Steff Guzmán" w:date="2023-03-23T18:44:00Z">
        <w:r w:rsidR="00716C25" w:rsidRPr="002B569F">
          <w:t>(</w:t>
        </w:r>
        <w:del w:id="7504" w:author="Camilo Andrés Díaz Gómez" w:date="2023-03-28T15:10:00Z">
          <w:r w:rsidR="00716C25" w:rsidRPr="002B569F" w:rsidDel="00D3228C">
            <w:delText xml:space="preserve"> </w:delText>
          </w:r>
        </w:del>
        <w:r w:rsidR="00716C25" w:rsidRPr="002B569F">
          <w:t xml:space="preserve">ver </w:t>
        </w:r>
      </w:ins>
      <w:ins w:id="7505" w:author="Camilo Andrés Díaz Gómez" w:date="2023-03-21T20:46:00Z">
        <w:r w:rsidRPr="002B569F">
          <w:t>Anexo</w:t>
        </w:r>
      </w:ins>
      <w:ins w:id="7506" w:author="Steff Guzmán" w:date="2023-03-23T18:44:00Z">
        <w:r w:rsidR="00716C25" w:rsidRPr="002B569F">
          <w:t xml:space="preserve"> </w:t>
        </w:r>
      </w:ins>
      <w:ins w:id="7507" w:author="Camilo Andrés Díaz Gómez" w:date="2023-03-21T20:46:00Z">
        <w:del w:id="7508" w:author="Steff Guzmán" w:date="2023-03-23T18:44:00Z">
          <w:r w:rsidRPr="002B569F" w:rsidDel="00716C25">
            <w:delText xml:space="preserve"> No. </w:delText>
          </w:r>
        </w:del>
      </w:ins>
      <w:ins w:id="7509" w:author="Camilo Andrés Díaz Gómez" w:date="2023-03-22T13:43:00Z">
        <w:r w:rsidR="00935104" w:rsidRPr="002B569F">
          <w:t>1</w:t>
        </w:r>
      </w:ins>
      <w:ins w:id="7510" w:author="Steff Guzmán" w:date="2023-03-23T18:44:00Z">
        <w:r w:rsidR="00716C25" w:rsidRPr="002B569F">
          <w:t>)</w:t>
        </w:r>
      </w:ins>
      <w:ins w:id="7511" w:author="Steff Guzmán" w:date="2023-03-23T19:05:00Z">
        <w:r w:rsidR="0029481E" w:rsidRPr="002B569F">
          <w:t>.</w:t>
        </w:r>
      </w:ins>
      <w:ins w:id="7512" w:author="Camilo Andrés Díaz Gómez" w:date="2023-03-21T20:46:00Z">
        <w:del w:id="7513" w:author="Steff Guzmán" w:date="2023-03-23T18:44:00Z">
          <w:r w:rsidRPr="002B569F" w:rsidDel="00716C25">
            <w:delText>.</w:delText>
          </w:r>
        </w:del>
      </w:ins>
    </w:p>
    <w:p w14:paraId="38C6AB69" w14:textId="77777777" w:rsidR="00E4143F" w:rsidRPr="002B569F" w:rsidRDefault="00E4143F" w:rsidP="002B569F">
      <w:pPr>
        <w:pStyle w:val="PrrAPA"/>
        <w:rPr>
          <w:ins w:id="7514" w:author="Camilo Andrés Díaz Gómez" w:date="2023-03-21T20:46:00Z"/>
        </w:rPr>
        <w:pPrChange w:id="7515" w:author="Camilo Andrés Díaz Gómez" w:date="2023-03-28T17:43:00Z">
          <w:pPr>
            <w:ind w:firstLine="708"/>
          </w:pPr>
        </w:pPrChange>
      </w:pPr>
    </w:p>
    <w:p w14:paraId="5E8CFED6" w14:textId="0892EF81" w:rsidR="00352D18" w:rsidRPr="002B569F" w:rsidRDefault="00E4143F" w:rsidP="000D1684">
      <w:pPr>
        <w:pStyle w:val="PrrAPA"/>
        <w:ind w:left="708"/>
        <w:rPr>
          <w:ins w:id="7516" w:author="Camilo Andrés Díaz Gómez" w:date="2023-03-21T20:46:00Z"/>
        </w:rPr>
        <w:pPrChange w:id="7517" w:author="Camilo Andrés Díaz Gómez" w:date="2023-03-28T17:54:00Z">
          <w:pPr>
            <w:ind w:firstLine="708"/>
          </w:pPr>
        </w:pPrChange>
      </w:pPr>
      <w:ins w:id="7518" w:author="Camilo Andrés Díaz Gómez" w:date="2023-03-21T20:46:00Z">
        <w:r w:rsidRPr="002B569F">
          <w:lastRenderedPageBreak/>
          <w:t>Dentro de la manipulación de los datos</w:t>
        </w:r>
      </w:ins>
      <w:ins w:id="7519" w:author="Camilo Andrés Díaz Gómez" w:date="2023-03-22T11:11:00Z">
        <w:r w:rsidR="00C04ECF" w:rsidRPr="002B569F">
          <w:t xml:space="preserve"> (</w:t>
        </w:r>
      </w:ins>
      <w:ins w:id="7520" w:author="Camilo Andrés Díaz Gómez" w:date="2023-03-22T13:43:00Z">
        <w:r w:rsidR="00935104" w:rsidRPr="002B569F">
          <w:t xml:space="preserve">ver </w:t>
        </w:r>
      </w:ins>
      <w:ins w:id="7521" w:author="Camilo Andrés Díaz Gómez" w:date="2023-03-22T11:11:00Z">
        <w:r w:rsidR="00C04ECF" w:rsidRPr="002B569F">
          <w:t xml:space="preserve">Anexo </w:t>
        </w:r>
        <w:del w:id="7522" w:author="Steff Guzmán" w:date="2023-03-23T18:44:00Z">
          <w:r w:rsidR="00C04ECF" w:rsidRPr="002B569F" w:rsidDel="00716C25">
            <w:delText>No.</w:delText>
          </w:r>
        </w:del>
      </w:ins>
      <w:ins w:id="7523" w:author="Camilo Andrés Díaz Gómez" w:date="2023-03-22T13:43:00Z">
        <w:r w:rsidR="00935104" w:rsidRPr="002B569F">
          <w:t>2</w:t>
        </w:r>
      </w:ins>
      <w:ins w:id="7524" w:author="Camilo Andrés Díaz Gómez" w:date="2023-03-22T11:11:00Z">
        <w:r w:rsidR="00C04ECF" w:rsidRPr="002B569F">
          <w:t>)</w:t>
        </w:r>
      </w:ins>
      <w:ins w:id="7525"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7526" w:author="Camilo Andrés Díaz Gómez" w:date="2023-03-21T19:48:00Z"/>
          <w:rFonts w:cs="Times New Roman"/>
          <w:szCs w:val="24"/>
        </w:rPr>
      </w:pPr>
    </w:p>
    <w:p w14:paraId="55A794D4" w14:textId="6DD8D121" w:rsidR="00BE50D1" w:rsidRPr="002B569F" w:rsidRDefault="00BE50D1" w:rsidP="002B569F">
      <w:pPr>
        <w:pStyle w:val="Ttulo4"/>
        <w:ind w:firstLine="708"/>
        <w:rPr>
          <w:ins w:id="7527" w:author="Camilo Andrés Díaz Gómez" w:date="2023-03-16T23:37:00Z"/>
          <w:rFonts w:ascii="Times New Roman" w:hAnsi="Times New Roman" w:cs="Times New Roman"/>
          <w:b/>
          <w:bCs/>
          <w:color w:val="auto"/>
          <w:rPrChange w:id="7528" w:author="Camilo Andrés Díaz Gómez" w:date="2023-03-28T17:42:00Z">
            <w:rPr>
              <w:ins w:id="7529" w:author="Camilo Andrés Díaz Gómez" w:date="2023-03-16T23:37:00Z"/>
            </w:rPr>
          </w:rPrChange>
        </w:rPr>
        <w:pPrChange w:id="7530" w:author="Camilo Andrés Díaz Gómez" w:date="2023-03-28T17:43:00Z">
          <w:pPr>
            <w:pStyle w:val="Ttulo3"/>
            <w:ind w:firstLine="708"/>
          </w:pPr>
        </w:pPrChange>
      </w:pPr>
      <w:ins w:id="7531" w:author="Camilo Andrés Díaz Gómez" w:date="2023-03-16T23:37:00Z">
        <w:r w:rsidRPr="002B569F">
          <w:rPr>
            <w:rFonts w:ascii="Times New Roman" w:hAnsi="Times New Roman" w:cs="Times New Roman"/>
            <w:b/>
            <w:bCs/>
            <w:color w:val="auto"/>
            <w:szCs w:val="24"/>
            <w:rPrChange w:id="7532" w:author="Camilo Andrés Díaz Gómez" w:date="2023-03-28T17:42:00Z">
              <w:rPr>
                <w:i/>
                <w:iCs/>
              </w:rPr>
            </w:rPrChange>
          </w:rPr>
          <w:t xml:space="preserve">Entendimiento de los datos previamente cargados </w:t>
        </w:r>
      </w:ins>
    </w:p>
    <w:p w14:paraId="77A358DE" w14:textId="4EE7B7A2" w:rsidR="00BE50D1" w:rsidRPr="002B569F" w:rsidDel="0009606A" w:rsidRDefault="00BE50D1" w:rsidP="002B569F">
      <w:pPr>
        <w:ind w:firstLine="708"/>
        <w:rPr>
          <w:del w:id="7533" w:author="Steff Guzmán" w:date="2023-03-23T19:13:00Z"/>
          <w:rFonts w:cs="Times New Roman"/>
          <w:szCs w:val="24"/>
        </w:rPr>
        <w:pPrChange w:id="7534" w:author="Camilo Andrés Díaz Gómez" w:date="2023-03-28T17:43:00Z">
          <w:pPr>
            <w:ind w:firstLine="708"/>
          </w:pPr>
        </w:pPrChange>
      </w:pPr>
    </w:p>
    <w:p w14:paraId="2A7CB3AB" w14:textId="77777777" w:rsidR="0009606A" w:rsidRPr="002B569F" w:rsidRDefault="0009606A" w:rsidP="002B569F">
      <w:pPr>
        <w:ind w:firstLine="708"/>
        <w:rPr>
          <w:ins w:id="7535" w:author="Steff Guzmán" w:date="2023-03-23T19:13:00Z"/>
          <w:rFonts w:cs="Times New Roman"/>
          <w:szCs w:val="24"/>
        </w:rPr>
      </w:pPr>
    </w:p>
    <w:p w14:paraId="2EEC434B" w14:textId="4DCF5A63" w:rsidR="00124BF5" w:rsidRPr="002B569F" w:rsidDel="0009606A" w:rsidRDefault="000D1684" w:rsidP="002B569F">
      <w:pPr>
        <w:ind w:firstLine="708"/>
        <w:jc w:val="center"/>
        <w:rPr>
          <w:ins w:id="7536" w:author="Camilo Andrés Díaz Gómez" w:date="2023-03-16T22:39:00Z"/>
          <w:del w:id="7537" w:author="Steff Guzmán" w:date="2023-03-23T19:13:00Z"/>
          <w:rFonts w:cs="Times New Roman"/>
          <w:szCs w:val="24"/>
        </w:rPr>
        <w:pPrChange w:id="7538" w:author="Camilo Andrés Díaz Gómez" w:date="2023-03-28T17:43:00Z">
          <w:pPr>
            <w:ind w:firstLine="708"/>
          </w:pPr>
        </w:pPrChange>
      </w:pPr>
      <w:ins w:id="7539" w:author="Camilo Andrés Díaz Gómez" w:date="2023-03-28T17:56:00Z">
        <w:r>
          <w:rPr>
            <w:rFonts w:cs="Times New Roman"/>
            <w:szCs w:val="24"/>
          </w:rPr>
          <w:tab/>
        </w:r>
      </w:ins>
      <w:moveFromRangeStart w:id="7540" w:author="Steff Guzmán" w:date="2023-03-23T19:13:00Z" w:name="move130491221"/>
      <w:moveFrom w:id="7541" w:author="Steff Guzmán" w:date="2023-03-23T19:13:00Z">
        <w:ins w:id="7542" w:author="Camilo Andrés Díaz Gómez" w:date="2023-03-16T22:42:00Z">
          <w:del w:id="7543"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7540"/>
    </w:p>
    <w:p w14:paraId="6CEC1F2A" w14:textId="0C05FFF3" w:rsidR="00124BF5" w:rsidRPr="002B569F" w:rsidDel="0009606A" w:rsidRDefault="00124BF5" w:rsidP="002B569F">
      <w:pPr>
        <w:ind w:firstLine="708"/>
        <w:jc w:val="center"/>
        <w:rPr>
          <w:ins w:id="7544" w:author="Camilo Andrés Díaz Gómez" w:date="2023-03-16T22:39:00Z"/>
          <w:del w:id="7545" w:author="Steff Guzmán" w:date="2023-03-23T19:13:00Z"/>
          <w:rFonts w:cs="Times New Roman"/>
          <w:szCs w:val="24"/>
        </w:rPr>
        <w:pPrChange w:id="7546" w:author="Camilo Andrés Díaz Gómez" w:date="2023-03-28T17:43:00Z">
          <w:pPr>
            <w:ind w:firstLine="708"/>
          </w:pPr>
        </w:pPrChange>
      </w:pPr>
    </w:p>
    <w:p w14:paraId="72447293" w14:textId="21FDDE94" w:rsidR="00124BF5" w:rsidRPr="002B569F" w:rsidRDefault="00124BF5" w:rsidP="002B569F">
      <w:pPr>
        <w:ind w:firstLine="708"/>
        <w:rPr>
          <w:ins w:id="7547" w:author="Steff Guzmán" w:date="2023-03-24T16:41:00Z"/>
          <w:rFonts w:cs="Times New Roman"/>
          <w:szCs w:val="24"/>
        </w:rPr>
      </w:pPr>
      <w:ins w:id="7548" w:author="Camilo Andrés Díaz Gómez" w:date="2023-03-16T22:43:00Z">
        <w:r w:rsidRPr="002B569F">
          <w:rPr>
            <w:rFonts w:cs="Times New Roman"/>
            <w:szCs w:val="24"/>
          </w:rPr>
          <w:t xml:space="preserve">La línea de código </w:t>
        </w:r>
      </w:ins>
      <w:ins w:id="7549" w:author="Steff Guzmán" w:date="2023-03-23T19:14:00Z">
        <w:r w:rsidR="0009606A" w:rsidRPr="002B569F">
          <w:rPr>
            <w:rFonts w:cs="Times New Roman"/>
            <w:szCs w:val="24"/>
          </w:rPr>
          <w:t>(Ver Figura</w:t>
        </w:r>
      </w:ins>
      <w:ins w:id="7550" w:author="Steff Guzmán" w:date="2023-03-24T16:10:00Z">
        <w:r w:rsidR="006E680E" w:rsidRPr="002B569F">
          <w:rPr>
            <w:rFonts w:cs="Times New Roman"/>
            <w:szCs w:val="24"/>
          </w:rPr>
          <w:t xml:space="preserve"> 6</w:t>
        </w:r>
      </w:ins>
      <w:ins w:id="7551" w:author="Steff Guzmán" w:date="2023-03-23T19:14:00Z">
        <w:r w:rsidR="0009606A" w:rsidRPr="002B569F">
          <w:rPr>
            <w:rFonts w:cs="Times New Roman"/>
            <w:szCs w:val="24"/>
          </w:rPr>
          <w:t>)</w:t>
        </w:r>
      </w:ins>
      <w:ins w:id="7552" w:author="Steff Guzmán" w:date="2023-03-24T16:10:00Z">
        <w:r w:rsidR="006E680E" w:rsidRPr="002B569F">
          <w:rPr>
            <w:rFonts w:cs="Times New Roman"/>
            <w:szCs w:val="24"/>
          </w:rPr>
          <w:t xml:space="preserve"> </w:t>
        </w:r>
      </w:ins>
      <w:ins w:id="7553" w:author="Camilo Andrés Díaz Gómez" w:date="2023-03-16T22:43:00Z">
        <w:r w:rsidRPr="002B569F">
          <w:rPr>
            <w:rFonts w:cs="Times New Roman"/>
            <w:szCs w:val="24"/>
          </w:rPr>
          <w:t>df.describe() genera un conjunto de estadísticas descriptivas que resumen la tendencia central, la dispersión y la forma de la distribución de</w:t>
        </w:r>
      </w:ins>
      <w:ins w:id="7554" w:author="Camilo Andrés Díaz Gómez" w:date="2023-03-22T11:12:00Z">
        <w:r w:rsidR="00C04ECF" w:rsidRPr="002B569F">
          <w:rPr>
            <w:rFonts w:cs="Times New Roman"/>
            <w:szCs w:val="24"/>
          </w:rPr>
          <w:t>l</w:t>
        </w:r>
      </w:ins>
      <w:ins w:id="7555"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7556" w:author="Steff Guzmán" w:date="2023-03-23T19:13:00Z"/>
          <w:rFonts w:cs="Times New Roman"/>
          <w:szCs w:val="24"/>
        </w:rPr>
      </w:pPr>
    </w:p>
    <w:p w14:paraId="29BDC06A" w14:textId="394E8916" w:rsidR="00842F9D" w:rsidRPr="002B569F" w:rsidRDefault="00842F9D" w:rsidP="002B569F">
      <w:pPr>
        <w:pStyle w:val="Descripcin"/>
        <w:spacing w:line="360" w:lineRule="auto"/>
        <w:rPr>
          <w:ins w:id="7557" w:author="Steff Guzmán" w:date="2023-03-24T15:04:00Z"/>
          <w:rFonts w:cs="Times New Roman"/>
          <w:i/>
          <w:szCs w:val="24"/>
          <w:rPrChange w:id="7558" w:author="Camilo Andrés Díaz Gómez" w:date="2023-03-28T17:42:00Z">
            <w:rPr>
              <w:ins w:id="7559" w:author="Steff Guzmán" w:date="2023-03-24T15:04:00Z"/>
              <w:rFonts w:cs="Times New Roman"/>
              <w:i/>
              <w:color w:val="000000" w:themeColor="text1"/>
              <w:szCs w:val="24"/>
            </w:rPr>
          </w:rPrChange>
        </w:rPr>
        <w:pPrChange w:id="7560" w:author="Camilo Andrés Díaz Gómez" w:date="2023-03-28T17:43:00Z">
          <w:pPr>
            <w:jc w:val="left"/>
          </w:pPr>
        </w:pPrChange>
      </w:pPr>
      <w:bookmarkStart w:id="7561" w:name="_Toc130919842"/>
      <w:ins w:id="7562"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63" w:author="Steff Guzmán" w:date="2023-03-24T15:14:00Z">
        <w:r w:rsidRPr="002B569F">
          <w:rPr>
            <w:rFonts w:cs="Times New Roman"/>
            <w:noProof/>
            <w:szCs w:val="24"/>
          </w:rPr>
          <w:t>6</w:t>
        </w:r>
      </w:ins>
      <w:ins w:id="7564" w:author="Steff Guzmán" w:date="2023-03-24T15:10:00Z">
        <w:r w:rsidRPr="002B569F">
          <w:rPr>
            <w:rFonts w:cs="Times New Roman"/>
            <w:szCs w:val="24"/>
          </w:rPr>
          <w:fldChar w:fldCharType="end"/>
        </w:r>
      </w:ins>
      <w:ins w:id="7565" w:author="Steff Guzmán" w:date="2023-03-24T15:04:00Z">
        <w:r w:rsidRPr="002B569F">
          <w:rPr>
            <w:rFonts w:cs="Times New Roman"/>
            <w:bCs/>
            <w:szCs w:val="24"/>
          </w:rPr>
          <w:t xml:space="preserve"> </w:t>
        </w:r>
        <w:r w:rsidRPr="002B569F">
          <w:rPr>
            <w:rFonts w:cs="Times New Roman"/>
            <w:i/>
            <w:szCs w:val="24"/>
            <w:rPrChange w:id="7566" w:author="Camilo Andrés Díaz Gómez" w:date="2023-03-28T17:42:00Z">
              <w:rPr>
                <w:rFonts w:cs="Times New Roman"/>
                <w:i/>
                <w:color w:val="000000" w:themeColor="text1"/>
                <w:szCs w:val="24"/>
              </w:rPr>
            </w:rPrChange>
          </w:rPr>
          <w:t xml:space="preserve"> </w:t>
        </w:r>
        <w:del w:id="7567" w:author="JHONATAN MAURICIO VILLARREAL CORREDOR" w:date="2023-03-24T17:36:00Z">
          <w:r w:rsidRPr="002B569F" w:rsidDel="009514A2">
            <w:rPr>
              <w:rFonts w:cs="Times New Roman"/>
              <w:b w:val="0"/>
              <w:bCs/>
              <w:i/>
              <w:szCs w:val="24"/>
              <w:rPrChange w:id="7568" w:author="Camilo Andrés Díaz Gómez" w:date="2023-03-28T17:42:00Z">
                <w:rPr>
                  <w:rFonts w:cs="Times New Roman"/>
                  <w:i/>
                  <w:iCs/>
                  <w:color w:val="000000" w:themeColor="text1"/>
                </w:rPr>
              </w:rPrChange>
            </w:rPr>
            <w:delText>Estructura de la metodología CRISP-DM</w:delText>
          </w:r>
        </w:del>
      </w:ins>
      <w:ins w:id="7569" w:author="JHONATAN MAURICIO VILLARREAL CORREDOR" w:date="2023-03-24T17:36:00Z">
        <w:r w:rsidR="009514A2" w:rsidRPr="002B569F">
          <w:rPr>
            <w:rFonts w:cs="Times New Roman"/>
            <w:b w:val="0"/>
            <w:bCs/>
            <w:i/>
            <w:szCs w:val="24"/>
            <w:rPrChange w:id="7570" w:author="Camilo Andrés Díaz Gómez" w:date="2023-03-28T17:42:00Z">
              <w:rPr>
                <w:rFonts w:cs="Times New Roman"/>
                <w:bCs/>
                <w:i/>
                <w:color w:val="000000" w:themeColor="text1"/>
                <w:szCs w:val="24"/>
              </w:rPr>
            </w:rPrChange>
          </w:rPr>
          <w:t>Estadísticas del dataset</w:t>
        </w:r>
      </w:ins>
      <w:bookmarkEnd w:id="7561"/>
    </w:p>
    <w:p w14:paraId="27F8C423" w14:textId="77777777" w:rsidR="0009606A" w:rsidRPr="002B569F" w:rsidRDefault="0009606A" w:rsidP="002B569F">
      <w:pPr>
        <w:ind w:firstLine="708"/>
        <w:rPr>
          <w:ins w:id="7571" w:author="Steff Guzmán" w:date="2023-03-23T19:13:00Z"/>
          <w:rFonts w:cs="Times New Roman"/>
          <w:szCs w:val="24"/>
        </w:rPr>
      </w:pPr>
    </w:p>
    <w:p w14:paraId="51EA4108" w14:textId="7BD49E61" w:rsidR="0009606A" w:rsidRPr="002B569F" w:rsidRDefault="0009606A" w:rsidP="002B569F">
      <w:pPr>
        <w:ind w:firstLine="708"/>
        <w:jc w:val="center"/>
        <w:rPr>
          <w:ins w:id="7572" w:author="Steff Guzmán" w:date="2023-03-23T19:13:00Z"/>
          <w:rFonts w:cs="Times New Roman"/>
          <w:szCs w:val="24"/>
        </w:rPr>
        <w:pPrChange w:id="7573" w:author="Camilo Andrés Díaz Gómez" w:date="2023-03-28T17:43:00Z">
          <w:pPr>
            <w:ind w:firstLine="708"/>
          </w:pPr>
        </w:pPrChange>
      </w:pPr>
      <w:moveToRangeStart w:id="7574" w:author="Steff Guzmán" w:date="2023-03-23T19:13:00Z" w:name="move130491221"/>
      <w:moveTo w:id="7575"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7574"/>
    </w:p>
    <w:p w14:paraId="7CFC4369" w14:textId="77777777" w:rsidR="00C038A4" w:rsidRPr="002B569F" w:rsidRDefault="00C038A4" w:rsidP="002B569F">
      <w:pPr>
        <w:jc w:val="left"/>
        <w:rPr>
          <w:ins w:id="7576" w:author="Camilo Andrés Díaz Gómez" w:date="2023-03-28T15:19:00Z"/>
          <w:rFonts w:cs="Times New Roman"/>
          <w:i/>
          <w:iCs/>
          <w:szCs w:val="24"/>
        </w:rPr>
      </w:pPr>
    </w:p>
    <w:p w14:paraId="244BCE04" w14:textId="3B49101F" w:rsidR="00C038A4" w:rsidRPr="002B569F" w:rsidRDefault="00C038A4" w:rsidP="002B569F">
      <w:pPr>
        <w:jc w:val="left"/>
        <w:rPr>
          <w:ins w:id="7577" w:author="Camilo Andrés Díaz Gómez" w:date="2023-03-28T15:16:00Z"/>
          <w:rFonts w:cs="Times New Roman"/>
          <w:i/>
          <w:iCs/>
          <w:szCs w:val="24"/>
        </w:rPr>
      </w:pPr>
      <w:ins w:id="7578"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rsidP="002B569F">
      <w:pPr>
        <w:ind w:firstLine="708"/>
        <w:rPr>
          <w:ins w:id="7579" w:author="Camilo Andrés Díaz Gómez" w:date="2023-03-16T22:44:00Z"/>
          <w:del w:id="7580" w:author="Steff Guzmán" w:date="2023-03-23T19:14:00Z"/>
          <w:rFonts w:cs="Times New Roman"/>
          <w:szCs w:val="24"/>
        </w:rPr>
        <w:pPrChange w:id="7581" w:author="Camilo Andrés Díaz Gómez" w:date="2023-03-28T17:43:00Z">
          <w:pPr>
            <w:ind w:firstLine="708"/>
          </w:pPr>
        </w:pPrChange>
      </w:pPr>
    </w:p>
    <w:p w14:paraId="6782E4AC" w14:textId="2B25AE25" w:rsidR="00124BF5" w:rsidRPr="002B569F" w:rsidDel="0009606A" w:rsidRDefault="00124BF5" w:rsidP="002B569F">
      <w:pPr>
        <w:rPr>
          <w:ins w:id="7582" w:author="Camilo Andrés Díaz Gómez" w:date="2023-03-16T22:44:00Z"/>
          <w:del w:id="7583" w:author="Steff Guzmán" w:date="2023-03-23T19:14:00Z"/>
          <w:rFonts w:cs="Times New Roman"/>
          <w:szCs w:val="24"/>
        </w:rPr>
        <w:pPrChange w:id="7584" w:author="Camilo Andrés Díaz Gómez" w:date="2023-03-28T17:43:00Z">
          <w:pPr>
            <w:ind w:firstLine="708"/>
          </w:pPr>
        </w:pPrChange>
      </w:pPr>
    </w:p>
    <w:p w14:paraId="75560F95" w14:textId="5F967EE2" w:rsidR="00124BF5" w:rsidRPr="002B569F" w:rsidDel="0009606A" w:rsidRDefault="00124BF5" w:rsidP="002B569F">
      <w:pPr>
        <w:rPr>
          <w:ins w:id="7585" w:author="Camilo Andrés Díaz Gómez" w:date="2023-03-16T22:39:00Z"/>
          <w:del w:id="7586" w:author="Steff Guzmán" w:date="2023-03-23T19:14:00Z"/>
          <w:rFonts w:cs="Times New Roman"/>
          <w:szCs w:val="24"/>
        </w:rPr>
        <w:pPrChange w:id="7587" w:author="Camilo Andrés Díaz Gómez" w:date="2023-03-28T17:43:00Z">
          <w:pPr>
            <w:ind w:firstLine="708"/>
          </w:pPr>
        </w:pPrChange>
      </w:pPr>
      <w:ins w:id="7588" w:author="Camilo Andrés Díaz Gómez" w:date="2023-03-16T22:45:00Z">
        <w:del w:id="7589"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rsidP="002B569F">
      <w:pPr>
        <w:rPr>
          <w:ins w:id="7590" w:author="Camilo Andrés Díaz Gómez" w:date="2023-03-16T22:45:00Z"/>
          <w:rFonts w:cs="Times New Roman"/>
          <w:szCs w:val="24"/>
        </w:rPr>
        <w:pPrChange w:id="7591" w:author="Camilo Andrés Díaz Gómez" w:date="2023-03-28T17:43:00Z">
          <w:pPr>
            <w:ind w:firstLine="708"/>
          </w:pPr>
        </w:pPrChange>
      </w:pPr>
    </w:p>
    <w:p w14:paraId="035CC3B0" w14:textId="53E6A8EA" w:rsidR="00124BF5" w:rsidRPr="002B569F" w:rsidRDefault="00124BF5" w:rsidP="000D1684">
      <w:pPr>
        <w:ind w:left="708" w:firstLine="708"/>
        <w:rPr>
          <w:ins w:id="7592" w:author="Steff Guzmán" w:date="2023-03-24T16:42:00Z"/>
          <w:rFonts w:cs="Times New Roman"/>
          <w:szCs w:val="24"/>
        </w:rPr>
        <w:pPrChange w:id="7593" w:author="Camilo Andrés Díaz Gómez" w:date="2023-03-28T17:54:00Z">
          <w:pPr>
            <w:ind w:firstLine="708"/>
          </w:pPr>
        </w:pPrChange>
      </w:pPr>
      <w:ins w:id="7594" w:author="Camilo Andrés Díaz Gómez" w:date="2023-03-16T22:45:00Z">
        <w:r w:rsidRPr="002B569F">
          <w:rPr>
            <w:rFonts w:cs="Times New Roman"/>
            <w:szCs w:val="24"/>
          </w:rPr>
          <w:t>Este código muestra los códigos únicos de las estaciones en el DataFrame df</w:t>
        </w:r>
      </w:ins>
      <w:ins w:id="7595" w:author="Steff Guzmán" w:date="2023-03-23T19:15:00Z">
        <w:r w:rsidR="0009606A" w:rsidRPr="002B569F">
          <w:rPr>
            <w:rFonts w:cs="Times New Roman"/>
            <w:szCs w:val="24"/>
          </w:rPr>
          <w:t xml:space="preserve"> </w:t>
        </w:r>
        <w:r w:rsidR="0009606A" w:rsidRPr="002B569F">
          <w:rPr>
            <w:rFonts w:cs="Times New Roman"/>
            <w:szCs w:val="24"/>
            <w:rPrChange w:id="7596" w:author="Camilo Andrés Díaz Gómez" w:date="2023-03-28T17:42:00Z">
              <w:rPr>
                <w:rFonts w:cs="Times New Roman"/>
                <w:szCs w:val="24"/>
                <w:highlight w:val="yellow"/>
              </w:rPr>
            </w:rPrChange>
          </w:rPr>
          <w:t>(Ver Figur</w:t>
        </w:r>
      </w:ins>
      <w:ins w:id="7597" w:author="Steff Guzmán" w:date="2023-03-24T15:20:00Z">
        <w:r w:rsidR="00173BDD" w:rsidRPr="002B569F">
          <w:rPr>
            <w:rFonts w:cs="Times New Roman"/>
            <w:szCs w:val="24"/>
          </w:rPr>
          <w:t>a 7</w:t>
        </w:r>
      </w:ins>
      <w:ins w:id="7598" w:author="Steff Guzmán" w:date="2023-03-23T19:15:00Z">
        <w:del w:id="7599" w:author="Camilo Andrés Díaz Gómez" w:date="2023-03-28T17:56:00Z">
          <w:r w:rsidR="0009606A" w:rsidRPr="002B569F" w:rsidDel="000D1684">
            <w:rPr>
              <w:rFonts w:cs="Times New Roman"/>
              <w:szCs w:val="24"/>
              <w:rPrChange w:id="7600"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7601" w:author="Camilo Andrés Díaz Gómez" w:date="2023-03-28T17:42:00Z">
              <w:rPr>
                <w:rFonts w:cs="Times New Roman"/>
                <w:szCs w:val="24"/>
                <w:highlight w:val="yellow"/>
              </w:rPr>
            </w:rPrChange>
          </w:rPr>
          <w:t>)</w:t>
        </w:r>
      </w:ins>
      <w:ins w:id="7602" w:author="Camilo Andrés Díaz Gómez" w:date="2023-03-16T22:45:00Z">
        <w:r w:rsidRPr="002B569F">
          <w:rPr>
            <w:rFonts w:cs="Times New Roman"/>
            <w:szCs w:val="24"/>
          </w:rPr>
          <w:t>. La variable estaciones almacena un arreglo con los códigos de estación únicos. Luego, se imprime el arreglo con la función print().</w:t>
        </w:r>
      </w:ins>
    </w:p>
    <w:p w14:paraId="52EB0487" w14:textId="77777777" w:rsidR="00FA2335" w:rsidRPr="002B569F" w:rsidRDefault="00FA2335" w:rsidP="002B569F">
      <w:pPr>
        <w:ind w:firstLine="708"/>
        <w:rPr>
          <w:ins w:id="7603" w:author="Steff Guzmán" w:date="2023-03-23T19:14:00Z"/>
          <w:rFonts w:cs="Times New Roman"/>
          <w:szCs w:val="24"/>
        </w:rPr>
      </w:pPr>
    </w:p>
    <w:p w14:paraId="1DF0DD42" w14:textId="6DC1EC03" w:rsidR="0009606A" w:rsidRPr="002B569F" w:rsidDel="009514A2" w:rsidRDefault="00842F9D" w:rsidP="002B569F">
      <w:pPr>
        <w:pStyle w:val="Descripcin"/>
        <w:spacing w:line="360" w:lineRule="auto"/>
        <w:rPr>
          <w:ins w:id="7604" w:author="Steff Guzmán" w:date="2023-03-23T19:14:00Z"/>
          <w:del w:id="7605" w:author="JHONATAN MAURICIO VILLARREAL CORREDOR" w:date="2023-03-24T17:33:00Z"/>
          <w:rFonts w:cs="Times New Roman"/>
          <w:szCs w:val="24"/>
        </w:rPr>
        <w:pPrChange w:id="7606" w:author="Camilo Andrés Díaz Gómez" w:date="2023-03-28T17:43:00Z">
          <w:pPr>
            <w:ind w:firstLine="708"/>
          </w:pPr>
        </w:pPrChange>
      </w:pPr>
      <w:bookmarkStart w:id="7607" w:name="_Hlk130571575"/>
      <w:ins w:id="7608" w:author="Steff Guzmán" w:date="2023-03-24T15:10:00Z">
        <w:del w:id="7609" w:author="JHONATAN MAURICIO VILLARREAL CORREDOR" w:date="2023-03-24T17:33:00Z">
          <w:r w:rsidRPr="002B569F" w:rsidDel="009514A2">
            <w:rPr>
              <w:rFonts w:cs="Times New Roman"/>
              <w:szCs w:val="24"/>
            </w:rPr>
            <w:delText xml:space="preserve">Figura </w:delText>
          </w:r>
          <w:r w:rsidRPr="002B569F" w:rsidDel="009514A2">
            <w:rPr>
              <w:rFonts w:cs="Times New Roman"/>
              <w:b w:val="0"/>
              <w:iCs w:val="0"/>
              <w:szCs w:val="24"/>
            </w:rPr>
            <w:fldChar w:fldCharType="begin"/>
          </w:r>
          <w:r w:rsidRPr="002B569F" w:rsidDel="009514A2">
            <w:rPr>
              <w:rFonts w:cs="Times New Roman"/>
              <w:szCs w:val="24"/>
            </w:rPr>
            <w:delInstrText xml:space="preserve"> SEQ Figura \* ARABIC </w:delInstrText>
          </w:r>
        </w:del>
      </w:ins>
      <w:del w:id="7610" w:author="JHONATAN MAURICIO VILLARREAL CORREDOR" w:date="2023-03-24T17:33:00Z">
        <w:r w:rsidRPr="002B569F" w:rsidDel="009514A2">
          <w:rPr>
            <w:rFonts w:cs="Times New Roman"/>
            <w:b w:val="0"/>
            <w:iCs w:val="0"/>
            <w:szCs w:val="24"/>
          </w:rPr>
          <w:fldChar w:fldCharType="separate"/>
        </w:r>
      </w:del>
      <w:ins w:id="7611" w:author="Steff Guzmán" w:date="2023-03-24T15:14:00Z">
        <w:del w:id="7612" w:author="JHONATAN MAURICIO VILLARREAL CORREDOR" w:date="2023-03-24T17:33:00Z">
          <w:r w:rsidRPr="002B569F" w:rsidDel="009514A2">
            <w:rPr>
              <w:rFonts w:cs="Times New Roman"/>
              <w:noProof/>
              <w:szCs w:val="24"/>
            </w:rPr>
            <w:delText>7</w:delText>
          </w:r>
        </w:del>
      </w:ins>
      <w:ins w:id="7613" w:author="Steff Guzmán" w:date="2023-03-24T15:10:00Z">
        <w:del w:id="7614" w:author="JHONATAN MAURICIO VILLARREAL CORREDOR" w:date="2023-03-24T17:33:00Z">
          <w:r w:rsidRPr="002B569F" w:rsidDel="009514A2">
            <w:rPr>
              <w:rFonts w:cs="Times New Roman"/>
              <w:b w:val="0"/>
              <w:iCs w:val="0"/>
              <w:szCs w:val="24"/>
            </w:rPr>
            <w:fldChar w:fldCharType="end"/>
          </w:r>
        </w:del>
      </w:ins>
    </w:p>
    <w:bookmarkEnd w:id="7607"/>
    <w:p w14:paraId="3F5FCE47" w14:textId="41E38368" w:rsidR="009514A2" w:rsidRPr="002B569F" w:rsidRDefault="009514A2" w:rsidP="002B569F">
      <w:pPr>
        <w:pStyle w:val="Descripcin"/>
        <w:spacing w:line="360" w:lineRule="auto"/>
        <w:rPr>
          <w:ins w:id="7615" w:author="JHONATAN MAURICIO VILLARREAL CORREDOR" w:date="2023-03-24T17:32:00Z"/>
          <w:rFonts w:cs="Times New Roman"/>
        </w:rPr>
        <w:pPrChange w:id="7616" w:author="Camilo Andrés Díaz Gómez" w:date="2023-03-28T17:43:00Z">
          <w:pPr>
            <w:pStyle w:val="Descripcin"/>
          </w:pPr>
        </w:pPrChange>
      </w:pPr>
      <w:ins w:id="7617" w:author="JHONATAN MAURICIO VILLARREAL CORREDOR" w:date="2023-03-24T17:32:00Z">
        <w:r w:rsidRPr="002B569F">
          <w:rPr>
            <w:rFonts w:cs="Times New Roman"/>
            <w:noProof/>
          </w:rPr>
          <w:t xml:space="preserve">Figura 7 </w:t>
        </w:r>
        <w:r w:rsidRPr="002B569F">
          <w:rPr>
            <w:rFonts w:cs="Times New Roman"/>
            <w:b w:val="0"/>
            <w:bCs/>
            <w:i/>
            <w:iCs w:val="0"/>
            <w:noProof/>
            <w:rPrChange w:id="7618"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7619" w:author="Camilo Andrés Díaz Gómez" w:date="2023-03-28T15:19:00Z"/>
          <w:rFonts w:cs="Times New Roman"/>
          <w:szCs w:val="24"/>
        </w:rPr>
      </w:pPr>
    </w:p>
    <w:p w14:paraId="51F338D6" w14:textId="36055DD8" w:rsidR="0009606A" w:rsidRPr="002B569F" w:rsidRDefault="0009606A" w:rsidP="002B569F">
      <w:pPr>
        <w:ind w:firstLine="708"/>
        <w:jc w:val="center"/>
        <w:rPr>
          <w:ins w:id="7620" w:author="Camilo Andrés Díaz Gómez" w:date="2023-03-16T22:45:00Z"/>
          <w:rFonts w:cs="Times New Roman"/>
          <w:szCs w:val="24"/>
        </w:rPr>
        <w:pPrChange w:id="7621" w:author="Camilo Andrés Díaz Gómez" w:date="2023-03-28T17:43:00Z">
          <w:pPr>
            <w:ind w:firstLine="708"/>
          </w:pPr>
        </w:pPrChange>
      </w:pPr>
      <w:ins w:id="7622"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7623" w:author="Camilo Andrés Díaz Gómez" w:date="2023-03-28T15:19:00Z"/>
          <w:rFonts w:cs="Times New Roman"/>
          <w:i/>
          <w:iCs/>
          <w:szCs w:val="24"/>
        </w:rPr>
      </w:pPr>
    </w:p>
    <w:p w14:paraId="682EE4A4" w14:textId="7A88E50C" w:rsidR="00B1585C" w:rsidRPr="002B569F" w:rsidRDefault="00B1585C" w:rsidP="002B569F">
      <w:pPr>
        <w:jc w:val="left"/>
        <w:rPr>
          <w:ins w:id="7624" w:author="Steff Guzmán" w:date="2023-03-24T15:40:00Z"/>
          <w:rFonts w:cs="Times New Roman"/>
          <w:i/>
          <w:iCs/>
          <w:szCs w:val="24"/>
        </w:rPr>
      </w:pPr>
      <w:ins w:id="7625"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7626" w:author="Camilo Andrés Díaz Gómez" w:date="2023-03-16T22:45:00Z"/>
          <w:rFonts w:cs="Times New Roman"/>
          <w:szCs w:val="24"/>
        </w:rPr>
      </w:pPr>
    </w:p>
    <w:p w14:paraId="4B68F620" w14:textId="577BDE9F" w:rsidR="007F28DA" w:rsidRPr="002B569F" w:rsidRDefault="007F28DA" w:rsidP="002B569F">
      <w:pPr>
        <w:pStyle w:val="Ttulo5"/>
        <w:ind w:left="1416"/>
        <w:rPr>
          <w:ins w:id="7627" w:author="Steff Guzmán" w:date="2023-03-23T19:17:00Z"/>
          <w:rFonts w:ascii="Times New Roman" w:hAnsi="Times New Roman" w:cs="Times New Roman"/>
          <w:b/>
          <w:bCs/>
          <w:color w:val="auto"/>
          <w:szCs w:val="24"/>
        </w:rPr>
      </w:pPr>
      <w:ins w:id="7628" w:author="Camilo Andrés Díaz Gómez" w:date="2023-03-22T11:21:00Z">
        <w:r w:rsidRPr="002B569F">
          <w:rPr>
            <w:rFonts w:ascii="Times New Roman" w:hAnsi="Times New Roman" w:cs="Times New Roman"/>
            <w:b/>
            <w:bCs/>
            <w:color w:val="auto"/>
            <w:szCs w:val="24"/>
            <w:rPrChange w:id="7629" w:author="Camilo Andrés Díaz Gómez" w:date="2023-03-28T17:42:00Z">
              <w:rPr/>
            </w:rPrChange>
          </w:rPr>
          <w:t>Histogramas</w:t>
        </w:r>
      </w:ins>
      <w:ins w:id="7630"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rsidP="002B569F">
      <w:pPr>
        <w:rPr>
          <w:ins w:id="7631" w:author="Camilo Andrés Díaz Gómez" w:date="2023-03-22T11:22:00Z"/>
          <w:rFonts w:cs="Times New Roman"/>
          <w:szCs w:val="24"/>
          <w:rPrChange w:id="7632" w:author="Camilo Andrés Díaz Gómez" w:date="2023-03-28T17:42:00Z">
            <w:rPr>
              <w:ins w:id="7633" w:author="Camilo Andrés Díaz Gómez" w:date="2023-03-22T11:22:00Z"/>
              <w:rFonts w:ascii="Times New Roman" w:hAnsi="Times New Roman" w:cs="Times New Roman"/>
              <w:b/>
              <w:bCs/>
              <w:color w:val="auto"/>
            </w:rPr>
          </w:rPrChange>
        </w:rPr>
        <w:pPrChange w:id="7634" w:author="Camilo Andrés Díaz Gómez" w:date="2023-03-28T17:43:00Z">
          <w:pPr>
            <w:pStyle w:val="Ttulo5"/>
          </w:pPr>
        </w:pPrChange>
      </w:pPr>
    </w:p>
    <w:p w14:paraId="01BA99E0" w14:textId="168AA744" w:rsidR="007F28DA" w:rsidRPr="002B569F" w:rsidDel="008D3D27" w:rsidRDefault="000D1684" w:rsidP="002B569F">
      <w:pPr>
        <w:rPr>
          <w:ins w:id="7635" w:author="Camilo Andrés Díaz Gómez" w:date="2023-03-22T11:21:00Z"/>
          <w:del w:id="7636" w:author="Steff Guzmán" w:date="2023-03-23T19:17:00Z"/>
          <w:rFonts w:cs="Times New Roman"/>
          <w:szCs w:val="24"/>
        </w:rPr>
        <w:pPrChange w:id="7637" w:author="Camilo Andrés Díaz Gómez" w:date="2023-03-28T17:43:00Z">
          <w:pPr>
            <w:ind w:firstLine="708"/>
            <w:jc w:val="center"/>
          </w:pPr>
        </w:pPrChange>
      </w:pPr>
      <w:ins w:id="7638" w:author="Camilo Andrés Díaz Gómez" w:date="2023-03-28T17:54:00Z">
        <w:r>
          <w:rPr>
            <w:rFonts w:cs="Times New Roman"/>
            <w:szCs w:val="24"/>
          </w:rPr>
          <w:tab/>
        </w:r>
      </w:ins>
    </w:p>
    <w:p w14:paraId="2471AADA" w14:textId="2659A5B9" w:rsidR="00124BF5" w:rsidRPr="002B569F" w:rsidDel="008D3D27" w:rsidRDefault="00124BF5" w:rsidP="002B569F">
      <w:pPr>
        <w:ind w:firstLine="708"/>
        <w:rPr>
          <w:ins w:id="7639" w:author="Camilo Andrés Díaz Gómez" w:date="2023-03-16T22:39:00Z"/>
          <w:del w:id="7640" w:author="Steff Guzmán" w:date="2023-03-23T19:17:00Z"/>
          <w:rFonts w:cs="Times New Roman"/>
          <w:szCs w:val="24"/>
        </w:rPr>
        <w:pPrChange w:id="7641" w:author="Camilo Andrés Díaz Gómez" w:date="2023-03-28T17:43:00Z">
          <w:pPr>
            <w:ind w:firstLine="708"/>
          </w:pPr>
        </w:pPrChange>
      </w:pPr>
      <w:ins w:id="7642" w:author="Camilo Andrés Díaz Gómez" w:date="2023-03-16T22:46:00Z">
        <w:del w:id="7643"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rsidP="002B569F">
      <w:pPr>
        <w:ind w:firstLine="708"/>
        <w:rPr>
          <w:ins w:id="7644" w:author="Camilo Andrés Díaz Gómez" w:date="2023-03-16T22:39:00Z"/>
          <w:del w:id="7645" w:author="Steff Guzmán" w:date="2023-03-23T19:17:00Z"/>
          <w:rFonts w:cs="Times New Roman"/>
          <w:szCs w:val="24"/>
        </w:rPr>
        <w:pPrChange w:id="7646" w:author="Camilo Andrés Díaz Gómez" w:date="2023-03-28T17:43:00Z">
          <w:pPr>
            <w:ind w:firstLine="708"/>
          </w:pPr>
        </w:pPrChange>
      </w:pPr>
    </w:p>
    <w:p w14:paraId="3B5CD0C7" w14:textId="67C6829A" w:rsidR="00124BF5" w:rsidRPr="002B569F" w:rsidRDefault="00124BF5" w:rsidP="002B569F">
      <w:pPr>
        <w:ind w:firstLine="708"/>
        <w:rPr>
          <w:ins w:id="7647" w:author="Steff Guzmán" w:date="2023-03-24T15:10:00Z"/>
          <w:rFonts w:cs="Times New Roman"/>
          <w:szCs w:val="24"/>
        </w:rPr>
      </w:pPr>
      <w:ins w:id="7648" w:author="Camilo Andrés Díaz Gómez" w:date="2023-03-16T22:46:00Z">
        <w:r w:rsidRPr="002B569F">
          <w:rPr>
            <w:rFonts w:cs="Times New Roman"/>
            <w:szCs w:val="24"/>
          </w:rPr>
          <w:t>Este código genera un histograma de las columnas</w:t>
        </w:r>
      </w:ins>
      <w:ins w:id="7649" w:author="Camilo Andrés Díaz Gómez" w:date="2023-03-16T22:47:00Z">
        <w:r w:rsidRPr="002B569F">
          <w:rPr>
            <w:rFonts w:cs="Times New Roman"/>
            <w:szCs w:val="24"/>
          </w:rPr>
          <w:t xml:space="preserve">, en este caso como ejemplo, temperaturas, </w:t>
        </w:r>
      </w:ins>
      <w:ins w:id="7650" w:author="Camilo Andrés Díaz Gómez" w:date="2023-03-16T22:46:00Z">
        <w:r w:rsidRPr="002B569F">
          <w:rPr>
            <w:rFonts w:cs="Times New Roman"/>
            <w:szCs w:val="24"/>
          </w:rPr>
          <w:t>del DataFrame 'df'</w:t>
        </w:r>
      </w:ins>
      <w:ins w:id="7651" w:author="Steff Guzmán" w:date="2023-03-23T19:17:00Z">
        <w:r w:rsidR="008D3D27" w:rsidRPr="002B569F">
          <w:rPr>
            <w:rFonts w:cs="Times New Roman"/>
            <w:szCs w:val="24"/>
          </w:rPr>
          <w:t xml:space="preserve"> </w:t>
        </w:r>
        <w:r w:rsidR="008D3D27" w:rsidRPr="002B569F">
          <w:rPr>
            <w:rFonts w:cs="Times New Roman"/>
            <w:szCs w:val="24"/>
            <w:rPrChange w:id="7652" w:author="Camilo Andrés Díaz Gómez" w:date="2023-03-28T17:42:00Z">
              <w:rPr>
                <w:rFonts w:cs="Times New Roman"/>
                <w:szCs w:val="24"/>
                <w:highlight w:val="yellow"/>
              </w:rPr>
            </w:rPrChange>
          </w:rPr>
          <w:t>(Ver Figur</w:t>
        </w:r>
      </w:ins>
      <w:ins w:id="7653" w:author="Steff Guzmán" w:date="2023-03-24T15:20:00Z">
        <w:r w:rsidR="00173BDD" w:rsidRPr="002B569F">
          <w:rPr>
            <w:rFonts w:cs="Times New Roman"/>
            <w:szCs w:val="24"/>
          </w:rPr>
          <w:t>a 8</w:t>
        </w:r>
      </w:ins>
      <w:ins w:id="7654" w:author="Steff Guzmán" w:date="2023-03-23T19:17:00Z">
        <w:r w:rsidR="008D3D27" w:rsidRPr="002B569F">
          <w:rPr>
            <w:rFonts w:cs="Times New Roman"/>
            <w:szCs w:val="24"/>
            <w:rPrChange w:id="7655" w:author="Camilo Andrés Díaz Gómez" w:date="2023-03-28T17:42:00Z">
              <w:rPr>
                <w:rFonts w:cs="Times New Roman"/>
                <w:szCs w:val="24"/>
                <w:highlight w:val="yellow"/>
              </w:rPr>
            </w:rPrChange>
          </w:rPr>
          <w:t>)</w:t>
        </w:r>
      </w:ins>
      <w:ins w:id="7656" w:author="Camilo Andrés Díaz Gómez" w:date="2023-03-28T15:10:00Z">
        <w:r w:rsidR="00C038A4" w:rsidRPr="002B569F">
          <w:rPr>
            <w:rFonts w:cs="Times New Roman"/>
            <w:szCs w:val="24"/>
          </w:rPr>
          <w:t>.</w:t>
        </w:r>
      </w:ins>
      <w:ins w:id="7657" w:author="Camilo Andrés Díaz Gómez" w:date="2023-03-16T22:46:00Z">
        <w:del w:id="7658"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matplotlib.pyplot. Se establece el título y las etiquetas del eje, y se muestran las marcas del eje x utilizando los intervalos especificados. Finalmente, se muestra el histograma utilizando la función show() de matplotlib.pyplot.</w:t>
        </w:r>
      </w:ins>
    </w:p>
    <w:p w14:paraId="6A4EE549" w14:textId="05B42691" w:rsidR="00842F9D" w:rsidRPr="002B569F" w:rsidRDefault="00842F9D" w:rsidP="002B569F">
      <w:pPr>
        <w:ind w:firstLine="708"/>
        <w:rPr>
          <w:ins w:id="7659" w:author="Steff Guzmán" w:date="2023-03-24T15:10:00Z"/>
          <w:rFonts w:cs="Times New Roman"/>
          <w:szCs w:val="24"/>
        </w:rPr>
      </w:pPr>
    </w:p>
    <w:p w14:paraId="6B3843F1" w14:textId="20FE394B" w:rsidR="00842F9D" w:rsidRPr="002B569F" w:rsidRDefault="00842F9D" w:rsidP="002B569F">
      <w:pPr>
        <w:pStyle w:val="Descripcin"/>
        <w:spacing w:line="360" w:lineRule="auto"/>
        <w:rPr>
          <w:ins w:id="7660" w:author="Steff Guzmán" w:date="2023-03-23T19:16:00Z"/>
          <w:rFonts w:cs="Times New Roman"/>
          <w:szCs w:val="24"/>
        </w:rPr>
        <w:pPrChange w:id="7661" w:author="Camilo Andrés Díaz Gómez" w:date="2023-03-28T17:43:00Z">
          <w:pPr>
            <w:ind w:firstLine="708"/>
          </w:pPr>
        </w:pPrChange>
      </w:pPr>
      <w:bookmarkStart w:id="7662" w:name="_Toc130919843"/>
      <w:ins w:id="7663"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64" w:author="Steff Guzmán" w:date="2023-03-24T15:14:00Z">
        <w:r w:rsidRPr="002B569F">
          <w:rPr>
            <w:rFonts w:cs="Times New Roman"/>
            <w:noProof/>
            <w:szCs w:val="24"/>
          </w:rPr>
          <w:t>8</w:t>
        </w:r>
      </w:ins>
      <w:ins w:id="7665" w:author="Steff Guzmán" w:date="2023-03-24T15:10:00Z">
        <w:r w:rsidRPr="002B569F">
          <w:rPr>
            <w:rFonts w:cs="Times New Roman"/>
            <w:szCs w:val="24"/>
          </w:rPr>
          <w:fldChar w:fldCharType="end"/>
        </w:r>
      </w:ins>
      <w:ins w:id="7666" w:author="JHONATAN MAURICIO VILLARREAL CORREDOR" w:date="2023-03-24T17:36:00Z">
        <w:r w:rsidR="009514A2" w:rsidRPr="002B569F">
          <w:rPr>
            <w:rFonts w:cs="Times New Roman"/>
            <w:szCs w:val="24"/>
          </w:rPr>
          <w:t xml:space="preserve"> </w:t>
        </w:r>
      </w:ins>
      <w:ins w:id="7667" w:author="JHONATAN MAURICIO VILLARREAL CORREDOR" w:date="2023-03-24T17:37:00Z">
        <w:r w:rsidR="009514A2" w:rsidRPr="002B569F">
          <w:rPr>
            <w:rFonts w:cs="Times New Roman"/>
            <w:b w:val="0"/>
            <w:bCs/>
            <w:i/>
            <w:iCs w:val="0"/>
            <w:szCs w:val="24"/>
            <w:rPrChange w:id="7668" w:author="Camilo Andrés Díaz Gómez" w:date="2023-03-28T17:42:00Z">
              <w:rPr>
                <w:rFonts w:cs="Times New Roman"/>
                <w:b/>
                <w:iCs/>
                <w:szCs w:val="24"/>
              </w:rPr>
            </w:rPrChange>
          </w:rPr>
          <w:t>Generador de histogramas</w:t>
        </w:r>
        <w:bookmarkEnd w:id="7662"/>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7669" w:author="Camilo Andrés Díaz Gómez" w:date="2023-03-28T15:19:00Z"/>
          <w:rFonts w:cs="Times New Roman"/>
          <w:szCs w:val="24"/>
        </w:rPr>
      </w:pPr>
    </w:p>
    <w:p w14:paraId="1C67E26E" w14:textId="4EB80FD3" w:rsidR="0009606A" w:rsidRPr="002B569F" w:rsidRDefault="0009606A" w:rsidP="002B569F">
      <w:pPr>
        <w:ind w:firstLine="708"/>
        <w:jc w:val="center"/>
        <w:rPr>
          <w:ins w:id="7670" w:author="JHONATAN MAURICIO VILLARREAL CORREDOR" w:date="2023-03-22T21:58:00Z"/>
          <w:rFonts w:cs="Times New Roman"/>
          <w:szCs w:val="24"/>
        </w:rPr>
        <w:pPrChange w:id="7671" w:author="Camilo Andrés Díaz Gómez" w:date="2023-03-28T17:43:00Z">
          <w:pPr>
            <w:ind w:firstLine="708"/>
          </w:pPr>
        </w:pPrChange>
      </w:pPr>
      <w:ins w:id="7672"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7673" w:author="Camilo Andrés Díaz Gómez" w:date="2023-03-28T15:19:00Z"/>
          <w:rFonts w:cs="Times New Roman"/>
          <w:i/>
          <w:iCs/>
          <w:szCs w:val="24"/>
        </w:rPr>
      </w:pPr>
    </w:p>
    <w:p w14:paraId="23C79098" w14:textId="219BE7D3" w:rsidR="00B1585C" w:rsidRPr="002B569F" w:rsidRDefault="00B1585C" w:rsidP="002B569F">
      <w:pPr>
        <w:jc w:val="left"/>
        <w:rPr>
          <w:ins w:id="7674" w:author="Steff Guzmán" w:date="2023-03-24T15:41:00Z"/>
          <w:rFonts w:cs="Times New Roman"/>
          <w:i/>
          <w:iCs/>
          <w:szCs w:val="24"/>
        </w:rPr>
      </w:pPr>
      <w:ins w:id="7675"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7676" w:author="Steff Guzmán" w:date="2023-03-23T19:24:00Z"/>
          <w:rFonts w:cs="Times New Roman"/>
          <w:szCs w:val="24"/>
        </w:rPr>
      </w:pPr>
    </w:p>
    <w:p w14:paraId="3B19A928" w14:textId="03F35CC5" w:rsidR="00563D8E" w:rsidRPr="002B569F" w:rsidRDefault="008D3D27" w:rsidP="000D1684">
      <w:pPr>
        <w:ind w:left="1416"/>
        <w:rPr>
          <w:ins w:id="7677" w:author="Steff Guzmán" w:date="2023-03-23T19:32:00Z"/>
          <w:rFonts w:cs="Times New Roman"/>
          <w:szCs w:val="24"/>
        </w:rPr>
        <w:pPrChange w:id="7678" w:author="Camilo Andrés Díaz Gómez" w:date="2023-03-28T17:58:00Z">
          <w:pPr>
            <w:ind w:firstLine="708"/>
          </w:pPr>
        </w:pPrChange>
      </w:pPr>
      <w:ins w:id="7679" w:author="Steff Guzmán" w:date="2023-03-23T19:25:00Z">
        <w:r w:rsidRPr="002B569F">
          <w:rPr>
            <w:rFonts w:cs="Times New Roman"/>
            <w:szCs w:val="24"/>
          </w:rPr>
          <w:lastRenderedPageBreak/>
          <w:t>En el Anexo 4 se de</w:t>
        </w:r>
      </w:ins>
      <w:ins w:id="7680" w:author="Steff Guzmán" w:date="2023-03-23T19:26:00Z">
        <w:r w:rsidRPr="002B569F">
          <w:rPr>
            <w:rFonts w:cs="Times New Roman"/>
            <w:szCs w:val="24"/>
          </w:rPr>
          <w:t xml:space="preserve">muestra a mejor </w:t>
        </w:r>
      </w:ins>
      <w:ins w:id="7681" w:author="Steff Guzmán" w:date="2023-03-23T19:23:00Z">
        <w:r w:rsidRPr="002B569F">
          <w:rPr>
            <w:rFonts w:cs="Times New Roman"/>
            <w:szCs w:val="24"/>
          </w:rPr>
          <w:t xml:space="preserve">profundidad el histograma </w:t>
        </w:r>
      </w:ins>
      <w:ins w:id="7682" w:author="Steff Guzmán" w:date="2023-03-23T19:24:00Z">
        <w:r w:rsidRPr="002B569F">
          <w:rPr>
            <w:rFonts w:cs="Times New Roman"/>
            <w:szCs w:val="24"/>
          </w:rPr>
          <w:t xml:space="preserve">generado de la figura </w:t>
        </w:r>
      </w:ins>
      <w:ins w:id="7683" w:author="Steff Guzmán" w:date="2023-03-23T19:25:00Z">
        <w:r w:rsidRPr="002B569F">
          <w:rPr>
            <w:rFonts w:cs="Times New Roman"/>
            <w:szCs w:val="24"/>
          </w:rPr>
          <w:t xml:space="preserve">anterior </w:t>
        </w:r>
      </w:ins>
      <w:ins w:id="7684" w:author="Steff Guzmán" w:date="2023-03-23T19:32:00Z">
        <w:r w:rsidR="0052426F" w:rsidRPr="002B569F">
          <w:rPr>
            <w:rFonts w:cs="Times New Roman"/>
            <w:szCs w:val="24"/>
          </w:rPr>
          <w:t>mostrando</w:t>
        </w:r>
      </w:ins>
      <w:ins w:id="7685" w:author="Steff Guzmán" w:date="2023-03-23T19:31:00Z">
        <w:r w:rsidR="0052426F" w:rsidRPr="002B569F">
          <w:rPr>
            <w:rFonts w:cs="Times New Roman"/>
            <w:szCs w:val="24"/>
          </w:rPr>
          <w:t xml:space="preserve"> el comportamiento de la temp</w:t>
        </w:r>
      </w:ins>
      <w:ins w:id="7686"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7687" w:author="JHONATAN MAURICIO VILLARREAL CORREDOR" w:date="2023-03-22T21:58:00Z"/>
          <w:rFonts w:cs="Times New Roman"/>
          <w:szCs w:val="24"/>
        </w:rPr>
      </w:pPr>
    </w:p>
    <w:p w14:paraId="0982969B" w14:textId="3DA8829E" w:rsidR="00563D8E" w:rsidRPr="002B569F" w:rsidDel="0052426F" w:rsidRDefault="00563D8E" w:rsidP="002B569F">
      <w:pPr>
        <w:rPr>
          <w:ins w:id="7688" w:author="Camilo Andrés Díaz Gómez" w:date="2023-03-22T11:22:00Z"/>
          <w:del w:id="7689" w:author="Steff Guzmán" w:date="2023-03-23T19:32:00Z"/>
          <w:rFonts w:cs="Times New Roman"/>
          <w:szCs w:val="24"/>
          <w:rPrChange w:id="7690" w:author="Camilo Andrés Díaz Gómez" w:date="2023-03-28T17:42:00Z">
            <w:rPr>
              <w:ins w:id="7691" w:author="Camilo Andrés Díaz Gómez" w:date="2023-03-22T11:22:00Z"/>
              <w:del w:id="7692" w:author="Steff Guzmán" w:date="2023-03-23T19:32:00Z"/>
              <w:rFonts w:cs="Times New Roman"/>
              <w:szCs w:val="24"/>
            </w:rPr>
          </w:rPrChange>
        </w:rPr>
        <w:pPrChange w:id="7693" w:author="Camilo Andrés Díaz Gómez" w:date="2023-03-28T17:43:00Z">
          <w:pPr>
            <w:ind w:firstLine="708"/>
          </w:pPr>
        </w:pPrChange>
      </w:pPr>
      <w:ins w:id="7694" w:author="JHONATAN MAURICIO VILLARREAL CORREDOR" w:date="2023-03-22T21:58:00Z">
        <w:del w:id="7695" w:author="Steff Guzmán" w:date="2023-03-23T19:32:00Z">
          <w:r w:rsidRPr="002B569F" w:rsidDel="0052426F">
            <w:rPr>
              <w:rFonts w:cs="Times New Roman"/>
              <w:szCs w:val="24"/>
              <w:rPrChange w:id="7696" w:author="Camilo Andrés Díaz Gómez" w:date="2023-03-28T17:42:00Z">
                <w:rPr>
                  <w:rFonts w:cs="Times New Roman"/>
                  <w:szCs w:val="24"/>
                </w:rPr>
              </w:rPrChange>
            </w:rPr>
            <w:delText xml:space="preserve">Si desea obtener un </w:delText>
          </w:r>
        </w:del>
      </w:ins>
      <w:ins w:id="7697" w:author="JHONATAN MAURICIO VILLARREAL CORREDOR" w:date="2023-03-22T21:59:00Z">
        <w:del w:id="7698" w:author="Steff Guzmán" w:date="2023-03-23T19:32:00Z">
          <w:r w:rsidRPr="002B569F" w:rsidDel="0052426F">
            <w:rPr>
              <w:rFonts w:cs="Times New Roman"/>
              <w:szCs w:val="24"/>
              <w:rPrChange w:id="7699" w:author="Camilo Andrés Díaz Gómez" w:date="2023-03-28T17:42:00Z">
                <w:rPr>
                  <w:rFonts w:cs="Times New Roman"/>
                  <w:szCs w:val="24"/>
                </w:rPr>
              </w:rPrChange>
            </w:rPr>
            <w:delText>histograma</w:delText>
          </w:r>
        </w:del>
      </w:ins>
      <w:ins w:id="7700" w:author="JHONATAN MAURICIO VILLARREAL CORREDOR" w:date="2023-03-22T21:58:00Z">
        <w:del w:id="7701" w:author="Steff Guzmán" w:date="2023-03-23T19:32:00Z">
          <w:r w:rsidRPr="002B569F" w:rsidDel="0052426F">
            <w:rPr>
              <w:rFonts w:cs="Times New Roman"/>
              <w:szCs w:val="24"/>
              <w:rPrChange w:id="7702" w:author="Camilo Andrés Díaz Gómez" w:date="2023-03-28T17:42:00Z">
                <w:rPr>
                  <w:rFonts w:cs="Times New Roman"/>
                  <w:szCs w:val="24"/>
                </w:rPr>
              </w:rPrChange>
            </w:rPr>
            <w:delText xml:space="preserve"> de </w:delText>
          </w:r>
        </w:del>
      </w:ins>
      <w:ins w:id="7703" w:author="JHONATAN MAURICIO VILLARREAL CORREDOR" w:date="2023-03-22T21:59:00Z">
        <w:del w:id="7704" w:author="Steff Guzmán" w:date="2023-03-23T19:32:00Z">
          <w:r w:rsidRPr="002B569F" w:rsidDel="0052426F">
            <w:rPr>
              <w:rFonts w:cs="Times New Roman"/>
              <w:szCs w:val="24"/>
              <w:rPrChange w:id="7705" w:author="Camilo Andrés Díaz Gómez" w:date="2023-03-28T17:42:00Z">
                <w:rPr>
                  <w:rFonts w:cs="Times New Roman"/>
                  <w:szCs w:val="24"/>
                </w:rPr>
              </w:rPrChange>
            </w:rPr>
            <w:delText xml:space="preserve">ejemplo generado en el procedimiento lo podrá encontrar en </w:delText>
          </w:r>
        </w:del>
      </w:ins>
      <w:ins w:id="7706" w:author="JHONATAN MAURICIO VILLARREAL CORREDOR" w:date="2023-03-22T22:01:00Z">
        <w:del w:id="7707" w:author="Steff Guzmán" w:date="2023-03-23T19:32:00Z">
          <w:r w:rsidRPr="002B569F" w:rsidDel="0052426F">
            <w:rPr>
              <w:rFonts w:cs="Times New Roman"/>
              <w:szCs w:val="24"/>
              <w:rPrChange w:id="7708" w:author="Camilo Andrés Díaz Gómez" w:date="2023-03-28T17:42:00Z">
                <w:rPr>
                  <w:rFonts w:cs="Times New Roman"/>
                  <w:szCs w:val="24"/>
                </w:rPr>
              </w:rPrChange>
            </w:rPr>
            <w:delText>el Anexo</w:delText>
          </w:r>
        </w:del>
      </w:ins>
      <w:ins w:id="7709" w:author="JHONATAN MAURICIO VILLARREAL CORREDOR" w:date="2023-03-22T22:00:00Z">
        <w:del w:id="7710" w:author="Steff Guzmán" w:date="2023-03-23T19:32:00Z">
          <w:r w:rsidRPr="002B569F" w:rsidDel="0052426F">
            <w:rPr>
              <w:rFonts w:cs="Times New Roman"/>
              <w:szCs w:val="24"/>
              <w:rPrChange w:id="7711" w:author="Camilo Andrés Díaz Gómez" w:date="2023-03-28T17:42:00Z">
                <w:rPr>
                  <w:rFonts w:cs="Times New Roman"/>
                  <w:szCs w:val="24"/>
                </w:rPr>
              </w:rPrChange>
            </w:rPr>
            <w:delText xml:space="preserve"> </w:delText>
          </w:r>
        </w:del>
      </w:ins>
      <w:ins w:id="7712" w:author="JHONATAN MAURICIO VILLARREAL CORREDOR" w:date="2023-03-22T22:07:00Z">
        <w:del w:id="7713" w:author="Steff Guzmán" w:date="2023-03-23T19:32:00Z">
          <w:r w:rsidRPr="002B569F" w:rsidDel="0052426F">
            <w:rPr>
              <w:rFonts w:cs="Times New Roman"/>
              <w:szCs w:val="24"/>
              <w:rPrChange w:id="7714" w:author="Camilo Andrés Díaz Gómez" w:date="2023-03-28T17:42:00Z">
                <w:rPr>
                  <w:rFonts w:cs="Times New Roman"/>
                  <w:color w:val="FF0000"/>
                  <w:szCs w:val="24"/>
                </w:rPr>
              </w:rPrChange>
            </w:rPr>
            <w:delText>4</w:delText>
          </w:r>
        </w:del>
      </w:ins>
      <w:ins w:id="7715" w:author="JHONATAN MAURICIO VILLARREAL CORREDOR" w:date="2023-03-22T22:01:00Z">
        <w:del w:id="7716" w:author="Steff Guzmán" w:date="2023-03-23T19:32:00Z">
          <w:r w:rsidRPr="002B569F" w:rsidDel="0052426F">
            <w:rPr>
              <w:rFonts w:cs="Times New Roman"/>
              <w:szCs w:val="24"/>
              <w:rPrChange w:id="7717" w:author="Camilo Andrés Díaz Gómez" w:date="2023-03-28T17:42:00Z">
                <w:rPr>
                  <w:rFonts w:cs="Times New Roman"/>
                  <w:szCs w:val="24"/>
                </w:rPr>
              </w:rPrChange>
            </w:rPr>
            <w:delText>(colocar</w:delText>
          </w:r>
        </w:del>
      </w:ins>
      <w:ins w:id="7718" w:author="JHONATAN MAURICIO VILLARREAL CORREDOR" w:date="2023-03-22T22:02:00Z">
        <w:del w:id="7719" w:author="Steff Guzmán" w:date="2023-03-23T19:32:00Z">
          <w:r w:rsidRPr="002B569F" w:rsidDel="0052426F">
            <w:rPr>
              <w:rFonts w:cs="Times New Roman"/>
              <w:szCs w:val="24"/>
              <w:rPrChange w:id="7720" w:author="Camilo Andrés Díaz Gómez" w:date="2023-03-28T17:42:00Z">
                <w:rPr>
                  <w:rFonts w:cs="Times New Roman"/>
                  <w:szCs w:val="24"/>
                </w:rPr>
              </w:rPrChange>
            </w:rPr>
            <w:delText xml:space="preserve"> un poc omas de </w:delText>
          </w:r>
          <w:r w:rsidRPr="002B569F" w:rsidDel="0052426F">
            <w:rPr>
              <w:rFonts w:cs="Times New Roman"/>
              <w:szCs w:val="24"/>
              <w:rPrChange w:id="7721" w:author="Camilo Andrés Díaz Gómez" w:date="2023-03-28T17:42:00Z">
                <w:rPr>
                  <w:rFonts w:cs="Times New Roman"/>
                  <w:color w:val="FF0000"/>
                  <w:szCs w:val="24"/>
                </w:rPr>
              </w:rPrChange>
            </w:rPr>
            <w:delText>parla)</w:delText>
          </w:r>
        </w:del>
      </w:ins>
      <w:ins w:id="7722" w:author="JHONATAN MAURICIO VILLARREAL CORREDOR" w:date="2023-03-22T22:00:00Z">
        <w:del w:id="7723" w:author="Steff Guzmán" w:date="2023-03-23T19:32:00Z">
          <w:r w:rsidRPr="002B569F" w:rsidDel="0052426F">
            <w:rPr>
              <w:rFonts w:cs="Times New Roman"/>
              <w:szCs w:val="24"/>
              <w:rPrChange w:id="7724" w:author="Camilo Andrés Díaz Gómez" w:date="2023-03-28T17:42:00Z">
                <w:rPr>
                  <w:rFonts w:cs="Times New Roman"/>
                  <w:szCs w:val="24"/>
                </w:rPr>
              </w:rPrChange>
            </w:rPr>
            <w:delText>.</w:delText>
          </w:r>
        </w:del>
      </w:ins>
    </w:p>
    <w:p w14:paraId="1B295D8A" w14:textId="50EF0E31" w:rsidR="007F28DA" w:rsidRPr="002B569F" w:rsidDel="0052426F" w:rsidRDefault="007F28DA" w:rsidP="002B569F">
      <w:pPr>
        <w:rPr>
          <w:ins w:id="7725" w:author="Camilo Andrés Díaz Gómez" w:date="2023-03-16T22:39:00Z"/>
          <w:del w:id="7726" w:author="Steff Guzmán" w:date="2023-03-23T19:32:00Z"/>
          <w:rFonts w:cs="Times New Roman"/>
          <w:szCs w:val="24"/>
          <w:rPrChange w:id="7727" w:author="Camilo Andrés Díaz Gómez" w:date="2023-03-28T17:42:00Z">
            <w:rPr>
              <w:ins w:id="7728" w:author="Camilo Andrés Díaz Gómez" w:date="2023-03-16T22:39:00Z"/>
              <w:del w:id="7729" w:author="Steff Guzmán" w:date="2023-03-23T19:32:00Z"/>
              <w:rFonts w:cs="Times New Roman"/>
              <w:szCs w:val="24"/>
            </w:rPr>
          </w:rPrChange>
        </w:rPr>
        <w:pPrChange w:id="7730" w:author="Camilo Andrés Díaz Gómez" w:date="2023-03-28T17:43:00Z">
          <w:pPr>
            <w:ind w:firstLine="708"/>
          </w:pPr>
        </w:pPrChange>
      </w:pPr>
    </w:p>
    <w:p w14:paraId="3C93A283" w14:textId="6CDDA904" w:rsidR="007F28DA" w:rsidRPr="002B569F" w:rsidRDefault="007F28DA" w:rsidP="002B569F">
      <w:pPr>
        <w:pStyle w:val="Ttulo5"/>
        <w:ind w:left="1416"/>
        <w:rPr>
          <w:ins w:id="7731" w:author="Camilo Andrés Díaz Gómez" w:date="2023-03-28T15:16:00Z"/>
          <w:rFonts w:ascii="Times New Roman" w:hAnsi="Times New Roman" w:cs="Times New Roman"/>
          <w:b/>
          <w:bCs/>
          <w:color w:val="auto"/>
          <w:szCs w:val="24"/>
        </w:rPr>
      </w:pPr>
      <w:ins w:id="7732"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rsidP="002B569F">
      <w:pPr>
        <w:rPr>
          <w:ins w:id="7733" w:author="Camilo Andrés Díaz Gómez" w:date="2023-03-22T11:22:00Z"/>
          <w:rFonts w:cs="Times New Roman"/>
          <w:rPrChange w:id="7734" w:author="Camilo Andrés Díaz Gómez" w:date="2023-03-28T17:42:00Z">
            <w:rPr>
              <w:ins w:id="7735" w:author="Camilo Andrés Díaz Gómez" w:date="2023-03-22T11:22:00Z"/>
              <w:rFonts w:ascii="Times New Roman" w:hAnsi="Times New Roman" w:cs="Times New Roman"/>
              <w:b/>
              <w:bCs/>
              <w:color w:val="auto"/>
              <w:szCs w:val="24"/>
            </w:rPr>
          </w:rPrChange>
        </w:rPr>
        <w:pPrChange w:id="7736" w:author="Camilo Andrés Díaz Gómez" w:date="2023-03-28T17:43:00Z">
          <w:pPr>
            <w:pStyle w:val="Ttulo5"/>
          </w:pPr>
        </w:pPrChange>
      </w:pPr>
    </w:p>
    <w:p w14:paraId="1BE8FD79" w14:textId="25CEA070" w:rsidR="00124BF5" w:rsidRPr="002B569F" w:rsidDel="0052426F" w:rsidRDefault="000D1684" w:rsidP="002B569F">
      <w:pPr>
        <w:ind w:firstLine="708"/>
        <w:rPr>
          <w:ins w:id="7737" w:author="Camilo Andrés Díaz Gómez" w:date="2023-03-16T22:39:00Z"/>
          <w:del w:id="7738" w:author="Steff Guzmán" w:date="2023-03-23T19:33:00Z"/>
          <w:rFonts w:cs="Times New Roman"/>
          <w:szCs w:val="24"/>
        </w:rPr>
        <w:pPrChange w:id="7739" w:author="Camilo Andrés Díaz Gómez" w:date="2023-03-28T17:43:00Z">
          <w:pPr>
            <w:ind w:firstLine="708"/>
          </w:pPr>
        </w:pPrChange>
      </w:pPr>
      <w:ins w:id="7740" w:author="Camilo Andrés Díaz Gómez" w:date="2023-03-28T17:54:00Z">
        <w:r>
          <w:rPr>
            <w:rFonts w:cs="Times New Roman"/>
            <w:szCs w:val="24"/>
          </w:rPr>
          <w:tab/>
        </w:r>
      </w:ins>
    </w:p>
    <w:p w14:paraId="38BA9917" w14:textId="19320138" w:rsidR="00124BF5" w:rsidRPr="002B569F" w:rsidDel="0052426F" w:rsidRDefault="00440B06" w:rsidP="002B569F">
      <w:pPr>
        <w:rPr>
          <w:ins w:id="7741" w:author="Camilo Andrés Díaz Gómez" w:date="2023-03-16T22:39:00Z"/>
          <w:del w:id="7742" w:author="Steff Guzmán" w:date="2023-03-23T19:33:00Z"/>
          <w:rFonts w:cs="Times New Roman"/>
          <w:szCs w:val="24"/>
        </w:rPr>
        <w:pPrChange w:id="7743" w:author="Camilo Andrés Díaz Gómez" w:date="2023-03-28T17:43:00Z">
          <w:pPr>
            <w:ind w:firstLine="708"/>
          </w:pPr>
        </w:pPrChange>
      </w:pPr>
      <w:ins w:id="7744" w:author="Camilo Andrés Díaz Gómez" w:date="2023-03-16T23:04:00Z">
        <w:del w:id="7745"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rsidP="002B569F">
      <w:pPr>
        <w:ind w:firstLine="708"/>
        <w:rPr>
          <w:ins w:id="7746" w:author="Camilo Andrés Díaz Gómez" w:date="2023-03-16T22:39:00Z"/>
          <w:del w:id="7747" w:author="Steff Guzmán" w:date="2023-03-23T19:33:00Z"/>
          <w:rFonts w:cs="Times New Roman"/>
          <w:szCs w:val="24"/>
        </w:rPr>
        <w:pPrChange w:id="7748" w:author="Camilo Andrés Díaz Gómez" w:date="2023-03-28T17:43:00Z">
          <w:pPr>
            <w:ind w:firstLine="708"/>
          </w:pPr>
        </w:pPrChange>
      </w:pPr>
    </w:p>
    <w:p w14:paraId="15E5BDAD" w14:textId="4D5633C1" w:rsidR="00440B06" w:rsidRPr="002B569F" w:rsidRDefault="00440B06" w:rsidP="002B569F">
      <w:pPr>
        <w:ind w:firstLine="708"/>
        <w:rPr>
          <w:ins w:id="7749" w:author="JHONATAN MAURICIO VILLARREAL CORREDOR" w:date="2023-03-24T17:37:00Z"/>
          <w:rFonts w:cs="Times New Roman"/>
          <w:szCs w:val="24"/>
        </w:rPr>
      </w:pPr>
      <w:ins w:id="7750" w:author="Camilo Andrés Díaz Gómez" w:date="2023-03-16T23:04:00Z">
        <w:r w:rsidRPr="002B569F">
          <w:rPr>
            <w:rFonts w:cs="Times New Roman"/>
            <w:szCs w:val="24"/>
          </w:rPr>
          <w:t>De igual manera</w:t>
        </w:r>
      </w:ins>
      <w:ins w:id="7751" w:author="Camilo Andrés Díaz Gómez" w:date="2023-03-20T11:53:00Z">
        <w:r w:rsidR="007A2EAF" w:rsidRPr="002B569F">
          <w:rPr>
            <w:rFonts w:cs="Times New Roman"/>
            <w:szCs w:val="24"/>
          </w:rPr>
          <w:t>,</w:t>
        </w:r>
      </w:ins>
      <w:ins w:id="7752" w:author="Camilo Andrés Díaz Gómez" w:date="2023-03-16T23:04:00Z">
        <w:r w:rsidRPr="002B569F">
          <w:rPr>
            <w:rFonts w:cs="Times New Roman"/>
            <w:szCs w:val="24"/>
          </w:rPr>
          <w:t xml:space="preserve"> se obtuvieron los diagramas de </w:t>
        </w:r>
      </w:ins>
      <w:ins w:id="7753" w:author="Camilo Andrés Díaz Gómez" w:date="2023-03-20T11:53:00Z">
        <w:r w:rsidR="007A2EAF" w:rsidRPr="002B569F">
          <w:rPr>
            <w:rFonts w:cs="Times New Roman"/>
            <w:szCs w:val="24"/>
          </w:rPr>
          <w:t>correlación</w:t>
        </w:r>
      </w:ins>
      <w:ins w:id="7754" w:author="Camilo Andrés Díaz Gómez" w:date="2023-03-16T23:04:00Z">
        <w:r w:rsidRPr="002B569F">
          <w:rPr>
            <w:rFonts w:cs="Times New Roman"/>
            <w:szCs w:val="24"/>
          </w:rPr>
          <w:t xml:space="preserve"> entre cada variable</w:t>
        </w:r>
      </w:ins>
      <w:ins w:id="7755" w:author="Steff Guzmán" w:date="2023-03-24T15:21:00Z">
        <w:r w:rsidR="00173BDD" w:rsidRPr="002B569F">
          <w:rPr>
            <w:rFonts w:cs="Times New Roman"/>
            <w:szCs w:val="24"/>
          </w:rPr>
          <w:t xml:space="preserve"> (ver Figura 9)</w:t>
        </w:r>
      </w:ins>
      <w:ins w:id="7756" w:author="Camilo Andrés Díaz Gómez" w:date="2023-03-16T23:04:00Z">
        <w:r w:rsidRPr="002B569F">
          <w:rPr>
            <w:rFonts w:cs="Times New Roman"/>
            <w:szCs w:val="24"/>
          </w:rPr>
          <w:t>, en este caso y nuevamente como ejemplo,</w:t>
        </w:r>
      </w:ins>
      <w:ins w:id="7757" w:author="Steff Guzmán" w:date="2023-03-23T19:33:00Z">
        <w:r w:rsidR="0052426F" w:rsidRPr="002B569F">
          <w:rPr>
            <w:rFonts w:cs="Times New Roman"/>
            <w:szCs w:val="24"/>
          </w:rPr>
          <w:t xml:space="preserve"> la</w:t>
        </w:r>
      </w:ins>
      <w:ins w:id="7758" w:author="Camilo Andrés Díaz Gómez" w:date="2023-03-16T23:04:00Z">
        <w:r w:rsidRPr="002B569F">
          <w:rPr>
            <w:rFonts w:cs="Times New Roman"/>
            <w:szCs w:val="24"/>
          </w:rPr>
          <w:t xml:space="preserve"> temperatura</w:t>
        </w:r>
      </w:ins>
      <w:ins w:id="7759" w:author="Camilo Andrés Díaz Gómez" w:date="2023-03-16T23:05:00Z">
        <w:r w:rsidRPr="002B569F">
          <w:rPr>
            <w:rFonts w:cs="Times New Roman"/>
            <w:szCs w:val="24"/>
          </w:rPr>
          <w:t>. P</w:t>
        </w:r>
      </w:ins>
      <w:ins w:id="7760" w:author="Camilo Andrés Díaz Gómez" w:date="2023-03-16T23:04:00Z">
        <w:r w:rsidRPr="002B569F">
          <w:rPr>
            <w:rFonts w:cs="Times New Roman"/>
            <w:szCs w:val="24"/>
          </w:rPr>
          <w:t>rimero, se crea una figura de Matplotlib y un eje utilizando la función subplots() de Matplotlib, que devuelve una figura y un eje. Luego, se utiliza la función plot() de Pandas para crear un gráfico de dispersión en el eje creado anteriormente, utilizando la columna "Temperatura" como variable en el eje y y la columna "Hora" como variable en el eje x.</w:t>
        </w:r>
      </w:ins>
    </w:p>
    <w:p w14:paraId="7F0C52A5" w14:textId="7B84BAC7" w:rsidR="009514A2" w:rsidRPr="002B569F" w:rsidDel="00C038A4" w:rsidRDefault="009514A2" w:rsidP="002B569F">
      <w:pPr>
        <w:ind w:firstLine="708"/>
        <w:rPr>
          <w:ins w:id="7761" w:author="JHONATAN MAURICIO VILLARREAL CORREDOR" w:date="2023-03-24T17:37:00Z"/>
          <w:del w:id="7762" w:author="Camilo Andrés Díaz Gómez" w:date="2023-03-28T15:16:00Z"/>
          <w:rFonts w:cs="Times New Roman"/>
          <w:szCs w:val="24"/>
        </w:rPr>
        <w:pPrChange w:id="7763" w:author="Camilo Andrés Díaz Gómez" w:date="2023-03-28T17:43:00Z">
          <w:pPr>
            <w:ind w:firstLine="708"/>
          </w:pPr>
        </w:pPrChange>
      </w:pPr>
    </w:p>
    <w:p w14:paraId="2DFE5DD4" w14:textId="69718651" w:rsidR="009514A2" w:rsidRPr="002B569F" w:rsidDel="00C038A4" w:rsidRDefault="009514A2" w:rsidP="002B569F">
      <w:pPr>
        <w:ind w:firstLine="708"/>
        <w:rPr>
          <w:ins w:id="7764" w:author="JHONATAN MAURICIO VILLARREAL CORREDOR" w:date="2023-03-24T17:37:00Z"/>
          <w:del w:id="7765" w:author="Camilo Andrés Díaz Gómez" w:date="2023-03-28T15:16:00Z"/>
          <w:rFonts w:cs="Times New Roman"/>
          <w:szCs w:val="24"/>
        </w:rPr>
        <w:pPrChange w:id="7766" w:author="Camilo Andrés Díaz Gómez" w:date="2023-03-28T17:43:00Z">
          <w:pPr>
            <w:ind w:firstLine="708"/>
          </w:pPr>
        </w:pPrChange>
      </w:pPr>
    </w:p>
    <w:p w14:paraId="433AB5C1" w14:textId="77777777" w:rsidR="009514A2" w:rsidRPr="002B569F" w:rsidRDefault="009514A2" w:rsidP="002B569F">
      <w:pPr>
        <w:ind w:firstLine="708"/>
        <w:rPr>
          <w:ins w:id="7767" w:author="Steff Guzmán" w:date="2023-03-23T19:33:00Z"/>
          <w:rFonts w:cs="Times New Roman"/>
          <w:szCs w:val="24"/>
        </w:rPr>
      </w:pPr>
    </w:p>
    <w:p w14:paraId="025830FA" w14:textId="4F2D759F" w:rsidR="0052426F" w:rsidRPr="002B569F" w:rsidRDefault="00842F9D" w:rsidP="002B569F">
      <w:pPr>
        <w:pStyle w:val="Descripcin"/>
        <w:spacing w:line="360" w:lineRule="auto"/>
        <w:rPr>
          <w:ins w:id="7768" w:author="Steff Guzmán" w:date="2023-03-23T19:33:00Z"/>
          <w:rFonts w:cs="Times New Roman"/>
          <w:szCs w:val="24"/>
        </w:rPr>
        <w:pPrChange w:id="7769" w:author="Camilo Andrés Díaz Gómez" w:date="2023-03-28T17:43:00Z">
          <w:pPr>
            <w:ind w:firstLine="708"/>
          </w:pPr>
        </w:pPrChange>
      </w:pPr>
      <w:bookmarkStart w:id="7770" w:name="_Toc130919844"/>
      <w:ins w:id="7771"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72" w:author="Steff Guzmán" w:date="2023-03-24T15:14:00Z">
        <w:r w:rsidRPr="002B569F">
          <w:rPr>
            <w:rFonts w:cs="Times New Roman"/>
            <w:noProof/>
            <w:szCs w:val="24"/>
          </w:rPr>
          <w:t>9</w:t>
        </w:r>
      </w:ins>
      <w:ins w:id="7773" w:author="Steff Guzmán" w:date="2023-03-24T15:10:00Z">
        <w:r w:rsidRPr="002B569F">
          <w:rPr>
            <w:rFonts w:cs="Times New Roman"/>
            <w:szCs w:val="24"/>
          </w:rPr>
          <w:fldChar w:fldCharType="end"/>
        </w:r>
      </w:ins>
      <w:ins w:id="7774" w:author="JHONATAN MAURICIO VILLARREAL CORREDOR" w:date="2023-03-24T17:37:00Z">
        <w:r w:rsidR="009514A2" w:rsidRPr="002B569F">
          <w:rPr>
            <w:rFonts w:cs="Times New Roman"/>
            <w:szCs w:val="24"/>
          </w:rPr>
          <w:t xml:space="preserve"> </w:t>
        </w:r>
      </w:ins>
      <w:ins w:id="7775" w:author="JHONATAN MAURICIO VILLARREAL CORREDOR" w:date="2023-03-24T17:38:00Z">
        <w:r w:rsidR="009514A2" w:rsidRPr="002B569F">
          <w:rPr>
            <w:rFonts w:cs="Times New Roman"/>
            <w:b w:val="0"/>
            <w:bCs/>
            <w:i/>
            <w:iCs w:val="0"/>
            <w:szCs w:val="24"/>
            <w:rPrChange w:id="7776" w:author="Camilo Andrés Díaz Gómez" w:date="2023-03-28T17:42:00Z">
              <w:rPr>
                <w:rFonts w:cs="Times New Roman"/>
                <w:bCs/>
                <w:i/>
                <w:szCs w:val="24"/>
              </w:rPr>
            </w:rPrChange>
          </w:rPr>
          <w:t>Diagramas de</w:t>
        </w:r>
      </w:ins>
      <w:ins w:id="7777" w:author="JHONATAN MAURICIO VILLARREAL CORREDOR" w:date="2023-03-24T17:37:00Z">
        <w:r w:rsidR="009514A2" w:rsidRPr="002B569F">
          <w:rPr>
            <w:rFonts w:cs="Times New Roman"/>
            <w:b w:val="0"/>
            <w:bCs/>
            <w:i/>
            <w:iCs w:val="0"/>
            <w:szCs w:val="24"/>
            <w:rPrChange w:id="7778" w:author="Camilo Andrés Díaz Gómez" w:date="2023-03-28T17:42:00Z">
              <w:rPr>
                <w:rFonts w:cs="Times New Roman"/>
                <w:b/>
                <w:iCs/>
                <w:szCs w:val="24"/>
              </w:rPr>
            </w:rPrChange>
          </w:rPr>
          <w:t xml:space="preserve"> correlación </w:t>
        </w:r>
      </w:ins>
      <w:ins w:id="7779" w:author="JHONATAN MAURICIO VILLARREAL CORREDOR" w:date="2023-03-24T17:38:00Z">
        <w:r w:rsidR="009514A2" w:rsidRPr="002B569F">
          <w:rPr>
            <w:rFonts w:cs="Times New Roman"/>
            <w:b w:val="0"/>
            <w:bCs/>
            <w:i/>
            <w:iCs w:val="0"/>
            <w:szCs w:val="24"/>
            <w:rPrChange w:id="7780" w:author="Camilo Andrés Díaz Gómez" w:date="2023-03-28T17:42:00Z">
              <w:rPr>
                <w:rFonts w:cs="Times New Roman"/>
                <w:b/>
                <w:iCs/>
                <w:szCs w:val="24"/>
              </w:rPr>
            </w:rPrChange>
          </w:rPr>
          <w:t>por variable</w:t>
        </w:r>
      </w:ins>
      <w:bookmarkEnd w:id="7770"/>
    </w:p>
    <w:p w14:paraId="30E9822F" w14:textId="77777777" w:rsidR="00C038A4" w:rsidRPr="002B569F" w:rsidRDefault="00C038A4" w:rsidP="002B569F">
      <w:pPr>
        <w:ind w:firstLine="708"/>
        <w:jc w:val="center"/>
        <w:rPr>
          <w:ins w:id="7781" w:author="Camilo Andrés Díaz Gómez" w:date="2023-03-28T15:19:00Z"/>
          <w:rFonts w:cs="Times New Roman"/>
          <w:szCs w:val="24"/>
        </w:rPr>
      </w:pPr>
    </w:p>
    <w:p w14:paraId="69E58DCC" w14:textId="58D650E0" w:rsidR="0052426F" w:rsidRPr="002B569F" w:rsidRDefault="0052426F" w:rsidP="002B569F">
      <w:pPr>
        <w:ind w:firstLine="708"/>
        <w:jc w:val="center"/>
        <w:rPr>
          <w:ins w:id="7782" w:author="Camilo Andrés Díaz Gómez" w:date="2023-03-16T23:04:00Z"/>
          <w:rFonts w:cs="Times New Roman"/>
          <w:szCs w:val="24"/>
        </w:rPr>
        <w:pPrChange w:id="7783" w:author="Camilo Andrés Díaz Gómez" w:date="2023-03-28T17:43:00Z">
          <w:pPr>
            <w:ind w:firstLine="708"/>
          </w:pPr>
        </w:pPrChange>
      </w:pPr>
      <w:ins w:id="7784"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7785" w:author="Camilo Andrés Díaz Gómez" w:date="2023-03-28T15:19:00Z"/>
          <w:rFonts w:cs="Times New Roman"/>
          <w:i/>
          <w:iCs/>
          <w:szCs w:val="24"/>
        </w:rPr>
      </w:pPr>
    </w:p>
    <w:p w14:paraId="53DACF3B" w14:textId="11F1A142" w:rsidR="00B1585C" w:rsidRPr="002B569F" w:rsidRDefault="00B1585C" w:rsidP="002B569F">
      <w:pPr>
        <w:jc w:val="left"/>
        <w:rPr>
          <w:ins w:id="7786" w:author="Steff Guzmán" w:date="2023-03-24T15:41:00Z"/>
          <w:rFonts w:cs="Times New Roman"/>
          <w:i/>
          <w:iCs/>
          <w:szCs w:val="24"/>
        </w:rPr>
      </w:pPr>
      <w:ins w:id="7787"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7788" w:author="Camilo Andrés Díaz Gómez" w:date="2023-03-16T23:04:00Z"/>
          <w:rFonts w:cs="Times New Roman"/>
          <w:szCs w:val="24"/>
        </w:rPr>
      </w:pPr>
    </w:p>
    <w:p w14:paraId="078501DF" w14:textId="3B886315" w:rsidR="00124BF5" w:rsidRPr="002B569F" w:rsidRDefault="00440B06" w:rsidP="000D1684">
      <w:pPr>
        <w:ind w:left="1416"/>
        <w:rPr>
          <w:ins w:id="7789" w:author="JHONATAN MAURICIO VILLARREAL CORREDOR" w:date="2023-03-22T22:04:00Z"/>
          <w:rFonts w:cs="Times New Roman"/>
          <w:szCs w:val="24"/>
        </w:rPr>
        <w:pPrChange w:id="7790" w:author="Camilo Andrés Díaz Gómez" w:date="2023-03-28T17:58:00Z">
          <w:pPr>
            <w:ind w:firstLine="708"/>
          </w:pPr>
        </w:pPrChange>
      </w:pPr>
      <w:ins w:id="7791" w:author="Camilo Andrés Díaz Gómez" w:date="2023-03-16T23:04:00Z">
        <w:r w:rsidRPr="002B569F">
          <w:rPr>
            <w:rFonts w:cs="Times New Roman"/>
            <w:szCs w:val="24"/>
          </w:rPr>
          <w:t>Después, se ajusta el gráfico utilizando funciones de Matplotlib, estableciendo la etiqueta del eje x con set_xlabel(), ajustando el tamaño y la separación de las marcas en los ejes con tick_params(), y estableciendo el título del gráfico con suptitle().</w:t>
        </w:r>
      </w:ins>
      <w:ins w:id="7792" w:author="Steff Guzmán" w:date="2023-03-23T19:34:00Z">
        <w:r w:rsidR="0052426F" w:rsidRPr="002B569F">
          <w:rPr>
            <w:rFonts w:cs="Times New Roman"/>
            <w:szCs w:val="24"/>
          </w:rPr>
          <w:t xml:space="preserve"> Para observar detalladamente el diagrama de correlación obtenido en la figura ante</w:t>
        </w:r>
      </w:ins>
      <w:ins w:id="7793" w:author="Steff Guzmán" w:date="2023-03-23T19:35:00Z">
        <w:r w:rsidR="0052426F" w:rsidRPr="002B569F">
          <w:rPr>
            <w:rFonts w:cs="Times New Roman"/>
            <w:szCs w:val="24"/>
          </w:rPr>
          <w:t>rior ver Anex</w:t>
        </w:r>
      </w:ins>
      <w:ins w:id="7794" w:author="Steff Guzmán" w:date="2023-03-24T16:16:00Z">
        <w:r w:rsidR="006D2CBC" w:rsidRPr="002B569F">
          <w:rPr>
            <w:rFonts w:cs="Times New Roman"/>
            <w:szCs w:val="24"/>
          </w:rPr>
          <w:t>o 5</w:t>
        </w:r>
      </w:ins>
      <w:ins w:id="7795"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7796" w:author="JHONATAN MAURICIO VILLARREAL CORREDOR" w:date="2023-03-22T22:04:00Z"/>
          <w:rFonts w:cs="Times New Roman"/>
          <w:szCs w:val="24"/>
        </w:rPr>
      </w:pPr>
    </w:p>
    <w:p w14:paraId="2670623C" w14:textId="37192713" w:rsidR="00563D8E" w:rsidRPr="002B569F" w:rsidDel="0052426F" w:rsidRDefault="00563D8E" w:rsidP="002B569F">
      <w:pPr>
        <w:ind w:firstLine="708"/>
        <w:rPr>
          <w:ins w:id="7797" w:author="Camilo Andrés Díaz Gómez" w:date="2023-03-16T22:39:00Z"/>
          <w:del w:id="7798" w:author="Steff Guzmán" w:date="2023-03-23T19:35:00Z"/>
          <w:rFonts w:cs="Times New Roman"/>
          <w:szCs w:val="24"/>
          <w:rPrChange w:id="7799" w:author="Camilo Andrés Díaz Gómez" w:date="2023-03-28T17:42:00Z">
            <w:rPr>
              <w:ins w:id="7800" w:author="Camilo Andrés Díaz Gómez" w:date="2023-03-16T22:39:00Z"/>
              <w:del w:id="7801" w:author="Steff Guzmán" w:date="2023-03-23T19:35:00Z"/>
              <w:rFonts w:cs="Times New Roman"/>
              <w:szCs w:val="24"/>
            </w:rPr>
          </w:rPrChange>
        </w:rPr>
        <w:pPrChange w:id="7802" w:author="Camilo Andrés Díaz Gómez" w:date="2023-03-28T17:43:00Z">
          <w:pPr>
            <w:ind w:firstLine="708"/>
          </w:pPr>
        </w:pPrChange>
      </w:pPr>
      <w:ins w:id="7803" w:author="JHONATAN MAURICIO VILLARREAL CORREDOR" w:date="2023-03-22T22:04:00Z">
        <w:del w:id="7804" w:author="Steff Guzmán" w:date="2023-03-23T19:35:00Z">
          <w:r w:rsidRPr="002B569F" w:rsidDel="0052426F">
            <w:rPr>
              <w:rFonts w:cs="Times New Roman"/>
              <w:szCs w:val="24"/>
              <w:rPrChange w:id="7805" w:author="Camilo Andrés Díaz Gómez" w:date="2023-03-28T17:42:00Z">
                <w:rPr>
                  <w:rFonts w:cs="Times New Roman"/>
                  <w:szCs w:val="24"/>
                </w:rPr>
              </w:rPrChange>
            </w:rPr>
            <w:lastRenderedPageBreak/>
            <w:delText>D</w:delText>
          </w:r>
        </w:del>
      </w:ins>
      <w:ins w:id="7806" w:author="JHONATAN MAURICIO VILLARREAL CORREDOR" w:date="2023-03-22T22:05:00Z">
        <w:del w:id="7807" w:author="Steff Guzmán" w:date="2023-03-23T19:35:00Z">
          <w:r w:rsidRPr="002B569F" w:rsidDel="0052426F">
            <w:rPr>
              <w:rFonts w:cs="Times New Roman"/>
              <w:szCs w:val="24"/>
              <w:rPrChange w:id="7808" w:author="Camilo Andrés Díaz Gómez" w:date="2023-03-28T17:42:00Z">
                <w:rPr>
                  <w:rFonts w:cs="Times New Roman"/>
                  <w:szCs w:val="24"/>
                </w:rPr>
              </w:rPrChange>
            </w:rPr>
            <w:delText>e</w:delText>
          </w:r>
        </w:del>
      </w:ins>
      <w:ins w:id="7809" w:author="JHONATAN MAURICIO VILLARREAL CORREDOR" w:date="2023-03-22T22:04:00Z">
        <w:del w:id="7810" w:author="Steff Guzmán" w:date="2023-03-23T19:35:00Z">
          <w:r w:rsidRPr="002B569F" w:rsidDel="0052426F">
            <w:rPr>
              <w:rFonts w:cs="Times New Roman"/>
              <w:szCs w:val="24"/>
              <w:rPrChange w:id="7811" w:author="Camilo Andrés Díaz Gómez" w:date="2023-03-28T17:42:00Z">
                <w:rPr>
                  <w:rFonts w:cs="Times New Roman"/>
                  <w:szCs w:val="24"/>
                </w:rPr>
              </w:rPrChange>
            </w:rPr>
            <w:delText xml:space="preserve"> </w:delText>
          </w:r>
        </w:del>
      </w:ins>
      <w:ins w:id="7812" w:author="JHONATAN MAURICIO VILLARREAL CORREDOR" w:date="2023-03-22T22:05:00Z">
        <w:del w:id="7813" w:author="Steff Guzmán" w:date="2023-03-23T19:35:00Z">
          <w:r w:rsidRPr="002B569F" w:rsidDel="0052426F">
            <w:rPr>
              <w:rFonts w:cs="Times New Roman"/>
              <w:szCs w:val="24"/>
              <w:rPrChange w:id="7814" w:author="Camilo Andrés Díaz Gómez" w:date="2023-03-28T17:42:00Z">
                <w:rPr>
                  <w:rFonts w:cs="Times New Roman"/>
                  <w:szCs w:val="24"/>
                </w:rPr>
              </w:rPrChange>
            </w:rPr>
            <w:delText xml:space="preserve">igual forma desea obtener un ejemplo del </w:delText>
          </w:r>
        </w:del>
      </w:ins>
      <w:ins w:id="7815" w:author="JHONATAN MAURICIO VILLARREAL CORREDOR" w:date="2023-03-22T22:06:00Z">
        <w:del w:id="7816" w:author="Steff Guzmán" w:date="2023-03-23T19:35:00Z">
          <w:r w:rsidRPr="002B569F" w:rsidDel="0052426F">
            <w:rPr>
              <w:rFonts w:cs="Times New Roman"/>
              <w:szCs w:val="24"/>
              <w:rPrChange w:id="7817" w:author="Camilo Andrés Díaz Gómez" w:date="2023-03-28T17:42:00Z">
                <w:rPr>
                  <w:rFonts w:cs="Times New Roman"/>
                  <w:szCs w:val="24"/>
                </w:rPr>
              </w:rPrChange>
            </w:rPr>
            <w:delText>diagrama</w:delText>
          </w:r>
        </w:del>
      </w:ins>
      <w:ins w:id="7818" w:author="JHONATAN MAURICIO VILLARREAL CORREDOR" w:date="2023-03-22T22:05:00Z">
        <w:del w:id="7819" w:author="Steff Guzmán" w:date="2023-03-23T19:35:00Z">
          <w:r w:rsidRPr="002B569F" w:rsidDel="0052426F">
            <w:rPr>
              <w:rFonts w:cs="Times New Roman"/>
              <w:szCs w:val="24"/>
              <w:rPrChange w:id="7820" w:author="Camilo Andrés Díaz Gómez" w:date="2023-03-28T17:42:00Z">
                <w:rPr>
                  <w:rFonts w:cs="Times New Roman"/>
                  <w:szCs w:val="24"/>
                </w:rPr>
              </w:rPrChange>
            </w:rPr>
            <w:delText xml:space="preserve"> de </w:delText>
          </w:r>
        </w:del>
      </w:ins>
      <w:ins w:id="7821" w:author="JHONATAN MAURICIO VILLARREAL CORREDOR" w:date="2023-03-22T22:06:00Z">
        <w:del w:id="7822" w:author="Steff Guzmán" w:date="2023-03-23T19:35:00Z">
          <w:r w:rsidRPr="002B569F" w:rsidDel="0052426F">
            <w:rPr>
              <w:rFonts w:cs="Times New Roman"/>
              <w:szCs w:val="24"/>
              <w:rPrChange w:id="7823" w:author="Camilo Andrés Díaz Gómez" w:date="2023-03-28T17:42:00Z">
                <w:rPr>
                  <w:rFonts w:cs="Times New Roman"/>
                  <w:szCs w:val="24"/>
                </w:rPr>
              </w:rPrChange>
            </w:rPr>
            <w:delText>correlación</w:delText>
          </w:r>
        </w:del>
      </w:ins>
      <w:ins w:id="7824" w:author="JHONATAN MAURICIO VILLARREAL CORREDOR" w:date="2023-03-22T22:05:00Z">
        <w:del w:id="7825" w:author="Steff Guzmán" w:date="2023-03-23T19:35:00Z">
          <w:r w:rsidRPr="002B569F" w:rsidDel="0052426F">
            <w:rPr>
              <w:rFonts w:cs="Times New Roman"/>
              <w:szCs w:val="24"/>
              <w:rPrChange w:id="7826" w:author="Camilo Andrés Díaz Gómez" w:date="2023-03-28T17:42:00Z">
                <w:rPr>
                  <w:rFonts w:cs="Times New Roman"/>
                  <w:szCs w:val="24"/>
                </w:rPr>
              </w:rPrChange>
            </w:rPr>
            <w:delText xml:space="preserve"> para poder </w:delText>
          </w:r>
        </w:del>
      </w:ins>
      <w:ins w:id="7827" w:author="JHONATAN MAURICIO VILLARREAL CORREDOR" w:date="2023-03-22T22:06:00Z">
        <w:del w:id="7828" w:author="Steff Guzmán" w:date="2023-03-23T19:35:00Z">
          <w:r w:rsidRPr="002B569F" w:rsidDel="0052426F">
            <w:rPr>
              <w:rFonts w:cs="Times New Roman"/>
              <w:szCs w:val="24"/>
              <w:rPrChange w:id="7829" w:author="Camilo Andrés Díaz Gómez" w:date="2023-03-28T17:42:00Z">
                <w:rPr>
                  <w:rFonts w:cs="Times New Roman"/>
                  <w:szCs w:val="24"/>
                </w:rPr>
              </w:rPrChange>
            </w:rPr>
            <w:delText>observar</w:delText>
          </w:r>
        </w:del>
      </w:ins>
      <w:ins w:id="7830" w:author="JHONATAN MAURICIO VILLARREAL CORREDOR" w:date="2023-03-22T22:05:00Z">
        <w:del w:id="7831" w:author="Steff Guzmán" w:date="2023-03-23T19:35:00Z">
          <w:r w:rsidRPr="002B569F" w:rsidDel="0052426F">
            <w:rPr>
              <w:rFonts w:cs="Times New Roman"/>
              <w:szCs w:val="24"/>
              <w:rPrChange w:id="7832" w:author="Camilo Andrés Díaz Gómez" w:date="2023-03-28T17:42:00Z">
                <w:rPr>
                  <w:rFonts w:cs="Times New Roman"/>
                  <w:szCs w:val="24"/>
                </w:rPr>
              </w:rPrChange>
            </w:rPr>
            <w:delText xml:space="preserve"> mejor los elementos utilizados se puede dirigir al Anexo</w:delText>
          </w:r>
        </w:del>
      </w:ins>
      <w:ins w:id="7833" w:author="JHONATAN MAURICIO VILLARREAL CORREDOR" w:date="2023-03-22T22:07:00Z">
        <w:del w:id="7834" w:author="Steff Guzmán" w:date="2023-03-23T19:35:00Z">
          <w:r w:rsidRPr="002B569F" w:rsidDel="0052426F">
            <w:rPr>
              <w:rFonts w:cs="Times New Roman"/>
              <w:szCs w:val="24"/>
              <w:rPrChange w:id="7835" w:author="Camilo Andrés Díaz Gómez" w:date="2023-03-28T17:42:00Z">
                <w:rPr>
                  <w:rFonts w:cs="Times New Roman"/>
                  <w:color w:val="FF0000"/>
                  <w:szCs w:val="24"/>
                </w:rPr>
              </w:rPrChange>
            </w:rPr>
            <w:delText>5</w:delText>
          </w:r>
        </w:del>
      </w:ins>
      <w:ins w:id="7836" w:author="JHONATAN MAURICIO VILLARREAL CORREDOR" w:date="2023-03-22T22:06:00Z">
        <w:del w:id="7837" w:author="Steff Guzmán" w:date="2023-03-23T19:35:00Z">
          <w:r w:rsidRPr="002B569F" w:rsidDel="0052426F">
            <w:rPr>
              <w:rFonts w:cs="Times New Roman"/>
              <w:szCs w:val="24"/>
              <w:rPrChange w:id="7838"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rsidP="002B569F">
      <w:pPr>
        <w:ind w:firstLine="708"/>
        <w:rPr>
          <w:ins w:id="7839" w:author="Camilo Andrés Díaz Gómez" w:date="2023-03-16T23:05:00Z"/>
          <w:del w:id="7840" w:author="Steff Guzmán" w:date="2023-03-23T19:35:00Z"/>
          <w:rFonts w:cs="Times New Roman"/>
          <w:szCs w:val="24"/>
          <w:rPrChange w:id="7841" w:author="Camilo Andrés Díaz Gómez" w:date="2023-03-28T17:42:00Z">
            <w:rPr>
              <w:ins w:id="7842" w:author="Camilo Andrés Díaz Gómez" w:date="2023-03-16T23:05:00Z"/>
              <w:del w:id="7843" w:author="Steff Guzmán" w:date="2023-03-23T19:35:00Z"/>
              <w:rFonts w:cs="Times New Roman"/>
              <w:szCs w:val="24"/>
            </w:rPr>
          </w:rPrChange>
        </w:rPr>
        <w:pPrChange w:id="7844" w:author="Camilo Andrés Díaz Gómez" w:date="2023-03-28T17:43:00Z">
          <w:pPr>
            <w:ind w:firstLine="708"/>
          </w:pPr>
        </w:pPrChange>
      </w:pPr>
    </w:p>
    <w:p w14:paraId="16C938A5" w14:textId="3C6426AE" w:rsidR="007F28DA" w:rsidRPr="002B569F" w:rsidRDefault="007F28DA" w:rsidP="002B569F">
      <w:pPr>
        <w:pStyle w:val="Ttulo5"/>
        <w:ind w:left="1416"/>
        <w:rPr>
          <w:ins w:id="7845" w:author="Camilo Andrés Díaz Gómez" w:date="2023-03-22T11:23:00Z"/>
          <w:rFonts w:ascii="Times New Roman" w:hAnsi="Times New Roman" w:cs="Times New Roman"/>
          <w:b/>
          <w:bCs/>
          <w:color w:val="auto"/>
          <w:szCs w:val="24"/>
        </w:rPr>
        <w:pPrChange w:id="7846" w:author="Camilo Andrés Díaz Gómez" w:date="2023-03-28T17:43:00Z">
          <w:pPr>
            <w:pStyle w:val="Ttulo5"/>
          </w:pPr>
        </w:pPrChange>
      </w:pPr>
      <w:ins w:id="7847"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rsidP="002B569F">
      <w:pPr>
        <w:rPr>
          <w:ins w:id="7848" w:author="Camilo Andrés Díaz Gómez" w:date="2023-03-22T11:23:00Z"/>
          <w:rFonts w:cs="Times New Roman"/>
          <w:szCs w:val="24"/>
        </w:rPr>
        <w:pPrChange w:id="7849" w:author="Camilo Andrés Díaz Gómez" w:date="2023-03-28T17:43:00Z">
          <w:pPr>
            <w:ind w:firstLine="708"/>
            <w:jc w:val="center"/>
          </w:pPr>
        </w:pPrChange>
      </w:pPr>
    </w:p>
    <w:p w14:paraId="46034291" w14:textId="1D279607" w:rsidR="00440B06" w:rsidRPr="002B569F" w:rsidDel="0052426F" w:rsidRDefault="0052426F" w:rsidP="000D1684">
      <w:pPr>
        <w:ind w:left="708" w:firstLine="708"/>
        <w:jc w:val="center"/>
        <w:rPr>
          <w:ins w:id="7850" w:author="Camilo Andrés Díaz Gómez" w:date="2023-03-16T23:05:00Z"/>
          <w:del w:id="7851" w:author="Steff Guzmán" w:date="2023-03-23T19:35:00Z"/>
          <w:rFonts w:cs="Times New Roman"/>
          <w:szCs w:val="24"/>
        </w:rPr>
        <w:pPrChange w:id="7852" w:author="Camilo Andrés Díaz Gómez" w:date="2023-03-28T17:58:00Z">
          <w:pPr>
            <w:ind w:firstLine="708"/>
          </w:pPr>
        </w:pPrChange>
      </w:pPr>
      <w:ins w:id="7853" w:author="Steff Guzmán" w:date="2023-03-23T19:35:00Z">
        <w:r w:rsidRPr="002B569F">
          <w:rPr>
            <w:rFonts w:cs="Times New Roman"/>
            <w:szCs w:val="24"/>
          </w:rPr>
          <w:t xml:space="preserve">En las </w:t>
        </w:r>
      </w:ins>
      <w:moveFromRangeStart w:id="7854" w:author="Steff Guzmán" w:date="2023-03-23T19:35:00Z" w:name="move130492546"/>
      <w:moveFrom w:id="7855" w:author="Steff Guzmán" w:date="2023-03-23T19:35:00Z">
        <w:ins w:id="7856"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7854"/>
    </w:p>
    <w:p w14:paraId="6CEDC9AD" w14:textId="46AEB814" w:rsidR="00440B06" w:rsidRPr="002B569F" w:rsidDel="0052426F" w:rsidRDefault="00440B06" w:rsidP="000D1684">
      <w:pPr>
        <w:ind w:left="708" w:firstLine="708"/>
        <w:jc w:val="center"/>
        <w:rPr>
          <w:ins w:id="7857" w:author="Camilo Andrés Díaz Gómez" w:date="2023-03-16T23:05:00Z"/>
          <w:del w:id="7858" w:author="Steff Guzmán" w:date="2023-03-23T19:35:00Z"/>
          <w:rFonts w:cs="Times New Roman"/>
          <w:szCs w:val="24"/>
        </w:rPr>
        <w:pPrChange w:id="7859" w:author="Camilo Andrés Díaz Gómez" w:date="2023-03-28T17:58:00Z">
          <w:pPr>
            <w:ind w:firstLine="708"/>
          </w:pPr>
        </w:pPrChange>
      </w:pPr>
    </w:p>
    <w:p w14:paraId="00A829E0" w14:textId="3521A49D" w:rsidR="00717998" w:rsidRDefault="00440B06" w:rsidP="000D1684">
      <w:pPr>
        <w:ind w:left="708" w:firstLine="708"/>
        <w:rPr>
          <w:ins w:id="7860" w:author="Camilo Andrés Díaz Gómez" w:date="2023-03-28T17:54:00Z"/>
          <w:rFonts w:cs="Times New Roman"/>
          <w:szCs w:val="24"/>
        </w:rPr>
        <w:pPrChange w:id="7861" w:author="Camilo Andrés Díaz Gómez" w:date="2023-03-28T17:58:00Z">
          <w:pPr>
            <w:ind w:left="1416" w:firstLine="708"/>
          </w:pPr>
        </w:pPrChange>
      </w:pPr>
      <w:ins w:id="7862" w:author="Camilo Andrés Díaz Gómez" w:date="2023-03-16T23:06:00Z">
        <w:del w:id="7863" w:author="Steff Guzmán" w:date="2023-03-23T19:35:00Z">
          <w:r w:rsidRPr="002B569F" w:rsidDel="0052426F">
            <w:rPr>
              <w:rFonts w:cs="Times New Roman"/>
              <w:szCs w:val="24"/>
            </w:rPr>
            <w:delText xml:space="preserve">Estas </w:delText>
          </w:r>
        </w:del>
        <w:r w:rsidRPr="002B569F">
          <w:rPr>
            <w:rFonts w:cs="Times New Roman"/>
            <w:szCs w:val="24"/>
          </w:rPr>
          <w:t>líneas</w:t>
        </w:r>
      </w:ins>
      <w:ins w:id="7864" w:author="Steff Guzmán" w:date="2023-03-23T19:35:00Z">
        <w:r w:rsidR="0052426F" w:rsidRPr="002B569F">
          <w:rPr>
            <w:rFonts w:cs="Times New Roman"/>
            <w:szCs w:val="24"/>
          </w:rPr>
          <w:t xml:space="preserve"> mostradas en la Figura </w:t>
        </w:r>
      </w:ins>
      <w:ins w:id="7865" w:author="Steff Guzmán" w:date="2023-03-24T15:23:00Z">
        <w:r w:rsidR="00173BDD" w:rsidRPr="002B569F">
          <w:rPr>
            <w:rFonts w:cs="Times New Roman"/>
            <w:szCs w:val="24"/>
          </w:rPr>
          <w:t>10</w:t>
        </w:r>
      </w:ins>
      <w:ins w:id="7866" w:author="Camilo Andrés Díaz Gómez" w:date="2023-03-16T23:06:00Z">
        <w:r w:rsidRPr="002B569F">
          <w:rPr>
            <w:rFonts w:cs="Times New Roman"/>
            <w:szCs w:val="24"/>
          </w:rPr>
          <w:t xml:space="preserve"> </w:t>
        </w:r>
      </w:ins>
      <w:ins w:id="7867" w:author="Steff Guzmán" w:date="2023-03-23T19:36:00Z">
        <w:r w:rsidR="0052426F" w:rsidRPr="002B569F">
          <w:rPr>
            <w:rFonts w:cs="Times New Roman"/>
            <w:szCs w:val="24"/>
          </w:rPr>
          <w:t xml:space="preserve">se </w:t>
        </w:r>
      </w:ins>
      <w:ins w:id="7868" w:author="Camilo Andrés Díaz Gómez" w:date="2023-03-16T23:06:00Z">
        <w:del w:id="7869" w:author="Steff Guzmán" w:date="2023-03-23T19:36:00Z">
          <w:r w:rsidRPr="002B569F" w:rsidDel="0052426F">
            <w:rPr>
              <w:rFonts w:cs="Times New Roman"/>
              <w:szCs w:val="24"/>
            </w:rPr>
            <w:delText xml:space="preserve">de código </w:delText>
          </w:r>
        </w:del>
        <w:r w:rsidRPr="002B569F">
          <w:rPr>
            <w:rFonts w:cs="Times New Roman"/>
            <w:szCs w:val="24"/>
          </w:rPr>
          <w:t>calcula</w:t>
        </w:r>
        <w:del w:id="7870"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rsidP="000D1684">
      <w:pPr>
        <w:ind w:left="1416" w:firstLine="708"/>
        <w:rPr>
          <w:ins w:id="7871" w:author="Steff Guzmán" w:date="2023-03-24T16:46:00Z"/>
          <w:rFonts w:cs="Times New Roman"/>
          <w:szCs w:val="24"/>
        </w:rPr>
        <w:pPrChange w:id="7872" w:author="Camilo Andrés Díaz Gómez" w:date="2023-03-28T17:54:00Z">
          <w:pPr>
            <w:ind w:left="708" w:firstLine="708"/>
          </w:pPr>
        </w:pPrChange>
      </w:pPr>
    </w:p>
    <w:p w14:paraId="71A650A5" w14:textId="6598785C" w:rsidR="007760E0" w:rsidRPr="002B569F" w:rsidRDefault="007760E0" w:rsidP="000D1684">
      <w:pPr>
        <w:ind w:left="708" w:firstLine="708"/>
        <w:rPr>
          <w:ins w:id="7873" w:author="JHONATAN MAURICIO VILLARREAL CORREDOR" w:date="2023-03-24T17:38:00Z"/>
          <w:rFonts w:cs="Times New Roman"/>
          <w:szCs w:val="24"/>
        </w:rPr>
      </w:pPr>
      <w:ins w:id="7874" w:author="Steff Guzmán" w:date="2023-03-23T19:39:00Z">
        <w:r w:rsidRPr="002B569F">
          <w:rPr>
            <w:rFonts w:cs="Times New Roman"/>
            <w:szCs w:val="24"/>
          </w:rPr>
          <w:t xml:space="preserve">La función corr() </w:t>
        </w:r>
      </w:ins>
      <w:ins w:id="7875" w:author="Steff Guzmán" w:date="2023-03-23T19:40:00Z">
        <w:r w:rsidRPr="002B569F">
          <w:rPr>
            <w:rFonts w:cs="Times New Roman"/>
            <w:szCs w:val="24"/>
          </w:rPr>
          <w:t>(ver Figura</w:t>
        </w:r>
      </w:ins>
      <w:ins w:id="7876" w:author="Steff Guzmán" w:date="2023-03-24T15:23:00Z">
        <w:r w:rsidR="00173BDD" w:rsidRPr="002B569F">
          <w:rPr>
            <w:rFonts w:cs="Times New Roman"/>
            <w:szCs w:val="24"/>
          </w:rPr>
          <w:t xml:space="preserve"> 10</w:t>
        </w:r>
      </w:ins>
      <w:ins w:id="7877" w:author="Steff Guzmán" w:date="2023-03-23T19:40:00Z">
        <w:r w:rsidRPr="002B569F">
          <w:rPr>
            <w:rFonts w:cs="Times New Roman"/>
            <w:szCs w:val="24"/>
          </w:rPr>
          <w:t>)</w:t>
        </w:r>
      </w:ins>
      <w:ins w:id="7878" w:author="Steff Guzmán" w:date="2023-03-24T15:23:00Z">
        <w:r w:rsidR="00173BDD" w:rsidRPr="002B569F">
          <w:rPr>
            <w:rFonts w:cs="Times New Roman"/>
            <w:szCs w:val="24"/>
          </w:rPr>
          <w:t xml:space="preserve"> </w:t>
        </w:r>
      </w:ins>
      <w:ins w:id="7879" w:author="Steff Guzmán" w:date="2023-03-23T19:39:00Z">
        <w:r w:rsidRPr="002B569F">
          <w:rPr>
            <w:rFonts w:cs="Times New Roman"/>
            <w:szCs w:val="24"/>
          </w:rPr>
          <w:t>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rsidP="002B569F">
      <w:pPr>
        <w:ind w:left="708" w:firstLine="708"/>
        <w:rPr>
          <w:ins w:id="7880" w:author="JHONATAN MAURICIO VILLARREAL CORREDOR" w:date="2023-03-24T17:38:00Z"/>
          <w:del w:id="7881" w:author="Camilo Andrés Díaz Gómez" w:date="2023-03-28T15:19:00Z"/>
          <w:rFonts w:cs="Times New Roman"/>
          <w:szCs w:val="24"/>
        </w:rPr>
        <w:pPrChange w:id="7882" w:author="Camilo Andrés Díaz Gómez" w:date="2023-03-28T17:43:00Z">
          <w:pPr>
            <w:ind w:left="708" w:firstLine="708"/>
          </w:pPr>
        </w:pPrChange>
      </w:pPr>
    </w:p>
    <w:p w14:paraId="27A150B0" w14:textId="6C8BB495" w:rsidR="009514A2" w:rsidRPr="002B569F" w:rsidDel="00C038A4" w:rsidRDefault="009514A2" w:rsidP="002B569F">
      <w:pPr>
        <w:ind w:left="708" w:firstLine="708"/>
        <w:rPr>
          <w:ins w:id="7883" w:author="JHONATAN MAURICIO VILLARREAL CORREDOR" w:date="2023-03-24T17:38:00Z"/>
          <w:del w:id="7884" w:author="Camilo Andrés Díaz Gómez" w:date="2023-03-28T15:19:00Z"/>
          <w:rFonts w:cs="Times New Roman"/>
          <w:szCs w:val="24"/>
        </w:rPr>
        <w:pPrChange w:id="7885" w:author="Camilo Andrés Díaz Gómez" w:date="2023-03-28T17:43:00Z">
          <w:pPr>
            <w:ind w:left="708" w:firstLine="708"/>
          </w:pPr>
        </w:pPrChange>
      </w:pPr>
    </w:p>
    <w:p w14:paraId="4E883E5D" w14:textId="12EEF187" w:rsidR="009514A2" w:rsidRPr="002B569F" w:rsidDel="00C038A4" w:rsidRDefault="009514A2" w:rsidP="002B569F">
      <w:pPr>
        <w:ind w:left="708" w:firstLine="708"/>
        <w:rPr>
          <w:ins w:id="7886" w:author="JHONATAN MAURICIO VILLARREAL CORREDOR" w:date="2023-03-24T17:38:00Z"/>
          <w:del w:id="7887" w:author="Camilo Andrés Díaz Gómez" w:date="2023-03-28T15:19:00Z"/>
          <w:rFonts w:cs="Times New Roman"/>
          <w:szCs w:val="24"/>
        </w:rPr>
        <w:pPrChange w:id="7888" w:author="Camilo Andrés Díaz Gómez" w:date="2023-03-28T17:43:00Z">
          <w:pPr>
            <w:ind w:left="708" w:firstLine="708"/>
          </w:pPr>
        </w:pPrChange>
      </w:pPr>
    </w:p>
    <w:p w14:paraId="73B49165" w14:textId="77777777" w:rsidR="009514A2" w:rsidRPr="002B569F" w:rsidRDefault="009514A2" w:rsidP="002B569F">
      <w:pPr>
        <w:rPr>
          <w:ins w:id="7889" w:author="Steff Guzmán" w:date="2023-03-23T19:39:00Z"/>
          <w:rFonts w:cs="Times New Roman"/>
          <w:szCs w:val="24"/>
        </w:rPr>
        <w:pPrChange w:id="7890" w:author="Camilo Andrés Díaz Gómez" w:date="2023-03-28T17:43:00Z">
          <w:pPr>
            <w:ind w:left="708" w:firstLine="708"/>
          </w:pPr>
        </w:pPrChange>
      </w:pPr>
    </w:p>
    <w:p w14:paraId="0C80895A" w14:textId="39CF247F" w:rsidR="007760E0" w:rsidRPr="002B569F" w:rsidRDefault="00842F9D" w:rsidP="002B569F">
      <w:pPr>
        <w:pStyle w:val="Descripcin"/>
        <w:spacing w:line="360" w:lineRule="auto"/>
        <w:rPr>
          <w:ins w:id="7891" w:author="Steff Guzmán" w:date="2023-03-23T19:35:00Z"/>
          <w:rFonts w:cs="Times New Roman"/>
          <w:szCs w:val="24"/>
        </w:rPr>
        <w:pPrChange w:id="7892" w:author="Camilo Andrés Díaz Gómez" w:date="2023-03-28T17:43:00Z">
          <w:pPr>
            <w:ind w:left="708" w:firstLine="708"/>
          </w:pPr>
        </w:pPrChange>
      </w:pPr>
      <w:bookmarkStart w:id="7893" w:name="_Toc130919845"/>
      <w:ins w:id="7894"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95" w:author="Steff Guzmán" w:date="2023-03-24T15:14:00Z">
        <w:r w:rsidRPr="002B569F">
          <w:rPr>
            <w:rFonts w:cs="Times New Roman"/>
            <w:noProof/>
            <w:szCs w:val="24"/>
          </w:rPr>
          <w:t>10</w:t>
        </w:r>
      </w:ins>
      <w:ins w:id="7896" w:author="Steff Guzmán" w:date="2023-03-24T15:10:00Z">
        <w:r w:rsidRPr="002B569F">
          <w:rPr>
            <w:rFonts w:cs="Times New Roman"/>
            <w:szCs w:val="24"/>
          </w:rPr>
          <w:fldChar w:fldCharType="end"/>
        </w:r>
      </w:ins>
      <w:ins w:id="7897"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7898" w:author="Camilo Andrés Díaz Gómez" w:date="2023-03-28T17:42:00Z">
              <w:rPr>
                <w:rFonts w:cs="Times New Roman"/>
                <w:b/>
                <w:iCs/>
                <w:szCs w:val="24"/>
              </w:rPr>
            </w:rPrChange>
          </w:rPr>
          <w:t>Calcular matriz de correlación</w:t>
        </w:r>
        <w:bookmarkEnd w:id="7893"/>
        <w:r w:rsidR="009514A2" w:rsidRPr="002B569F">
          <w:rPr>
            <w:rFonts w:cs="Times New Roman"/>
            <w:szCs w:val="24"/>
          </w:rPr>
          <w:t xml:space="preserve"> </w:t>
        </w:r>
      </w:ins>
    </w:p>
    <w:p w14:paraId="4F48A8D4" w14:textId="77777777" w:rsidR="00C038A4" w:rsidRPr="002B569F" w:rsidRDefault="00C038A4" w:rsidP="002B569F">
      <w:pPr>
        <w:ind w:left="708" w:firstLine="708"/>
        <w:rPr>
          <w:ins w:id="7899" w:author="Camilo Andrés Díaz Gómez" w:date="2023-03-28T15:19:00Z"/>
          <w:rFonts w:cs="Times New Roman"/>
          <w:szCs w:val="24"/>
        </w:rPr>
      </w:pPr>
    </w:p>
    <w:p w14:paraId="7A0172F3" w14:textId="0C81167E" w:rsidR="0052426F" w:rsidRPr="002B569F" w:rsidRDefault="0052426F" w:rsidP="002B569F">
      <w:pPr>
        <w:ind w:left="708" w:firstLine="708"/>
        <w:rPr>
          <w:ins w:id="7900" w:author="Camilo Andrés Díaz Gómez" w:date="2023-03-16T23:06:00Z"/>
          <w:rFonts w:cs="Times New Roman"/>
          <w:szCs w:val="24"/>
        </w:rPr>
        <w:pPrChange w:id="7901" w:author="Camilo Andrés Díaz Gómez" w:date="2023-03-28T17:43:00Z">
          <w:pPr>
            <w:ind w:firstLine="708"/>
          </w:pPr>
        </w:pPrChange>
      </w:pPr>
      <w:moveToRangeStart w:id="7902" w:author="Steff Guzmán" w:date="2023-03-23T19:35:00Z" w:name="move130492546"/>
      <w:moveTo w:id="7903"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7902"/>
    </w:p>
    <w:p w14:paraId="3663C7F2" w14:textId="77777777" w:rsidR="00C038A4" w:rsidRPr="002B569F" w:rsidRDefault="00C038A4" w:rsidP="002B569F">
      <w:pPr>
        <w:jc w:val="left"/>
        <w:rPr>
          <w:ins w:id="7904" w:author="Camilo Andrés Díaz Gómez" w:date="2023-03-28T15:19:00Z"/>
          <w:rFonts w:cs="Times New Roman"/>
          <w:i/>
          <w:iCs/>
          <w:szCs w:val="24"/>
        </w:rPr>
      </w:pPr>
    </w:p>
    <w:p w14:paraId="41C3D022" w14:textId="67DD787A" w:rsidR="00B1585C" w:rsidRPr="002B569F" w:rsidRDefault="00B1585C" w:rsidP="002B569F">
      <w:pPr>
        <w:jc w:val="left"/>
        <w:rPr>
          <w:ins w:id="7905" w:author="Steff Guzmán" w:date="2023-03-24T15:41:00Z"/>
          <w:rFonts w:cs="Times New Roman"/>
          <w:i/>
          <w:iCs/>
          <w:szCs w:val="24"/>
        </w:rPr>
      </w:pPr>
      <w:ins w:id="7906"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7907" w:author="Camilo Andrés Díaz Gómez" w:date="2023-03-16T23:06:00Z"/>
          <w:rFonts w:cs="Times New Roman"/>
          <w:szCs w:val="24"/>
        </w:rPr>
      </w:pPr>
    </w:p>
    <w:p w14:paraId="08609190" w14:textId="51C3BEAB" w:rsidR="00440B06" w:rsidRPr="002B569F" w:rsidDel="007760E0" w:rsidRDefault="007760E0" w:rsidP="000D1684">
      <w:pPr>
        <w:ind w:left="708" w:firstLine="708"/>
        <w:rPr>
          <w:ins w:id="7908" w:author="Camilo Andrés Díaz Gómez" w:date="2023-03-16T23:05:00Z"/>
          <w:del w:id="7909" w:author="Steff Guzmán" w:date="2023-03-23T19:39:00Z"/>
          <w:rFonts w:cs="Times New Roman"/>
          <w:szCs w:val="24"/>
        </w:rPr>
        <w:pPrChange w:id="7910" w:author="Camilo Andrés Díaz Gómez" w:date="2023-03-28T17:58:00Z">
          <w:pPr>
            <w:ind w:firstLine="708"/>
          </w:pPr>
        </w:pPrChange>
      </w:pPr>
      <w:ins w:id="7911" w:author="Steff Guzmán" w:date="2023-03-23T19:42:00Z">
        <w:r w:rsidRPr="002B569F">
          <w:rPr>
            <w:rFonts w:cs="Times New Roman"/>
            <w:szCs w:val="24"/>
          </w:rPr>
          <w:t xml:space="preserve">Para genera un mapa de </w:t>
        </w:r>
      </w:ins>
      <w:ins w:id="7912" w:author="Camilo Andrés Díaz Gómez" w:date="2023-03-16T23:06:00Z">
        <w:del w:id="7913"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rsidP="000D1684">
      <w:pPr>
        <w:ind w:left="708" w:firstLine="708"/>
        <w:rPr>
          <w:ins w:id="7914" w:author="Camilo Andrés Díaz Gómez" w:date="2023-03-16T23:07:00Z"/>
          <w:del w:id="7915" w:author="Steff Guzmán" w:date="2023-03-23T19:39:00Z"/>
          <w:rFonts w:cs="Times New Roman"/>
          <w:szCs w:val="24"/>
        </w:rPr>
        <w:pPrChange w:id="7916" w:author="Camilo Andrés Díaz Gómez" w:date="2023-03-28T17:58:00Z">
          <w:pPr>
            <w:ind w:firstLine="708"/>
          </w:pPr>
        </w:pPrChange>
      </w:pPr>
    </w:p>
    <w:p w14:paraId="369A3CE7" w14:textId="787CCEF6" w:rsidR="00440B06" w:rsidRPr="002B569F" w:rsidDel="007760E0" w:rsidRDefault="00440B06" w:rsidP="000D1684">
      <w:pPr>
        <w:ind w:left="708" w:firstLine="708"/>
        <w:jc w:val="center"/>
        <w:rPr>
          <w:ins w:id="7917" w:author="Camilo Andrés Díaz Gómez" w:date="2023-03-16T23:07:00Z"/>
          <w:del w:id="7918" w:author="Steff Guzmán" w:date="2023-03-23T19:39:00Z"/>
          <w:rFonts w:cs="Times New Roman"/>
          <w:szCs w:val="24"/>
        </w:rPr>
        <w:pPrChange w:id="7919" w:author="Camilo Andrés Díaz Gómez" w:date="2023-03-28T17:58:00Z">
          <w:pPr>
            <w:ind w:firstLine="708"/>
          </w:pPr>
        </w:pPrChange>
      </w:pPr>
      <w:moveFromRangeStart w:id="7920" w:author="Steff Guzmán" w:date="2023-03-23T19:39:00Z" w:name="move130492806"/>
      <w:moveFrom w:id="7921" w:author="Steff Guzmán" w:date="2023-03-23T19:39:00Z">
        <w:ins w:id="7922"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7920"/>
    </w:p>
    <w:p w14:paraId="5F3CDA8F" w14:textId="36EFBF56" w:rsidR="00440B06" w:rsidRPr="002B569F" w:rsidDel="007760E0" w:rsidRDefault="00440B06" w:rsidP="000D1684">
      <w:pPr>
        <w:ind w:left="708" w:firstLine="708"/>
        <w:jc w:val="center"/>
        <w:rPr>
          <w:ins w:id="7923" w:author="Camilo Andrés Díaz Gómez" w:date="2023-03-16T23:07:00Z"/>
          <w:del w:id="7924" w:author="Steff Guzmán" w:date="2023-03-23T19:39:00Z"/>
          <w:rFonts w:cs="Times New Roman"/>
          <w:szCs w:val="24"/>
        </w:rPr>
        <w:pPrChange w:id="7925" w:author="Camilo Andrés Díaz Gómez" w:date="2023-03-28T17:58:00Z">
          <w:pPr>
            <w:ind w:firstLine="708"/>
          </w:pPr>
        </w:pPrChange>
      </w:pPr>
    </w:p>
    <w:p w14:paraId="5918102F" w14:textId="53525035" w:rsidR="00F44EC0" w:rsidRPr="002B569F" w:rsidRDefault="00440B06" w:rsidP="000D1684">
      <w:pPr>
        <w:ind w:left="708" w:firstLine="708"/>
        <w:rPr>
          <w:ins w:id="7926" w:author="Camilo Andrés Díaz Gómez" w:date="2023-03-28T15:19:00Z"/>
          <w:rFonts w:cs="Times New Roman"/>
          <w:szCs w:val="24"/>
        </w:rPr>
      </w:pPr>
      <w:ins w:id="7927" w:author="Camilo Andrés Díaz Gómez" w:date="2023-03-16T23:07:00Z">
        <w:del w:id="7928"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calor de la matriz de correlación contamina_cor</w:t>
        </w:r>
      </w:ins>
      <w:ins w:id="7929" w:author="Steff Guzmán" w:date="2023-03-24T15:25:00Z">
        <w:r w:rsidR="00173BDD" w:rsidRPr="002B569F">
          <w:rPr>
            <w:rFonts w:cs="Times New Roman"/>
            <w:szCs w:val="24"/>
          </w:rPr>
          <w:t xml:space="preserve"> (ver Figura 11)</w:t>
        </w:r>
      </w:ins>
      <w:ins w:id="7930" w:author="Steff Guzmán" w:date="2023-03-23T19:43:00Z">
        <w:r w:rsidR="007760E0" w:rsidRPr="002B569F">
          <w:rPr>
            <w:rFonts w:cs="Times New Roman"/>
            <w:szCs w:val="24"/>
          </w:rPr>
          <w:t>,</w:t>
        </w:r>
      </w:ins>
      <w:ins w:id="7931" w:author="Camilo Andrés Díaz Gómez" w:date="2023-03-16T23:07:00Z">
        <w:r w:rsidRPr="002B569F">
          <w:rPr>
            <w:rFonts w:cs="Times New Roman"/>
            <w:szCs w:val="24"/>
          </w:rPr>
          <w:t xml:space="preserve"> </w:t>
        </w:r>
      </w:ins>
      <w:ins w:id="7932" w:author="Steff Guzmán" w:date="2023-03-23T19:43:00Z">
        <w:r w:rsidR="007760E0" w:rsidRPr="002B569F">
          <w:rPr>
            <w:rFonts w:cs="Times New Roman"/>
            <w:szCs w:val="24"/>
          </w:rPr>
          <w:t xml:space="preserve">se </w:t>
        </w:r>
      </w:ins>
      <w:ins w:id="7933" w:author="Camilo Andrés Díaz Gómez" w:date="2023-03-16T23:07:00Z">
        <w:r w:rsidRPr="002B569F">
          <w:rPr>
            <w:rFonts w:cs="Times New Roman"/>
            <w:szCs w:val="24"/>
          </w:rPr>
          <w:t>utiliza</w:t>
        </w:r>
        <w:del w:id="7934" w:author="Steff Guzmán" w:date="2023-03-23T19:43:00Z">
          <w:r w:rsidRPr="002B569F" w:rsidDel="007760E0">
            <w:rPr>
              <w:rFonts w:cs="Times New Roman"/>
              <w:szCs w:val="24"/>
            </w:rPr>
            <w:delText>ndo</w:delText>
          </w:r>
        </w:del>
        <w:r w:rsidRPr="002B569F">
          <w:rPr>
            <w:rFonts w:cs="Times New Roman"/>
            <w:szCs w:val="24"/>
          </w:rPr>
          <w:t xml:space="preserve"> la biblioteca seaborn. El mapa de calor muestra la relación entre cada par de variables en el conjunto de datos utilizando un gradiente de color. La intensidad del color indica la fuerza y dirección de la correlación entre las variables</w:t>
        </w:r>
        <w:del w:id="7935" w:author="Steff Guzmán" w:date="2023-03-23T19:46:00Z">
          <w:r w:rsidRPr="002B569F" w:rsidDel="007760E0">
            <w:rPr>
              <w:rFonts w:cs="Times New Roman"/>
              <w:szCs w:val="24"/>
            </w:rPr>
            <w:delText>.</w:delText>
          </w:r>
        </w:del>
      </w:ins>
      <w:ins w:id="7936" w:author="Steff Guzmán" w:date="2023-03-23T19:45:00Z">
        <w:r w:rsidR="007760E0" w:rsidRPr="002B569F">
          <w:rPr>
            <w:rFonts w:cs="Times New Roman"/>
            <w:szCs w:val="24"/>
          </w:rPr>
          <w:t xml:space="preserve"> (Ver Anexo </w:t>
        </w:r>
      </w:ins>
      <w:ins w:id="7937" w:author="Steff Guzmán" w:date="2023-03-23T19:46:00Z">
        <w:r w:rsidR="007760E0" w:rsidRPr="002B569F">
          <w:rPr>
            <w:rFonts w:cs="Times New Roman"/>
            <w:szCs w:val="24"/>
          </w:rPr>
          <w:t>6).</w:t>
        </w:r>
      </w:ins>
      <w:ins w:id="7938" w:author="JHONATAN MAURICIO VILLARREAL CORREDOR" w:date="2023-03-22T22:12:00Z">
        <w:del w:id="7939" w:author="Steff Guzmán" w:date="2023-03-23T19:45:00Z">
          <w:r w:rsidR="00F44EC0" w:rsidRPr="002B569F" w:rsidDel="007760E0">
            <w:rPr>
              <w:rFonts w:cs="Times New Roman"/>
              <w:szCs w:val="24"/>
            </w:rPr>
            <w:delText xml:space="preserve">Si desea obtener el mapa de </w:delText>
          </w:r>
        </w:del>
      </w:ins>
      <w:ins w:id="7940" w:author="JHONATAN MAURICIO VILLARREAL CORREDOR" w:date="2023-03-22T22:13:00Z">
        <w:del w:id="7941" w:author="Steff Guzmán" w:date="2023-03-23T19:45:00Z">
          <w:r w:rsidR="00F44EC0" w:rsidRPr="002B569F" w:rsidDel="007760E0">
            <w:rPr>
              <w:rFonts w:cs="Times New Roman"/>
              <w:szCs w:val="24"/>
            </w:rPr>
            <w:delText>correlación lo podrá encontrar en el Anexo 6</w:delText>
          </w:r>
        </w:del>
      </w:ins>
      <w:ins w:id="7942" w:author="JHONATAN MAURICIO VILLARREAL CORREDOR" w:date="2023-03-22T22:14:00Z">
        <w:del w:id="7943" w:author="Steff Guzmán" w:date="2023-03-23T19:45:00Z">
          <w:r w:rsidR="00F44EC0" w:rsidRPr="002B569F" w:rsidDel="007760E0">
            <w:rPr>
              <w:rFonts w:cs="Times New Roman"/>
              <w:szCs w:val="24"/>
              <w:rPrChange w:id="7944"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7945" w:author="Steff Guzmán" w:date="2023-03-23T19:47:00Z"/>
          <w:rFonts w:cs="Times New Roman"/>
          <w:szCs w:val="24"/>
        </w:rPr>
      </w:pPr>
    </w:p>
    <w:p w14:paraId="331401A5" w14:textId="03634B9B" w:rsidR="007760E0" w:rsidRPr="002B569F" w:rsidRDefault="007760E0" w:rsidP="000D1684">
      <w:pPr>
        <w:ind w:left="708" w:firstLine="708"/>
        <w:rPr>
          <w:ins w:id="7946" w:author="Steff Guzmán" w:date="2023-03-24T15:10:00Z"/>
          <w:rFonts w:cs="Times New Roman"/>
          <w:szCs w:val="24"/>
        </w:rPr>
      </w:pPr>
      <w:ins w:id="7947" w:author="Steff Guzmán" w:date="2023-03-23T19:47:00Z">
        <w:r w:rsidRPr="002B569F">
          <w:rPr>
            <w:rFonts w:cs="Times New Roman"/>
            <w:szCs w:val="24"/>
          </w:rPr>
          <w:lastRenderedPageBreak/>
          <w: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t>
        </w:r>
      </w:ins>
    </w:p>
    <w:p w14:paraId="13582F2F" w14:textId="36E7AC07" w:rsidR="00842F9D" w:rsidRPr="002B569F" w:rsidDel="00C038A4" w:rsidRDefault="00842F9D" w:rsidP="002B569F">
      <w:pPr>
        <w:ind w:left="708" w:firstLine="708"/>
        <w:rPr>
          <w:ins w:id="7948" w:author="Steff Guzmán" w:date="2023-03-24T15:10:00Z"/>
          <w:del w:id="7949" w:author="Camilo Andrés Díaz Gómez" w:date="2023-03-28T15:16:00Z"/>
          <w:rFonts w:cs="Times New Roman"/>
          <w:szCs w:val="24"/>
        </w:rPr>
        <w:pPrChange w:id="7950" w:author="Camilo Andrés Díaz Gómez" w:date="2023-03-28T17:43:00Z">
          <w:pPr>
            <w:ind w:left="708" w:firstLine="708"/>
          </w:pPr>
        </w:pPrChange>
      </w:pPr>
    </w:p>
    <w:p w14:paraId="70BF4C6D" w14:textId="1FEE283D" w:rsidR="00842F9D" w:rsidRPr="002B569F" w:rsidRDefault="00842F9D" w:rsidP="002B569F">
      <w:pPr>
        <w:ind w:left="708" w:firstLine="708"/>
        <w:rPr>
          <w:ins w:id="7951" w:author="Steff Guzmán" w:date="2023-03-24T15:10:00Z"/>
          <w:rFonts w:cs="Times New Roman"/>
          <w:szCs w:val="24"/>
        </w:rPr>
      </w:pPr>
    </w:p>
    <w:p w14:paraId="623BA81A" w14:textId="2EC6BF88" w:rsidR="007760E0" w:rsidRPr="002B569F" w:rsidRDefault="00842F9D" w:rsidP="002B569F">
      <w:pPr>
        <w:pStyle w:val="Descripcin"/>
        <w:spacing w:line="360" w:lineRule="auto"/>
        <w:rPr>
          <w:ins w:id="7952" w:author="Camilo Andrés Díaz Gómez" w:date="2023-03-16T23:07:00Z"/>
          <w:rFonts w:cs="Times New Roman"/>
          <w:szCs w:val="24"/>
        </w:rPr>
        <w:pPrChange w:id="7953" w:author="Camilo Andrés Díaz Gómez" w:date="2023-03-28T17:43:00Z">
          <w:pPr>
            <w:ind w:firstLine="708"/>
          </w:pPr>
        </w:pPrChange>
      </w:pPr>
      <w:bookmarkStart w:id="7954" w:name="_Toc130919846"/>
      <w:ins w:id="7955"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956" w:author="Steff Guzmán" w:date="2023-03-24T15:14:00Z">
        <w:r w:rsidRPr="002B569F">
          <w:rPr>
            <w:rFonts w:cs="Times New Roman"/>
            <w:noProof/>
            <w:szCs w:val="24"/>
          </w:rPr>
          <w:t>11</w:t>
        </w:r>
      </w:ins>
      <w:ins w:id="7957" w:author="Steff Guzmán" w:date="2023-03-24T15:10:00Z">
        <w:r w:rsidRPr="002B569F">
          <w:rPr>
            <w:rFonts w:cs="Times New Roman"/>
            <w:szCs w:val="24"/>
          </w:rPr>
          <w:fldChar w:fldCharType="end"/>
        </w:r>
      </w:ins>
      <w:ins w:id="7958"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7959" w:author="Camilo Andrés Díaz Gómez" w:date="2023-03-28T17:42:00Z">
              <w:rPr>
                <w:rFonts w:cs="Times New Roman"/>
                <w:b/>
                <w:iCs/>
                <w:szCs w:val="24"/>
              </w:rPr>
            </w:rPrChange>
          </w:rPr>
          <w:t>Generado</w:t>
        </w:r>
        <w:r w:rsidR="009514A2" w:rsidRPr="002B569F">
          <w:rPr>
            <w:rFonts w:cs="Times New Roman"/>
            <w:b w:val="0"/>
            <w:bCs/>
            <w:i/>
            <w:iCs w:val="0"/>
            <w:szCs w:val="24"/>
            <w:rPrChange w:id="7960" w:author="Camilo Andrés Díaz Gómez" w:date="2023-03-28T17:42:00Z">
              <w:rPr>
                <w:rFonts w:cs="Times New Roman"/>
                <w:bCs/>
                <w:i/>
                <w:szCs w:val="24"/>
              </w:rPr>
            </w:rPrChange>
          </w:rPr>
          <w:t>r</w:t>
        </w:r>
        <w:r w:rsidR="009514A2" w:rsidRPr="002B569F">
          <w:rPr>
            <w:rFonts w:cs="Times New Roman"/>
            <w:b w:val="0"/>
            <w:bCs/>
            <w:i/>
            <w:iCs w:val="0"/>
            <w:szCs w:val="24"/>
            <w:rPrChange w:id="7961" w:author="Camilo Andrés Díaz Gómez" w:date="2023-03-28T17:42:00Z">
              <w:rPr>
                <w:rFonts w:cs="Times New Roman"/>
                <w:b/>
                <w:iCs/>
                <w:szCs w:val="24"/>
              </w:rPr>
            </w:rPrChange>
          </w:rPr>
          <w:t xml:space="preserve"> mapa de calor</w:t>
        </w:r>
      </w:ins>
      <w:bookmarkEnd w:id="7954"/>
    </w:p>
    <w:p w14:paraId="3229B980" w14:textId="77777777" w:rsidR="00C038A4" w:rsidRPr="002B569F" w:rsidRDefault="00C038A4" w:rsidP="002B569F">
      <w:pPr>
        <w:ind w:firstLine="708"/>
        <w:jc w:val="center"/>
        <w:rPr>
          <w:ins w:id="7962" w:author="Camilo Andrés Díaz Gómez" w:date="2023-03-28T15:20:00Z"/>
          <w:rFonts w:cs="Times New Roman"/>
          <w:szCs w:val="24"/>
        </w:rPr>
      </w:pPr>
    </w:p>
    <w:p w14:paraId="29DC0B22" w14:textId="675B3C6B" w:rsidR="00440B06" w:rsidRPr="002B569F" w:rsidRDefault="007760E0" w:rsidP="002B569F">
      <w:pPr>
        <w:ind w:firstLine="708"/>
        <w:jc w:val="center"/>
        <w:rPr>
          <w:ins w:id="7963" w:author="Steff Guzmán" w:date="2023-03-23T19:46:00Z"/>
          <w:rFonts w:cs="Times New Roman"/>
          <w:szCs w:val="24"/>
        </w:rPr>
      </w:pPr>
      <w:moveToRangeStart w:id="7964" w:author="Steff Guzmán" w:date="2023-03-23T19:39:00Z" w:name="move130492806"/>
      <w:moveTo w:id="7965"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7964"/>
    </w:p>
    <w:p w14:paraId="5D687346" w14:textId="77777777" w:rsidR="00C038A4" w:rsidRPr="002B569F" w:rsidRDefault="00C038A4" w:rsidP="002B569F">
      <w:pPr>
        <w:jc w:val="left"/>
        <w:rPr>
          <w:ins w:id="7966" w:author="Camilo Andrés Díaz Gómez" w:date="2023-03-28T15:20:00Z"/>
          <w:rFonts w:cs="Times New Roman"/>
          <w:i/>
          <w:iCs/>
          <w:szCs w:val="24"/>
        </w:rPr>
      </w:pPr>
    </w:p>
    <w:p w14:paraId="67307A90" w14:textId="52E95B82" w:rsidR="00B1585C" w:rsidRPr="002B569F" w:rsidRDefault="00B1585C" w:rsidP="002B569F">
      <w:pPr>
        <w:jc w:val="left"/>
        <w:rPr>
          <w:ins w:id="7967" w:author="Camilo Andrés Díaz Gómez" w:date="2023-03-28T15:16:00Z"/>
          <w:rFonts w:cs="Times New Roman"/>
          <w:i/>
          <w:iCs/>
          <w:szCs w:val="24"/>
        </w:rPr>
      </w:pPr>
      <w:ins w:id="7968"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7969" w:author="Steff Guzmán" w:date="2023-03-24T15:41:00Z"/>
          <w:rFonts w:cs="Times New Roman"/>
          <w:i/>
          <w:iCs/>
          <w:szCs w:val="24"/>
        </w:rPr>
      </w:pPr>
    </w:p>
    <w:p w14:paraId="423C01DE" w14:textId="050118DB" w:rsidR="007760E0" w:rsidRPr="002B569F" w:rsidDel="00717998" w:rsidRDefault="000D1684" w:rsidP="002B569F">
      <w:pPr>
        <w:ind w:firstLine="708"/>
        <w:jc w:val="center"/>
        <w:rPr>
          <w:ins w:id="7970" w:author="Camilo Andrés Díaz Gómez" w:date="2023-03-16T23:07:00Z"/>
          <w:del w:id="7971" w:author="Steff Guzmán" w:date="2023-03-24T16:47:00Z"/>
          <w:rFonts w:cs="Times New Roman"/>
          <w:szCs w:val="24"/>
        </w:rPr>
        <w:pPrChange w:id="7972" w:author="Camilo Andrés Díaz Gómez" w:date="2023-03-28T17:43:00Z">
          <w:pPr>
            <w:ind w:firstLine="708"/>
          </w:pPr>
        </w:pPrChange>
      </w:pPr>
      <w:ins w:id="7973" w:author="Camilo Andrés Díaz Gómez" w:date="2023-03-28T17:58:00Z">
        <w:r>
          <w:rPr>
            <w:rFonts w:cs="Times New Roman"/>
            <w:szCs w:val="24"/>
          </w:rPr>
          <w:tab/>
        </w:r>
        <w:r>
          <w:rPr>
            <w:rFonts w:cs="Times New Roman"/>
            <w:szCs w:val="24"/>
          </w:rPr>
          <w:tab/>
        </w:r>
      </w:ins>
      <w:ins w:id="7974" w:author="Steff Guzmán" w:date="2023-03-24T16:47:00Z">
        <w:del w:id="7975"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rsidP="002B569F">
      <w:pPr>
        <w:rPr>
          <w:ins w:id="7976" w:author="Camilo Andrés Díaz Gómez" w:date="2023-03-16T23:07:00Z"/>
          <w:del w:id="7977" w:author="Steff Guzmán" w:date="2023-03-23T19:46:00Z"/>
          <w:rFonts w:cs="Times New Roman"/>
          <w:szCs w:val="24"/>
        </w:rPr>
        <w:pPrChange w:id="7978" w:author="Camilo Andrés Díaz Gómez" w:date="2023-03-28T17:43:00Z">
          <w:pPr>
            <w:ind w:firstLine="708"/>
          </w:pPr>
        </w:pPrChange>
      </w:pPr>
      <w:ins w:id="7979" w:author="Camilo Andrés Díaz Gómez" w:date="2023-03-16T23:07:00Z">
        <w:del w:id="7980"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rsidP="002B569F">
      <w:pPr>
        <w:ind w:left="708" w:firstLine="708"/>
        <w:rPr>
          <w:del w:id="7981" w:author="Steff Guzmán" w:date="2023-03-23T19:49:00Z"/>
          <w:rFonts w:cs="Times New Roman"/>
          <w:szCs w:val="24"/>
        </w:rPr>
        <w:pPrChange w:id="7982" w:author="Camilo Andrés Díaz Gómez" w:date="2023-03-28T17:43:00Z">
          <w:pPr>
            <w:ind w:left="708" w:firstLine="708"/>
          </w:pPr>
        </w:pPrChange>
      </w:pPr>
    </w:p>
    <w:p w14:paraId="405890B6" w14:textId="602D0ECB" w:rsidR="006F513C" w:rsidRPr="002B569F" w:rsidDel="00E45F01" w:rsidRDefault="00440B06" w:rsidP="002B569F">
      <w:pPr>
        <w:ind w:firstLine="708"/>
        <w:jc w:val="center"/>
        <w:rPr>
          <w:ins w:id="7983" w:author="Camilo Andrés Díaz Gómez" w:date="2023-03-16T23:08:00Z"/>
          <w:del w:id="7984" w:author="Steff Guzmán" w:date="2023-03-23T19:49:00Z"/>
          <w:rFonts w:cs="Times New Roman"/>
          <w:szCs w:val="24"/>
        </w:rPr>
        <w:pPrChange w:id="7985" w:author="Camilo Andrés Díaz Gómez" w:date="2023-03-28T17:43:00Z">
          <w:pPr>
            <w:ind w:firstLine="708"/>
          </w:pPr>
        </w:pPrChange>
      </w:pPr>
      <w:ins w:id="7986" w:author="Camilo Andrés Díaz Gómez" w:date="2023-03-16T23:08:00Z">
        <w:del w:id="7987"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rsidP="002B569F">
      <w:pPr>
        <w:ind w:firstLine="708"/>
        <w:jc w:val="center"/>
        <w:rPr>
          <w:ins w:id="7988" w:author="Camilo Andrés Díaz Gómez" w:date="2023-03-16T23:08:00Z"/>
          <w:del w:id="7989" w:author="Steff Guzmán" w:date="2023-03-23T19:49:00Z"/>
          <w:rFonts w:cs="Times New Roman"/>
          <w:szCs w:val="24"/>
        </w:rPr>
        <w:pPrChange w:id="7990" w:author="Camilo Andrés Díaz Gómez" w:date="2023-03-28T17:43:00Z">
          <w:pPr>
            <w:ind w:firstLine="708"/>
          </w:pPr>
        </w:pPrChange>
      </w:pPr>
    </w:p>
    <w:p w14:paraId="4C155EF4" w14:textId="4F0CD67D" w:rsidR="00440B06" w:rsidRPr="002B569F" w:rsidDel="00E45F01" w:rsidRDefault="00440B06" w:rsidP="002B569F">
      <w:pPr>
        <w:ind w:left="708" w:firstLine="708"/>
        <w:rPr>
          <w:ins w:id="7991" w:author="Camilo Andrés Díaz Gómez" w:date="2023-03-16T23:08:00Z"/>
          <w:del w:id="7992" w:author="Steff Guzmán" w:date="2023-03-23T19:49:00Z"/>
          <w:rFonts w:cs="Times New Roman"/>
          <w:szCs w:val="24"/>
        </w:rPr>
        <w:pPrChange w:id="7993" w:author="Camilo Andrés Díaz Gómez" w:date="2023-03-28T17:43:00Z">
          <w:pPr>
            <w:ind w:firstLine="708"/>
          </w:pPr>
        </w:pPrChange>
      </w:pPr>
      <w:ins w:id="7994" w:author="Camilo Andrés Díaz Gómez" w:date="2023-03-16T23:08:00Z">
        <w:r w:rsidRPr="002B569F">
          <w:rPr>
            <w:rFonts w:cs="Times New Roman"/>
            <w:szCs w:val="24"/>
          </w:rPr>
          <w:t>La función corr_pair()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rsidP="002B569F">
      <w:pPr>
        <w:ind w:left="708" w:firstLine="708"/>
        <w:rPr>
          <w:ins w:id="7995" w:author="Camilo Andrés Díaz Gómez" w:date="2023-03-16T23:08:00Z"/>
          <w:del w:id="7996" w:author="Steff Guzmán" w:date="2023-03-23T19:49:00Z"/>
          <w:rFonts w:cs="Times New Roman"/>
          <w:szCs w:val="24"/>
        </w:rPr>
        <w:pPrChange w:id="7997" w:author="Camilo Andrés Díaz Gómez" w:date="2023-03-28T17:43:00Z">
          <w:pPr>
            <w:ind w:firstLine="708"/>
          </w:pPr>
        </w:pPrChange>
      </w:pPr>
      <w:ins w:id="7998" w:author="Steff Guzmán" w:date="2023-03-23T19:49:00Z">
        <w:r w:rsidRPr="002B569F">
          <w:rPr>
            <w:rFonts w:cs="Times New Roman"/>
            <w:szCs w:val="24"/>
          </w:rPr>
          <w:t xml:space="preserve"> La se</w:t>
        </w:r>
      </w:ins>
    </w:p>
    <w:p w14:paraId="4343F335" w14:textId="5CAF36F5" w:rsidR="00440B06" w:rsidRPr="002B569F" w:rsidRDefault="00440B06" w:rsidP="002B569F">
      <w:pPr>
        <w:rPr>
          <w:ins w:id="7999" w:author="Steff Guzmán" w:date="2023-03-24T16:47:00Z"/>
          <w:rFonts w:cs="Times New Roman"/>
          <w:szCs w:val="24"/>
        </w:rPr>
      </w:pPr>
      <w:ins w:id="8000" w:author="Camilo Andrés Díaz Gómez" w:date="2023-03-16T23:08:00Z">
        <w:del w:id="8001"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8002" w:author="Steff Guzmán" w:date="2023-03-23T19:49:00Z">
        <w:r w:rsidR="00E45F01" w:rsidRPr="002B569F">
          <w:rPr>
            <w:rFonts w:cs="Times New Roman"/>
            <w:szCs w:val="24"/>
          </w:rPr>
          <w:t xml:space="preserve"> (</w:t>
        </w:r>
      </w:ins>
      <w:ins w:id="8003" w:author="Steff Guzmán" w:date="2023-03-24T15:25:00Z">
        <w:r w:rsidR="00173BDD" w:rsidRPr="002B569F">
          <w:rPr>
            <w:rFonts w:cs="Times New Roman"/>
            <w:szCs w:val="24"/>
          </w:rPr>
          <w:t>v</w:t>
        </w:r>
      </w:ins>
      <w:ins w:id="8004" w:author="Steff Guzmán" w:date="2023-03-23T19:49:00Z">
        <w:r w:rsidR="00E45F01" w:rsidRPr="002B569F">
          <w:rPr>
            <w:rFonts w:cs="Times New Roman"/>
            <w:szCs w:val="24"/>
          </w:rPr>
          <w:t>er Figura</w:t>
        </w:r>
      </w:ins>
      <w:ins w:id="8005" w:author="Steff Guzmán" w:date="2023-03-24T15:25:00Z">
        <w:r w:rsidR="00173BDD" w:rsidRPr="002B569F">
          <w:rPr>
            <w:rFonts w:cs="Times New Roman"/>
            <w:szCs w:val="24"/>
          </w:rPr>
          <w:t xml:space="preserve"> 12</w:t>
        </w:r>
      </w:ins>
      <w:ins w:id="8006" w:author="Steff Guzmán" w:date="2023-03-23T19:50:00Z">
        <w:r w:rsidR="00E45F01" w:rsidRPr="002B569F">
          <w:rPr>
            <w:rFonts w:cs="Times New Roman"/>
            <w:szCs w:val="24"/>
          </w:rPr>
          <w:t>)</w:t>
        </w:r>
      </w:ins>
      <w:ins w:id="8007" w:author="Steff Guzmán" w:date="2023-03-24T16:47:00Z">
        <w:r w:rsidR="00717998" w:rsidRPr="002B569F">
          <w:rPr>
            <w:rFonts w:cs="Times New Roman"/>
            <w:szCs w:val="24"/>
          </w:rPr>
          <w:t xml:space="preserve">. </w:t>
        </w:r>
      </w:ins>
      <w:ins w:id="8008" w:author="Camilo Andrés Díaz Gómez" w:date="2023-03-16T23:08:00Z">
        <w:del w:id="8009" w:author="Steff Guzmán" w:date="2023-03-23T19:49:00Z">
          <w:r w:rsidRPr="002B569F" w:rsidDel="00E45F01">
            <w:rPr>
              <w:rFonts w:cs="Times New Roman"/>
              <w:szCs w:val="24"/>
              <w:highlight w:val="yellow"/>
              <w:rPrChange w:id="8010"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8011" w:author="Steff Guzmán" w:date="2023-03-24T15:10:00Z"/>
          <w:rFonts w:cs="Times New Roman"/>
          <w:szCs w:val="24"/>
        </w:rPr>
      </w:pPr>
    </w:p>
    <w:p w14:paraId="09DB9D4E" w14:textId="4A7A31CA" w:rsidR="00842F9D" w:rsidRPr="002B569F" w:rsidRDefault="00842F9D" w:rsidP="002B569F">
      <w:pPr>
        <w:pStyle w:val="Descripcin"/>
        <w:spacing w:line="360" w:lineRule="auto"/>
        <w:rPr>
          <w:ins w:id="8012" w:author="Camilo Andrés Díaz Gómez" w:date="2023-03-28T15:20:00Z"/>
          <w:rFonts w:cs="Times New Roman"/>
          <w:szCs w:val="24"/>
        </w:rPr>
        <w:pPrChange w:id="8013" w:author="Camilo Andrés Díaz Gómez" w:date="2023-03-28T17:43:00Z">
          <w:pPr>
            <w:pStyle w:val="Descripcin"/>
          </w:pPr>
        </w:pPrChange>
      </w:pPr>
      <w:bookmarkStart w:id="8014" w:name="_Toc130919847"/>
      <w:ins w:id="8015"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16" w:author="Steff Guzmán" w:date="2023-03-24T15:14:00Z">
        <w:r w:rsidRPr="002B569F">
          <w:rPr>
            <w:rFonts w:cs="Times New Roman"/>
            <w:noProof/>
            <w:szCs w:val="24"/>
          </w:rPr>
          <w:t>12</w:t>
        </w:r>
      </w:ins>
      <w:ins w:id="8017" w:author="Steff Guzmán" w:date="2023-03-24T15:10:00Z">
        <w:r w:rsidRPr="002B569F">
          <w:rPr>
            <w:rFonts w:cs="Times New Roman"/>
            <w:szCs w:val="24"/>
          </w:rPr>
          <w:fldChar w:fldCharType="end"/>
        </w:r>
      </w:ins>
      <w:ins w:id="8018"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8019" w:author="Camilo Andrés Díaz Gómez" w:date="2023-03-28T17:42:00Z">
              <w:rPr>
                <w:rFonts w:cs="Times New Roman"/>
                <w:b w:val="0"/>
                <w:iCs w:val="0"/>
                <w:szCs w:val="24"/>
              </w:rPr>
            </w:rPrChange>
          </w:rPr>
          <w:t>Virtualización de correlaciones</w:t>
        </w:r>
        <w:bookmarkEnd w:id="8014"/>
        <w:r w:rsidR="009E31D3" w:rsidRPr="002B569F">
          <w:rPr>
            <w:rFonts w:cs="Times New Roman"/>
            <w:szCs w:val="24"/>
          </w:rPr>
          <w:t xml:space="preserve"> </w:t>
        </w:r>
      </w:ins>
    </w:p>
    <w:p w14:paraId="4CD4E76D" w14:textId="77777777" w:rsidR="00C038A4" w:rsidRPr="002B569F" w:rsidRDefault="00C038A4" w:rsidP="002B569F">
      <w:pPr>
        <w:rPr>
          <w:ins w:id="8020" w:author="Steff Guzmán" w:date="2023-03-23T19:49:00Z"/>
          <w:rFonts w:cs="Times New Roman"/>
        </w:rPr>
        <w:pPrChange w:id="8021" w:author="Camilo Andrés Díaz Gómez" w:date="2023-03-28T17:43:00Z">
          <w:pPr>
            <w:ind w:left="708" w:firstLine="708"/>
          </w:pPr>
        </w:pPrChange>
      </w:pPr>
    </w:p>
    <w:p w14:paraId="1413D233" w14:textId="4000B409" w:rsidR="00E45F01" w:rsidRPr="002B569F" w:rsidRDefault="00E45F01" w:rsidP="002B569F">
      <w:pPr>
        <w:ind w:left="708" w:firstLine="708"/>
        <w:jc w:val="center"/>
        <w:rPr>
          <w:ins w:id="8022" w:author="Camilo Andrés Díaz Gómez" w:date="2023-03-16T23:08:00Z"/>
          <w:rFonts w:cs="Times New Roman"/>
          <w:szCs w:val="24"/>
        </w:rPr>
        <w:pPrChange w:id="8023" w:author="Camilo Andrés Díaz Gómez" w:date="2023-03-28T17:43:00Z">
          <w:pPr>
            <w:ind w:firstLine="708"/>
          </w:pPr>
        </w:pPrChange>
      </w:pPr>
      <w:ins w:id="8024" w:author="Steff Guzmán" w:date="2023-03-23T19:49:00Z">
        <w:r w:rsidRPr="002B569F">
          <w:rPr>
            <w:rFonts w:cs="Times New Roman"/>
            <w:noProof/>
            <w:szCs w:val="24"/>
          </w:rPr>
          <w:drawing>
            <wp:inline distT="0" distB="0" distL="0" distR="0" wp14:anchorId="76079216" wp14:editId="1B7C4783">
              <wp:extent cx="5124450" cy="11334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ins>
    </w:p>
    <w:p w14:paraId="7C88130A" w14:textId="77777777" w:rsidR="00C038A4" w:rsidRPr="002B569F" w:rsidRDefault="00C038A4" w:rsidP="002B569F">
      <w:pPr>
        <w:jc w:val="left"/>
        <w:rPr>
          <w:ins w:id="8025" w:author="Camilo Andrés Díaz Gómez" w:date="2023-03-28T15:20:00Z"/>
          <w:rFonts w:cs="Times New Roman"/>
          <w:i/>
          <w:iCs/>
          <w:szCs w:val="24"/>
        </w:rPr>
      </w:pPr>
    </w:p>
    <w:p w14:paraId="6A2CF0AE" w14:textId="3A662AE3" w:rsidR="00B1585C" w:rsidRPr="002B569F" w:rsidRDefault="00B1585C" w:rsidP="002B569F">
      <w:pPr>
        <w:jc w:val="left"/>
        <w:rPr>
          <w:ins w:id="8026" w:author="Steff Guzmán" w:date="2023-03-24T15:41:00Z"/>
          <w:rFonts w:cs="Times New Roman"/>
          <w:i/>
          <w:iCs/>
          <w:szCs w:val="24"/>
        </w:rPr>
      </w:pPr>
      <w:ins w:id="8027" w:author="Steff Guzmán" w:date="2023-03-24T15:41:00Z">
        <w:r w:rsidRPr="002B569F">
          <w:rPr>
            <w:rFonts w:cs="Times New Roman"/>
            <w:i/>
            <w:iCs/>
            <w:szCs w:val="24"/>
          </w:rPr>
          <w:t>Fuente: Elaboración propia.</w:t>
        </w:r>
      </w:ins>
    </w:p>
    <w:p w14:paraId="65BDF17D" w14:textId="0B61749E" w:rsidR="00440B06" w:rsidRPr="002B569F" w:rsidDel="00E45F01" w:rsidRDefault="00440B06" w:rsidP="002B569F">
      <w:pPr>
        <w:ind w:firstLine="708"/>
        <w:rPr>
          <w:ins w:id="8028" w:author="Camilo Andrés Díaz Gómez" w:date="2023-03-16T23:08:00Z"/>
          <w:del w:id="8029" w:author="Steff Guzmán" w:date="2023-03-23T19:50:00Z"/>
          <w:rFonts w:cs="Times New Roman"/>
          <w:szCs w:val="24"/>
        </w:rPr>
        <w:pPrChange w:id="8030" w:author="Camilo Andrés Díaz Gómez" w:date="2023-03-28T17:43:00Z">
          <w:pPr>
            <w:ind w:firstLine="708"/>
          </w:pPr>
        </w:pPrChange>
      </w:pPr>
    </w:p>
    <w:p w14:paraId="670267FB" w14:textId="34C38434" w:rsidR="00440B06" w:rsidRPr="002B569F" w:rsidDel="00E45F01" w:rsidRDefault="00440B06" w:rsidP="002B569F">
      <w:pPr>
        <w:rPr>
          <w:ins w:id="8031" w:author="Camilo Andrés Díaz Gómez" w:date="2023-03-16T23:09:00Z"/>
          <w:del w:id="8032" w:author="Steff Guzmán" w:date="2023-03-23T19:50:00Z"/>
          <w:rFonts w:cs="Times New Roman"/>
          <w:szCs w:val="24"/>
        </w:rPr>
        <w:pPrChange w:id="8033" w:author="Camilo Andrés Díaz Gómez" w:date="2023-03-28T17:43:00Z">
          <w:pPr>
            <w:ind w:firstLine="708"/>
          </w:pPr>
        </w:pPrChange>
      </w:pPr>
      <w:moveFromRangeStart w:id="8034" w:author="Steff Guzmán" w:date="2023-03-23T19:50:00Z" w:name="move130493446"/>
      <w:moveFrom w:id="8035" w:author="Steff Guzmán" w:date="2023-03-23T19:50:00Z">
        <w:ins w:id="8036"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8034"/>
    </w:p>
    <w:p w14:paraId="3B328AAC" w14:textId="4006517E" w:rsidR="00440B06" w:rsidRPr="002B569F" w:rsidRDefault="00440B06" w:rsidP="002B569F">
      <w:pPr>
        <w:ind w:firstLine="708"/>
        <w:rPr>
          <w:ins w:id="8037" w:author="Camilo Andrés Díaz Gómez" w:date="2023-03-16T23:09:00Z"/>
          <w:rFonts w:cs="Times New Roman"/>
          <w:szCs w:val="24"/>
        </w:rPr>
      </w:pPr>
    </w:p>
    <w:p w14:paraId="7555E225" w14:textId="30F1A790" w:rsidR="00440B06" w:rsidRPr="002B569F" w:rsidDel="00E45F01" w:rsidRDefault="00E45F01" w:rsidP="000D1684">
      <w:pPr>
        <w:ind w:left="708" w:firstLine="708"/>
        <w:rPr>
          <w:ins w:id="8038" w:author="Camilo Andrés Díaz Gómez" w:date="2023-03-16T23:09:00Z"/>
          <w:del w:id="8039" w:author="Steff Guzmán" w:date="2023-03-23T19:50:00Z"/>
          <w:rFonts w:cs="Times New Roman"/>
          <w:szCs w:val="24"/>
        </w:rPr>
        <w:pPrChange w:id="8040" w:author="Camilo Andrés Díaz Gómez" w:date="2023-03-28T17:59:00Z">
          <w:pPr>
            <w:ind w:firstLine="708"/>
          </w:pPr>
        </w:pPrChange>
      </w:pPr>
      <w:ins w:id="8041" w:author="Steff Guzmán" w:date="2023-03-23T19:51:00Z">
        <w:r w:rsidRPr="002B569F">
          <w:rPr>
            <w:rFonts w:cs="Times New Roman"/>
            <w:szCs w:val="24"/>
          </w:rPr>
          <w:lastRenderedPageBreak/>
          <w:t xml:space="preserve">El código de la Figura </w:t>
        </w:r>
      </w:ins>
      <w:ins w:id="8042" w:author="Steff Guzmán" w:date="2023-03-24T15:25:00Z">
        <w:r w:rsidR="00173BDD" w:rsidRPr="002B569F">
          <w:rPr>
            <w:rFonts w:cs="Times New Roman"/>
            <w:szCs w:val="24"/>
          </w:rPr>
          <w:t>13</w:t>
        </w:r>
      </w:ins>
      <w:ins w:id="8043" w:author="Steff Guzmán" w:date="2023-03-23T19:51:00Z">
        <w:r w:rsidRPr="002B569F">
          <w:rPr>
            <w:rFonts w:cs="Times New Roman"/>
            <w:szCs w:val="24"/>
          </w:rPr>
          <w:t xml:space="preserve"> </w:t>
        </w:r>
      </w:ins>
      <w:ins w:id="8044" w:author="Camilo Andrés Díaz Gómez" w:date="2023-03-16T23:09:00Z">
        <w:del w:id="8045" w:author="Steff Guzmán" w:date="2023-03-23T19:51:00Z">
          <w:r w:rsidR="00440B06" w:rsidRPr="002B569F" w:rsidDel="00E45F01">
            <w:rPr>
              <w:rFonts w:cs="Times New Roman"/>
              <w:szCs w:val="24"/>
            </w:rPr>
            <w:delText>Est</w:delText>
          </w:r>
        </w:del>
        <w:del w:id="8046" w:author="Steff Guzmán" w:date="2023-03-23T19:50:00Z">
          <w:r w:rsidR="00440B06" w:rsidRPr="002B569F" w:rsidDel="00E45F01">
            <w:rPr>
              <w:rFonts w:cs="Times New Roman"/>
              <w:szCs w:val="24"/>
            </w:rPr>
            <w:delText xml:space="preserve">e </w:delText>
          </w:r>
        </w:del>
        <w:del w:id="8047"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8048" w:author="Steff Guzmán" w:date="2023-03-24T16:47:00Z">
          <w:r w:rsidR="00440B06" w:rsidRPr="002B569F" w:rsidDel="00717998">
            <w:rPr>
              <w:rFonts w:cs="Times New Roman"/>
              <w:szCs w:val="24"/>
            </w:rPr>
            <w:delText>'</w:delText>
          </w:r>
        </w:del>
      </w:ins>
      <w:ins w:id="8049" w:author="Steff Guzmán" w:date="2023-03-24T16:47:00Z">
        <w:r w:rsidR="00717998" w:rsidRPr="002B569F">
          <w:rPr>
            <w:rFonts w:cs="Times New Roman"/>
            <w:szCs w:val="24"/>
          </w:rPr>
          <w:t>‘</w:t>
        </w:r>
      </w:ins>
      <w:ins w:id="8050" w:author="Camilo Andrés Díaz Gómez" w:date="2023-03-16T23:09:00Z">
        <w:r w:rsidR="00440B06" w:rsidRPr="002B569F">
          <w:rPr>
            <w:rFonts w:cs="Times New Roman"/>
            <w:szCs w:val="24"/>
          </w:rPr>
          <w:t>Temperatura</w:t>
        </w:r>
        <w:del w:id="8051" w:author="Steff Guzmán" w:date="2023-03-24T16:47:00Z">
          <w:r w:rsidR="00440B06" w:rsidRPr="002B569F" w:rsidDel="00717998">
            <w:rPr>
              <w:rFonts w:cs="Times New Roman"/>
              <w:szCs w:val="24"/>
            </w:rPr>
            <w:delText>'</w:delText>
          </w:r>
        </w:del>
      </w:ins>
      <w:ins w:id="8052" w:author="Steff Guzmán" w:date="2023-03-24T16:47:00Z">
        <w:r w:rsidR="00717998" w:rsidRPr="002B569F">
          <w:rPr>
            <w:rFonts w:cs="Times New Roman"/>
            <w:szCs w:val="24"/>
          </w:rPr>
          <w:t>’</w:t>
        </w:r>
      </w:ins>
      <w:ins w:id="8053" w:author="Camilo Andrés Díaz Gómez" w:date="2023-03-16T23:09:00Z">
        <w:r w:rsidR="00440B06" w:rsidRPr="002B569F">
          <w:rPr>
            <w:rFonts w:cs="Times New Roman"/>
            <w:szCs w:val="24"/>
          </w:rPr>
          <w:t>, y las ordena en orden descendente según el valor de correlación.</w:t>
        </w:r>
      </w:ins>
      <w:ins w:id="8054" w:author="Steff Guzmán" w:date="2023-03-23T19:50:00Z">
        <w:r w:rsidRPr="002B569F">
          <w:rPr>
            <w:rFonts w:cs="Times New Roman"/>
            <w:szCs w:val="24"/>
          </w:rPr>
          <w:t xml:space="preserve"> </w:t>
        </w:r>
      </w:ins>
    </w:p>
    <w:p w14:paraId="7AD19B27" w14:textId="77777777" w:rsidR="00440B06" w:rsidRPr="002B569F" w:rsidDel="00E45F01" w:rsidRDefault="00440B06" w:rsidP="000D1684">
      <w:pPr>
        <w:ind w:left="708" w:firstLine="708"/>
        <w:rPr>
          <w:ins w:id="8055" w:author="Camilo Andrés Díaz Gómez" w:date="2023-03-16T23:09:00Z"/>
          <w:del w:id="8056" w:author="Steff Guzmán" w:date="2023-03-23T19:50:00Z"/>
          <w:rFonts w:cs="Times New Roman"/>
          <w:szCs w:val="24"/>
        </w:rPr>
        <w:pPrChange w:id="8057" w:author="Camilo Andrés Díaz Gómez" w:date="2023-03-28T17:59:00Z">
          <w:pPr>
            <w:ind w:firstLine="708"/>
          </w:pPr>
        </w:pPrChange>
      </w:pPr>
    </w:p>
    <w:p w14:paraId="588EA0EB" w14:textId="0327896F" w:rsidR="00E45F01" w:rsidRDefault="00440B06" w:rsidP="000D1684">
      <w:pPr>
        <w:ind w:left="708" w:firstLine="708"/>
        <w:rPr>
          <w:ins w:id="8058" w:author="Camilo Andrés Díaz Gómez" w:date="2023-03-28T17:54:00Z"/>
          <w:rFonts w:cs="Times New Roman"/>
          <w:szCs w:val="24"/>
        </w:rPr>
        <w:pPrChange w:id="8059" w:author="Camilo Andrés Díaz Gómez" w:date="2023-03-28T17:59:00Z">
          <w:pPr>
            <w:ind w:left="1416" w:firstLine="708"/>
          </w:pPr>
        </w:pPrChange>
      </w:pPr>
      <w:ins w:id="8060" w:author="Camilo Andrés Díaz Gómez" w:date="2023-03-16T23:09:00Z">
        <w:r w:rsidRPr="002B569F">
          <w:rPr>
            <w:rFonts w:cs="Times New Roman"/>
            <w:szCs w:val="24"/>
          </w:rPr>
          <w:t>La primera línea de código</w:t>
        </w:r>
      </w:ins>
      <w:ins w:id="8061" w:author="Camilo Andrés Díaz Gómez" w:date="2023-03-16T23:10:00Z">
        <w:r w:rsidRPr="002B569F">
          <w:rPr>
            <w:rFonts w:cs="Times New Roman"/>
            <w:szCs w:val="24"/>
          </w:rPr>
          <w:t xml:space="preserve"> </w:t>
        </w:r>
      </w:ins>
      <w:ins w:id="8062" w:author="Camilo Andrés Díaz Gómez" w:date="2023-03-16T23:09:00Z">
        <w:r w:rsidRPr="002B569F">
          <w:rPr>
            <w:rFonts w:cs="Times New Roman"/>
            <w:szCs w:val="24"/>
          </w:rPr>
          <w:t xml:space="preserve">filtra las filas del DataFrame res que tienen el valor </w:t>
        </w:r>
        <w:del w:id="8063" w:author="Steff Guzmán" w:date="2023-03-24T16:47:00Z">
          <w:r w:rsidRPr="002B569F" w:rsidDel="00717998">
            <w:rPr>
              <w:rFonts w:cs="Times New Roman"/>
              <w:szCs w:val="24"/>
            </w:rPr>
            <w:delText>'</w:delText>
          </w:r>
        </w:del>
      </w:ins>
      <w:ins w:id="8064" w:author="Steff Guzmán" w:date="2023-03-24T16:47:00Z">
        <w:r w:rsidR="00717998" w:rsidRPr="002B569F">
          <w:rPr>
            <w:rFonts w:cs="Times New Roman"/>
            <w:szCs w:val="24"/>
          </w:rPr>
          <w:t>‘</w:t>
        </w:r>
      </w:ins>
      <w:ins w:id="8065" w:author="Camilo Andrés Díaz Gómez" w:date="2023-03-16T23:09:00Z">
        <w:r w:rsidRPr="002B569F">
          <w:rPr>
            <w:rFonts w:cs="Times New Roman"/>
            <w:szCs w:val="24"/>
          </w:rPr>
          <w:t>Temperatura</w:t>
        </w:r>
        <w:del w:id="8066" w:author="Steff Guzmán" w:date="2023-03-24T16:47:00Z">
          <w:r w:rsidRPr="002B569F" w:rsidDel="00717998">
            <w:rPr>
              <w:rFonts w:cs="Times New Roman"/>
              <w:szCs w:val="24"/>
            </w:rPr>
            <w:delText>'</w:delText>
          </w:r>
        </w:del>
      </w:ins>
      <w:ins w:id="8067" w:author="Steff Guzmán" w:date="2023-03-24T16:47:00Z">
        <w:r w:rsidR="00717998" w:rsidRPr="002B569F">
          <w:rPr>
            <w:rFonts w:cs="Times New Roman"/>
            <w:szCs w:val="24"/>
          </w:rPr>
          <w:t>’</w:t>
        </w:r>
      </w:ins>
      <w:ins w:id="8068" w:author="Camilo Andrés Díaz Gómez" w:date="2023-03-16T23:09:00Z">
        <w:r w:rsidRPr="002B569F">
          <w:rPr>
            <w:rFonts w:cs="Times New Roman"/>
            <w:szCs w:val="24"/>
          </w:rPr>
          <w:t xml:space="preserve"> en la columna </w:t>
        </w:r>
        <w:del w:id="8069" w:author="Steff Guzmán" w:date="2023-03-24T16:47:00Z">
          <w:r w:rsidRPr="002B569F" w:rsidDel="00717998">
            <w:rPr>
              <w:rFonts w:cs="Times New Roman"/>
              <w:szCs w:val="24"/>
            </w:rPr>
            <w:delText>'</w:delText>
          </w:r>
        </w:del>
      </w:ins>
      <w:ins w:id="8070" w:author="Steff Guzmán" w:date="2023-03-24T16:47:00Z">
        <w:r w:rsidR="00717998" w:rsidRPr="002B569F">
          <w:rPr>
            <w:rFonts w:cs="Times New Roman"/>
            <w:szCs w:val="24"/>
          </w:rPr>
          <w:t>‘</w:t>
        </w:r>
      </w:ins>
      <w:ins w:id="8071" w:author="Camilo Andrés Díaz Gómez" w:date="2023-03-16T23:09:00Z">
        <w:r w:rsidRPr="002B569F">
          <w:rPr>
            <w:rFonts w:cs="Times New Roman"/>
            <w:szCs w:val="24"/>
          </w:rPr>
          <w:t>v2</w:t>
        </w:r>
        <w:del w:id="8072" w:author="Steff Guzmán" w:date="2023-03-24T16:47:00Z">
          <w:r w:rsidRPr="002B569F" w:rsidDel="00717998">
            <w:rPr>
              <w:rFonts w:cs="Times New Roman"/>
              <w:szCs w:val="24"/>
            </w:rPr>
            <w:delText>'</w:delText>
          </w:r>
        </w:del>
      </w:ins>
      <w:ins w:id="8073" w:author="Steff Guzmán" w:date="2023-03-24T16:47:00Z">
        <w:r w:rsidR="00717998" w:rsidRPr="002B569F">
          <w:rPr>
            <w:rFonts w:cs="Times New Roman"/>
            <w:szCs w:val="24"/>
          </w:rPr>
          <w:t>’</w:t>
        </w:r>
      </w:ins>
      <w:ins w:id="8074" w:author="Camilo Andrés Díaz Gómez" w:date="2023-03-16T23:09:00Z">
        <w:r w:rsidRPr="002B569F">
          <w:rPr>
            <w:rFonts w:cs="Times New Roman"/>
            <w:szCs w:val="24"/>
          </w:rPr>
          <w:t xml:space="preserve">, es decir, filtra las variables que están altamente correlacionadas con la temperatura. Luego, se utiliza el método sort_values() para ordenar el DataFrame resultante en orden descendente según el valor de correlación, que está almacenado en la columna </w:t>
        </w:r>
        <w:del w:id="8075" w:author="Steff Guzmán" w:date="2023-03-24T16:47:00Z">
          <w:r w:rsidRPr="002B569F" w:rsidDel="00717998">
            <w:rPr>
              <w:rFonts w:cs="Times New Roman"/>
              <w:szCs w:val="24"/>
            </w:rPr>
            <w:delText>'</w:delText>
          </w:r>
        </w:del>
      </w:ins>
      <w:ins w:id="8076" w:author="Steff Guzmán" w:date="2023-03-24T16:47:00Z">
        <w:r w:rsidR="00717998" w:rsidRPr="002B569F">
          <w:rPr>
            <w:rFonts w:cs="Times New Roman"/>
            <w:szCs w:val="24"/>
          </w:rPr>
          <w:t>‘</w:t>
        </w:r>
      </w:ins>
      <w:ins w:id="8077" w:author="Camilo Andrés Díaz Gómez" w:date="2023-03-16T23:09:00Z">
        <w:r w:rsidRPr="002B569F">
          <w:rPr>
            <w:rFonts w:cs="Times New Roman"/>
            <w:szCs w:val="24"/>
          </w:rPr>
          <w:t>R2</w:t>
        </w:r>
        <w:del w:id="8078" w:author="Steff Guzmán" w:date="2023-03-24T16:47:00Z">
          <w:r w:rsidRPr="002B569F" w:rsidDel="00717998">
            <w:rPr>
              <w:rFonts w:cs="Times New Roman"/>
              <w:szCs w:val="24"/>
            </w:rPr>
            <w:delText>'</w:delText>
          </w:r>
        </w:del>
      </w:ins>
      <w:ins w:id="8079" w:author="Steff Guzmán" w:date="2023-03-24T16:47:00Z">
        <w:r w:rsidR="00717998" w:rsidRPr="002B569F">
          <w:rPr>
            <w:rFonts w:cs="Times New Roman"/>
            <w:szCs w:val="24"/>
          </w:rPr>
          <w:t>’</w:t>
        </w:r>
      </w:ins>
      <w:ins w:id="8080" w:author="Steff Guzmán" w:date="2023-03-23T19:52:00Z">
        <w:r w:rsidR="00E45F01" w:rsidRPr="002B569F">
          <w:rPr>
            <w:rFonts w:cs="Times New Roman"/>
            <w:szCs w:val="24"/>
          </w:rPr>
          <w:t xml:space="preserve">. </w:t>
        </w:r>
      </w:ins>
      <w:ins w:id="8081" w:author="Camilo Andrés Díaz Gómez" w:date="2023-03-16T23:09:00Z">
        <w:del w:id="8082" w:author="Steff Guzmán" w:date="2023-03-23T19:50:00Z">
          <w:r w:rsidRPr="002B569F" w:rsidDel="00E45F01">
            <w:rPr>
              <w:rFonts w:cs="Times New Roman"/>
              <w:szCs w:val="24"/>
            </w:rPr>
            <w:delText>.</w:delText>
          </w:r>
        </w:del>
      </w:ins>
    </w:p>
    <w:p w14:paraId="1ED00EED" w14:textId="77777777" w:rsidR="000D1684" w:rsidRPr="002B569F" w:rsidRDefault="000D1684" w:rsidP="000D1684">
      <w:pPr>
        <w:ind w:left="1416" w:firstLine="708"/>
        <w:rPr>
          <w:ins w:id="8083" w:author="Steff Guzmán" w:date="2023-03-23T19:52:00Z"/>
          <w:rFonts w:cs="Times New Roman"/>
          <w:szCs w:val="24"/>
        </w:rPr>
        <w:pPrChange w:id="8084" w:author="Camilo Andrés Díaz Gómez" w:date="2023-03-28T17:54:00Z">
          <w:pPr>
            <w:ind w:left="708" w:firstLine="708"/>
          </w:pPr>
        </w:pPrChange>
      </w:pPr>
    </w:p>
    <w:p w14:paraId="40A0ABA0" w14:textId="2D9A16FB" w:rsidR="00E45F01" w:rsidRPr="002B569F" w:rsidRDefault="00E45F01" w:rsidP="00507115">
      <w:pPr>
        <w:ind w:left="708" w:firstLine="708"/>
        <w:rPr>
          <w:moveTo w:id="8085" w:author="Steff Guzmán" w:date="2023-03-23T19:52:00Z"/>
          <w:rFonts w:cs="Times New Roman"/>
          <w:szCs w:val="24"/>
        </w:rPr>
      </w:pPr>
      <w:moveToRangeStart w:id="8086" w:author="Steff Guzmán" w:date="2023-03-23T19:52:00Z" w:name="move130493551"/>
      <w:moveTo w:id="8087" w:author="Steff Guzmán" w:date="2023-03-23T19:52:00Z">
        <w:r w:rsidRPr="002B569F">
          <w:rPr>
            <w:rFonts w:cs="Times New Roman"/>
            <w:szCs w:val="24"/>
          </w:rPr>
          <w:t>El resultado es un DataFrame llama</w:t>
        </w:r>
        <w:del w:id="8088" w:author="Steff Guzmán" w:date="2023-03-24T16:47:00Z">
          <w:r w:rsidRPr="002B569F" w:rsidDel="00717998">
            <w:rPr>
              <w:rFonts w:cs="Times New Roman"/>
              <w:szCs w:val="24"/>
            </w:rPr>
            <w:delText>d</w:delText>
          </w:r>
        </w:del>
      </w:moveTo>
      <w:ins w:id="8089" w:author="Steff Guzmán" w:date="2023-03-24T16:47:00Z">
        <w:r w:rsidR="00717998" w:rsidRPr="002B569F">
          <w:rPr>
            <w:rFonts w:cs="Times New Roman"/>
            <w:szCs w:val="24"/>
          </w:rPr>
          <w:t>‘</w:t>
        </w:r>
      </w:ins>
      <w:moveTo w:id="8090" w:author="Steff Guzmán" w:date="2023-03-23T19:52:00Z">
        <w:r w:rsidRPr="002B569F">
          <w:rPr>
            <w:rFonts w:cs="Times New Roman"/>
            <w:szCs w:val="24"/>
          </w:rPr>
          <w:t xml:space="preserve">o </w:t>
        </w:r>
        <w:del w:id="8091" w:author="Steff Guzmán" w:date="2023-03-24T16:47:00Z">
          <w:r w:rsidRPr="002B569F" w:rsidDel="00717998">
            <w:rPr>
              <w:rFonts w:cs="Times New Roman"/>
              <w:szCs w:val="24"/>
            </w:rPr>
            <w:delText>r</w:delText>
          </w:r>
        </w:del>
      </w:moveTo>
      <w:ins w:id="8092" w:author="Steff Guzmán" w:date="2023-03-24T16:47:00Z">
        <w:r w:rsidR="00717998" w:rsidRPr="002B569F">
          <w:rPr>
            <w:rFonts w:cs="Times New Roman"/>
            <w:szCs w:val="24"/>
          </w:rPr>
          <w:t>’</w:t>
        </w:r>
      </w:ins>
      <w:moveTo w:id="8093" w:author="Steff Guzmán" w:date="2023-03-23T19:52:00Z">
        <w:r w:rsidRPr="002B569F">
          <w:rPr>
            <w:rFonts w:cs="Times New Roman"/>
            <w:szCs w:val="24"/>
          </w:rPr>
          <w:t>es_target_ordered que contiene información sobre las variables del DataFrame original que tienen alta correlación con la temperatura, ordenadas por el valor de correlación.</w:t>
        </w:r>
      </w:moveTo>
    </w:p>
    <w:moveToRangeEnd w:id="8086"/>
    <w:p w14:paraId="2155A248" w14:textId="5C17B44F" w:rsidR="00E45F01" w:rsidRPr="002B569F" w:rsidRDefault="00E45F01" w:rsidP="002B569F">
      <w:pPr>
        <w:ind w:left="708" w:firstLine="708"/>
        <w:rPr>
          <w:ins w:id="8094" w:author="Steff Guzmán" w:date="2023-03-23T19:50:00Z"/>
          <w:rFonts w:cs="Times New Roman"/>
          <w:szCs w:val="24"/>
        </w:rPr>
      </w:pPr>
    </w:p>
    <w:p w14:paraId="146D2B05" w14:textId="7C887F29" w:rsidR="00E45F01" w:rsidRPr="002B569F" w:rsidDel="00C038A4" w:rsidRDefault="00842F9D" w:rsidP="002B569F">
      <w:pPr>
        <w:pStyle w:val="Descripcin"/>
        <w:spacing w:line="360" w:lineRule="auto"/>
        <w:rPr>
          <w:ins w:id="8095" w:author="Steff Guzmán" w:date="2023-03-24T16:47:00Z"/>
          <w:del w:id="8096" w:author="Camilo Andrés Díaz Gómez" w:date="2023-03-28T15:16:00Z"/>
          <w:rFonts w:cs="Times New Roman"/>
          <w:szCs w:val="24"/>
        </w:rPr>
        <w:pPrChange w:id="8097" w:author="Camilo Andrés Díaz Gómez" w:date="2023-03-28T17:43:00Z">
          <w:pPr>
            <w:pStyle w:val="Descripcin"/>
          </w:pPr>
        </w:pPrChange>
      </w:pPr>
      <w:bookmarkStart w:id="8098" w:name="_Toc130919848"/>
      <w:ins w:id="809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00" w:author="Steff Guzmán" w:date="2023-03-24T15:14:00Z">
        <w:r w:rsidRPr="002B569F">
          <w:rPr>
            <w:rFonts w:cs="Times New Roman"/>
            <w:noProof/>
            <w:szCs w:val="24"/>
          </w:rPr>
          <w:t>13</w:t>
        </w:r>
      </w:ins>
      <w:ins w:id="8101" w:author="Steff Guzmán" w:date="2023-03-24T15:10:00Z">
        <w:r w:rsidRPr="002B569F">
          <w:rPr>
            <w:rFonts w:cs="Times New Roman"/>
            <w:szCs w:val="24"/>
          </w:rPr>
          <w:fldChar w:fldCharType="end"/>
        </w:r>
      </w:ins>
      <w:ins w:id="8102" w:author="JHONATAN MAURICIO VILLARREAL CORREDOR" w:date="2023-03-24T17:42:00Z">
        <w:r w:rsidR="00871796" w:rsidRPr="002B569F">
          <w:rPr>
            <w:rFonts w:cs="Times New Roman"/>
            <w:szCs w:val="24"/>
          </w:rPr>
          <w:t xml:space="preserve"> </w:t>
        </w:r>
        <w:r w:rsidR="00871796" w:rsidRPr="002B569F">
          <w:rPr>
            <w:rFonts w:cs="Times New Roman"/>
            <w:b w:val="0"/>
            <w:bCs/>
            <w:i/>
            <w:iCs w:val="0"/>
            <w:szCs w:val="24"/>
            <w:rPrChange w:id="8103" w:author="Camilo Andrés Díaz Gómez" w:date="2023-03-28T17:42:00Z">
              <w:rPr>
                <w:rFonts w:cs="Times New Roman"/>
                <w:szCs w:val="24"/>
              </w:rPr>
            </w:rPrChange>
          </w:rPr>
          <w:t>Filtración de variables de alta correlación</w:t>
        </w:r>
        <w:bookmarkEnd w:id="8098"/>
        <w:r w:rsidR="00871796" w:rsidRPr="002B569F">
          <w:rPr>
            <w:rFonts w:cs="Times New Roman"/>
            <w:szCs w:val="24"/>
          </w:rPr>
          <w:t xml:space="preserve"> </w:t>
        </w:r>
      </w:ins>
    </w:p>
    <w:p w14:paraId="1EF830C7" w14:textId="77777777" w:rsidR="00717998" w:rsidRPr="002B569F" w:rsidRDefault="00717998" w:rsidP="002B569F">
      <w:pPr>
        <w:pStyle w:val="Descripcin"/>
        <w:spacing w:line="360" w:lineRule="auto"/>
        <w:rPr>
          <w:ins w:id="8104" w:author="Camilo Andrés Díaz Gómez" w:date="2023-03-16T23:09:00Z"/>
          <w:rFonts w:cs="Times New Roman"/>
        </w:rPr>
        <w:pPrChange w:id="8105" w:author="Camilo Andrés Díaz Gómez" w:date="2023-03-28T17:43:00Z">
          <w:pPr>
            <w:ind w:firstLine="708"/>
          </w:pPr>
        </w:pPrChange>
      </w:pPr>
    </w:p>
    <w:p w14:paraId="452A5141" w14:textId="77777777" w:rsidR="00C038A4" w:rsidRPr="002B569F" w:rsidRDefault="00C038A4" w:rsidP="002B569F">
      <w:pPr>
        <w:ind w:firstLine="708"/>
        <w:rPr>
          <w:ins w:id="8106" w:author="Camilo Andrés Díaz Gómez" w:date="2023-03-28T15:20:00Z"/>
          <w:rFonts w:cs="Times New Roman"/>
          <w:szCs w:val="24"/>
        </w:rPr>
      </w:pPr>
    </w:p>
    <w:p w14:paraId="0C5663AE" w14:textId="1BD7E9A0" w:rsidR="00440B06" w:rsidRPr="002B569F" w:rsidRDefault="00E45F01" w:rsidP="002B569F">
      <w:pPr>
        <w:ind w:firstLine="708"/>
        <w:rPr>
          <w:ins w:id="8107" w:author="Camilo Andrés Díaz Gómez" w:date="2023-03-16T23:09:00Z"/>
          <w:rFonts w:cs="Times New Roman"/>
          <w:szCs w:val="24"/>
        </w:rPr>
      </w:pPr>
      <w:moveToRangeStart w:id="8108" w:author="Steff Guzmán" w:date="2023-03-23T19:50:00Z" w:name="move130493446"/>
      <w:moveTo w:id="8109"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8108"/>
    </w:p>
    <w:p w14:paraId="72CFC68E" w14:textId="77777777" w:rsidR="00C038A4" w:rsidRPr="002B569F" w:rsidRDefault="00C038A4" w:rsidP="002B569F">
      <w:pPr>
        <w:jc w:val="left"/>
        <w:rPr>
          <w:ins w:id="8110" w:author="Camilo Andrés Díaz Gómez" w:date="2023-03-28T15:20:00Z"/>
          <w:rFonts w:cs="Times New Roman"/>
          <w:i/>
          <w:iCs/>
          <w:szCs w:val="24"/>
        </w:rPr>
      </w:pPr>
    </w:p>
    <w:p w14:paraId="76260869" w14:textId="592B7261" w:rsidR="00B1585C" w:rsidRPr="002B569F" w:rsidRDefault="00B1585C" w:rsidP="002B569F">
      <w:pPr>
        <w:jc w:val="left"/>
        <w:rPr>
          <w:ins w:id="8111" w:author="Steff Guzmán" w:date="2023-03-24T15:41:00Z"/>
          <w:rFonts w:cs="Times New Roman"/>
          <w:i/>
          <w:iCs/>
          <w:szCs w:val="24"/>
        </w:rPr>
      </w:pPr>
      <w:ins w:id="8112" w:author="Steff Guzmán" w:date="2023-03-24T15:41:00Z">
        <w:r w:rsidRPr="002B569F">
          <w:rPr>
            <w:rFonts w:cs="Times New Roman"/>
            <w:i/>
            <w:iCs/>
            <w:szCs w:val="24"/>
          </w:rPr>
          <w:t>Fuente: Elaboración propia.</w:t>
        </w:r>
      </w:ins>
    </w:p>
    <w:p w14:paraId="4D7113EF" w14:textId="51312FF2" w:rsidR="00440B06" w:rsidRPr="002B569F" w:rsidDel="00E45F01" w:rsidRDefault="00440B06" w:rsidP="002B569F">
      <w:pPr>
        <w:ind w:left="708" w:firstLine="708"/>
        <w:rPr>
          <w:ins w:id="8113" w:author="Camilo Andrés Díaz Gómez" w:date="2023-03-16T23:08:00Z"/>
          <w:moveFrom w:id="8114" w:author="Steff Guzmán" w:date="2023-03-23T19:52:00Z"/>
          <w:rFonts w:cs="Times New Roman"/>
          <w:szCs w:val="24"/>
        </w:rPr>
        <w:pPrChange w:id="8115" w:author="Camilo Andrés Díaz Gómez" w:date="2023-03-28T17:43:00Z">
          <w:pPr>
            <w:ind w:firstLine="708"/>
          </w:pPr>
        </w:pPrChange>
      </w:pPr>
      <w:moveFromRangeStart w:id="8116" w:author="Steff Guzmán" w:date="2023-03-23T19:52:00Z" w:name="move130493551"/>
      <w:moveFrom w:id="8117" w:author="Steff Guzmán" w:date="2023-03-23T19:52:00Z">
        <w:ins w:id="8118"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8116"/>
    <w:p w14:paraId="2B437170" w14:textId="3B8FFC1C" w:rsidR="00440B06" w:rsidRPr="002B569F" w:rsidDel="00E45F01" w:rsidRDefault="00440B06" w:rsidP="002B569F">
      <w:pPr>
        <w:ind w:firstLine="708"/>
        <w:rPr>
          <w:ins w:id="8119" w:author="Camilo Andrés Díaz Gómez" w:date="2023-03-16T23:08:00Z"/>
          <w:del w:id="8120" w:author="Steff Guzmán" w:date="2023-03-23T19:55:00Z"/>
          <w:rFonts w:cs="Times New Roman"/>
          <w:szCs w:val="24"/>
        </w:rPr>
        <w:pPrChange w:id="8121" w:author="Camilo Andrés Díaz Gómez" w:date="2023-03-28T17:43:00Z">
          <w:pPr>
            <w:ind w:firstLine="708"/>
          </w:pPr>
        </w:pPrChange>
      </w:pPr>
    </w:p>
    <w:p w14:paraId="1DC79F95" w14:textId="498B2D2F" w:rsidR="00440B06" w:rsidRPr="002B569F" w:rsidDel="00E45F01" w:rsidRDefault="00440B06" w:rsidP="002B569F">
      <w:pPr>
        <w:rPr>
          <w:ins w:id="8122" w:author="Camilo Andrés Díaz Gómez" w:date="2023-03-16T23:08:00Z"/>
          <w:del w:id="8123" w:author="Steff Guzmán" w:date="2023-03-23T19:55:00Z"/>
          <w:rFonts w:cs="Times New Roman"/>
          <w:szCs w:val="24"/>
        </w:rPr>
        <w:pPrChange w:id="8124" w:author="Camilo Andrés Díaz Gómez" w:date="2023-03-28T17:43:00Z">
          <w:pPr>
            <w:ind w:firstLine="708"/>
          </w:pPr>
        </w:pPrChange>
      </w:pPr>
      <w:ins w:id="8125" w:author="Camilo Andrés Díaz Gómez" w:date="2023-03-16T23:10:00Z">
        <w:del w:id="8126"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rsidP="002B569F">
      <w:pPr>
        <w:rPr>
          <w:ins w:id="8127" w:author="Camilo Andrés Díaz Gómez" w:date="2023-03-16T23:08:00Z"/>
          <w:rFonts w:cs="Times New Roman"/>
          <w:szCs w:val="24"/>
        </w:rPr>
        <w:pPrChange w:id="8128" w:author="Camilo Andrés Díaz Gómez" w:date="2023-03-28T17:43:00Z">
          <w:pPr>
            <w:ind w:firstLine="708"/>
          </w:pPr>
        </w:pPrChange>
      </w:pPr>
    </w:p>
    <w:p w14:paraId="183CCADE" w14:textId="507ED162" w:rsidR="00440B06" w:rsidRPr="002B569F" w:rsidRDefault="00440B06" w:rsidP="00507115">
      <w:pPr>
        <w:ind w:left="708" w:firstLine="708"/>
        <w:rPr>
          <w:ins w:id="8129" w:author="Steff Guzmán" w:date="2023-03-24T16:47:00Z"/>
          <w:rFonts w:cs="Times New Roman"/>
          <w:szCs w:val="24"/>
        </w:rPr>
      </w:pPr>
      <w:ins w:id="8130" w:author="Camilo Andrés Díaz Gómez" w:date="2023-03-16T23:11:00Z">
        <w:r w:rsidRPr="002B569F">
          <w:rPr>
            <w:rFonts w:cs="Times New Roman"/>
            <w:szCs w:val="24"/>
          </w:rPr>
          <w:t xml:space="preserve">Estas líneas </w:t>
        </w:r>
      </w:ins>
      <w:ins w:id="8131" w:author="Steff Guzmán" w:date="2023-03-23T19:56:00Z">
        <w:r w:rsidR="00E45F01" w:rsidRPr="002B569F">
          <w:rPr>
            <w:rFonts w:cs="Times New Roman"/>
            <w:szCs w:val="24"/>
          </w:rPr>
          <w:t xml:space="preserve">en el </w:t>
        </w:r>
      </w:ins>
      <w:ins w:id="8132" w:author="Camilo Andrés Díaz Gómez" w:date="2023-03-16T23:11:00Z">
        <w:del w:id="8133"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8134" w:author="Steff Guzmán" w:date="2023-03-23T19:56:00Z">
        <w:r w:rsidR="00E45F01" w:rsidRPr="002B569F">
          <w:rPr>
            <w:rFonts w:cs="Times New Roman"/>
            <w:szCs w:val="24"/>
          </w:rPr>
          <w:t>de l</w:t>
        </w:r>
      </w:ins>
      <w:ins w:id="8135" w:author="Steff Guzmán" w:date="2023-03-23T19:57:00Z">
        <w:r w:rsidR="00E45F01" w:rsidRPr="002B569F">
          <w:rPr>
            <w:rFonts w:cs="Times New Roman"/>
            <w:szCs w:val="24"/>
          </w:rPr>
          <w:t xml:space="preserve">a </w:t>
        </w:r>
      </w:ins>
      <w:ins w:id="8136" w:author="Camilo Andrés Díaz Gómez" w:date="2023-03-16T23:11:00Z">
        <w:r w:rsidRPr="002B569F">
          <w:rPr>
            <w:rFonts w:cs="Times New Roman"/>
            <w:szCs w:val="24"/>
          </w:rPr>
          <w:t>fi</w:t>
        </w:r>
      </w:ins>
      <w:ins w:id="8137" w:author="Steff Guzmán" w:date="2023-03-23T19:57:00Z">
        <w:r w:rsidR="00E45F01" w:rsidRPr="002B569F">
          <w:rPr>
            <w:rFonts w:cs="Times New Roman"/>
            <w:szCs w:val="24"/>
          </w:rPr>
          <w:t>gura</w:t>
        </w:r>
      </w:ins>
      <w:ins w:id="8138" w:author="Steff Guzmán" w:date="2023-03-24T15:26:00Z">
        <w:r w:rsidR="00173BDD" w:rsidRPr="002B569F">
          <w:rPr>
            <w:rFonts w:cs="Times New Roman"/>
            <w:szCs w:val="24"/>
          </w:rPr>
          <w:t xml:space="preserve"> 14</w:t>
        </w:r>
      </w:ins>
      <w:ins w:id="8139" w:author="Steff Guzmán" w:date="2023-03-23T19:57:00Z">
        <w:r w:rsidR="004441E7" w:rsidRPr="002B569F">
          <w:rPr>
            <w:rFonts w:cs="Times New Roman"/>
            <w:szCs w:val="24"/>
          </w:rPr>
          <w:t xml:space="preserve">, </w:t>
        </w:r>
        <w:r w:rsidR="00E45F01" w:rsidRPr="002B569F">
          <w:rPr>
            <w:rFonts w:cs="Times New Roman"/>
            <w:szCs w:val="24"/>
          </w:rPr>
          <w:t xml:space="preserve"> </w:t>
        </w:r>
        <w:r w:rsidR="004441E7" w:rsidRPr="002B569F">
          <w:rPr>
            <w:rFonts w:cs="Times New Roman"/>
            <w:szCs w:val="24"/>
          </w:rPr>
          <w:t>fi</w:t>
        </w:r>
      </w:ins>
      <w:ins w:id="8140" w:author="Camilo Andrés Díaz Gómez" w:date="2023-03-16T23:11:00Z">
        <w:r w:rsidRPr="002B569F">
          <w:rPr>
            <w:rFonts w:cs="Times New Roman"/>
            <w:szCs w:val="24"/>
          </w:rPr>
          <w:t>ltran las variables del DataFrame res que tienen una alta correlación con la variable objetivo</w:t>
        </w:r>
      </w:ins>
      <w:ins w:id="8141" w:author="Camilo Andrés Díaz Gómez" w:date="2023-03-20T11:56:00Z">
        <w:r w:rsidR="00D66BB6" w:rsidRPr="002B569F">
          <w:rPr>
            <w:rFonts w:cs="Times New Roman"/>
            <w:szCs w:val="24"/>
          </w:rPr>
          <w:t>, en este caso, ‘</w:t>
        </w:r>
      </w:ins>
      <w:ins w:id="8142" w:author="Camilo Andrés Díaz Gómez" w:date="2023-03-16T23:11:00Z">
        <w:r w:rsidRPr="002B569F">
          <w:rPr>
            <w:rFonts w:cs="Times New Roman"/>
            <w:szCs w:val="24"/>
          </w:rPr>
          <w:t>Temperatura</w:t>
        </w:r>
      </w:ins>
      <w:ins w:id="8143" w:author="Camilo Andrés Díaz Gómez" w:date="2023-03-20T11:56:00Z">
        <w:r w:rsidR="00D66BB6" w:rsidRPr="002B569F">
          <w:rPr>
            <w:rFonts w:cs="Times New Roman"/>
            <w:szCs w:val="24"/>
          </w:rPr>
          <w:t>’</w:t>
        </w:r>
      </w:ins>
      <w:ins w:id="8144"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8145" w:author="Steff Guzmán" w:date="2023-03-24T15:11:00Z"/>
          <w:rFonts w:cs="Times New Roman"/>
          <w:szCs w:val="24"/>
        </w:rPr>
      </w:pPr>
    </w:p>
    <w:p w14:paraId="04DE65F9" w14:textId="026D97C7" w:rsidR="00871796" w:rsidRPr="002B569F" w:rsidRDefault="00842F9D" w:rsidP="002B569F">
      <w:pPr>
        <w:pStyle w:val="Descripcin"/>
        <w:spacing w:line="360" w:lineRule="auto"/>
        <w:rPr>
          <w:ins w:id="8146" w:author="Steff Guzmán" w:date="2023-03-24T16:47:00Z"/>
          <w:rFonts w:cs="Times New Roman"/>
          <w:szCs w:val="24"/>
        </w:rPr>
        <w:pPrChange w:id="8147" w:author="Camilo Andrés Díaz Gómez" w:date="2023-03-28T17:43:00Z">
          <w:pPr>
            <w:pStyle w:val="Descripcin"/>
          </w:pPr>
        </w:pPrChange>
      </w:pPr>
      <w:bookmarkStart w:id="8148" w:name="_Toc130919849"/>
      <w:ins w:id="814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50" w:author="Steff Guzmán" w:date="2023-03-24T15:14:00Z">
        <w:r w:rsidRPr="002B569F">
          <w:rPr>
            <w:rFonts w:cs="Times New Roman"/>
            <w:noProof/>
            <w:szCs w:val="24"/>
          </w:rPr>
          <w:t>14</w:t>
        </w:r>
      </w:ins>
      <w:ins w:id="8151" w:author="Steff Guzmán" w:date="2023-03-24T15:11:00Z">
        <w:r w:rsidRPr="002B569F">
          <w:rPr>
            <w:rFonts w:cs="Times New Roman"/>
            <w:szCs w:val="24"/>
          </w:rPr>
          <w:fldChar w:fldCharType="end"/>
        </w:r>
      </w:ins>
      <w:ins w:id="8152" w:author="JHONATAN MAURICIO VILLARREAL CORREDOR" w:date="2023-03-24T17:42:00Z">
        <w:r w:rsidR="00871796" w:rsidRPr="002B569F">
          <w:rPr>
            <w:rFonts w:cs="Times New Roman"/>
            <w:szCs w:val="24"/>
          </w:rPr>
          <w:t xml:space="preserve"> </w:t>
        </w:r>
      </w:ins>
      <w:ins w:id="8153" w:author="JHONATAN MAURICIO VILLARREAL CORREDOR" w:date="2023-03-24T17:43:00Z">
        <w:r w:rsidR="00871796" w:rsidRPr="002B569F">
          <w:rPr>
            <w:rFonts w:cs="Times New Roman"/>
            <w:b w:val="0"/>
            <w:bCs/>
            <w:i/>
            <w:iCs w:val="0"/>
            <w:szCs w:val="24"/>
            <w:rPrChange w:id="8154" w:author="Camilo Andrés Díaz Gómez" w:date="2023-03-28T17:42:00Z">
              <w:rPr>
                <w:rFonts w:cs="Times New Roman"/>
                <w:szCs w:val="24"/>
              </w:rPr>
            </w:rPrChange>
          </w:rPr>
          <w:t>Variables</w:t>
        </w:r>
      </w:ins>
      <w:ins w:id="8155" w:author="JHONATAN MAURICIO VILLARREAL CORREDOR" w:date="2023-03-24T17:42:00Z">
        <w:r w:rsidR="00871796" w:rsidRPr="002B569F">
          <w:rPr>
            <w:rFonts w:cs="Times New Roman"/>
            <w:b w:val="0"/>
            <w:bCs/>
            <w:i/>
            <w:iCs w:val="0"/>
            <w:szCs w:val="24"/>
            <w:rPrChange w:id="8156" w:author="Camilo Andrés Díaz Gómez" w:date="2023-03-28T17:42:00Z">
              <w:rPr>
                <w:rFonts w:cs="Times New Roman"/>
                <w:szCs w:val="24"/>
              </w:rPr>
            </w:rPrChange>
          </w:rPr>
          <w:t xml:space="preserve"> con </w:t>
        </w:r>
      </w:ins>
      <w:ins w:id="8157" w:author="JHONATAN MAURICIO VILLARREAL CORREDOR" w:date="2023-03-24T17:43:00Z">
        <w:r w:rsidR="00871796" w:rsidRPr="002B569F">
          <w:rPr>
            <w:rFonts w:cs="Times New Roman"/>
            <w:b w:val="0"/>
            <w:bCs/>
            <w:i/>
            <w:iCs w:val="0"/>
            <w:szCs w:val="24"/>
            <w:rPrChange w:id="8158" w:author="Camilo Andrés Díaz Gómez" w:date="2023-03-28T17:42:00Z">
              <w:rPr>
                <w:rFonts w:cs="Times New Roman"/>
                <w:szCs w:val="24"/>
              </w:rPr>
            </w:rPrChange>
          </w:rPr>
          <w:t>más</w:t>
        </w:r>
      </w:ins>
      <w:ins w:id="8159" w:author="JHONATAN MAURICIO VILLARREAL CORREDOR" w:date="2023-03-24T17:42:00Z">
        <w:r w:rsidR="00871796" w:rsidRPr="002B569F">
          <w:rPr>
            <w:rFonts w:cs="Times New Roman"/>
            <w:b w:val="0"/>
            <w:bCs/>
            <w:i/>
            <w:iCs w:val="0"/>
            <w:szCs w:val="24"/>
            <w:rPrChange w:id="8160" w:author="Camilo Andrés Díaz Gómez" w:date="2023-03-28T17:42:00Z">
              <w:rPr>
                <w:rFonts w:cs="Times New Roman"/>
                <w:szCs w:val="24"/>
              </w:rPr>
            </w:rPrChange>
          </w:rPr>
          <w:t xml:space="preserve"> relación</w:t>
        </w:r>
        <w:bookmarkEnd w:id="8148"/>
        <w:r w:rsidR="00871796" w:rsidRPr="002B569F">
          <w:rPr>
            <w:rFonts w:cs="Times New Roman"/>
            <w:szCs w:val="24"/>
          </w:rPr>
          <w:t xml:space="preserve"> </w:t>
        </w:r>
      </w:ins>
    </w:p>
    <w:p w14:paraId="3142FB54" w14:textId="77777777" w:rsidR="00717998" w:rsidRPr="002B569F" w:rsidRDefault="00717998" w:rsidP="002B569F">
      <w:pPr>
        <w:rPr>
          <w:ins w:id="8161" w:author="Steff Guzmán" w:date="2023-03-23T19:55:00Z"/>
          <w:rFonts w:cs="Times New Roman"/>
        </w:rPr>
        <w:pPrChange w:id="8162" w:author="Camilo Andrés Díaz Gómez" w:date="2023-03-28T17:43:00Z">
          <w:pPr>
            <w:ind w:left="708" w:firstLine="708"/>
          </w:pPr>
        </w:pPrChange>
      </w:pPr>
    </w:p>
    <w:p w14:paraId="4024779F" w14:textId="657F9099" w:rsidR="00E45F01" w:rsidRPr="002B569F" w:rsidRDefault="00E45F01" w:rsidP="002B569F">
      <w:pPr>
        <w:ind w:left="708" w:firstLine="708"/>
        <w:rPr>
          <w:ins w:id="8163" w:author="Camilo Andrés Díaz Gómez" w:date="2023-03-16T23:11:00Z"/>
          <w:rFonts w:cs="Times New Roman"/>
          <w:szCs w:val="24"/>
        </w:rPr>
        <w:pPrChange w:id="8164" w:author="Camilo Andrés Díaz Gómez" w:date="2023-03-28T17:43:00Z">
          <w:pPr>
            <w:ind w:firstLine="708"/>
          </w:pPr>
        </w:pPrChange>
      </w:pPr>
      <w:ins w:id="8165"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8166" w:author="Camilo Andrés Díaz Gómez" w:date="2023-03-28T15:20:00Z"/>
          <w:rFonts w:cs="Times New Roman"/>
          <w:i/>
          <w:iCs/>
          <w:szCs w:val="24"/>
        </w:rPr>
      </w:pPr>
    </w:p>
    <w:p w14:paraId="1606D3C6" w14:textId="0774DB42" w:rsidR="00B1585C" w:rsidRPr="002B569F" w:rsidRDefault="00B1585C" w:rsidP="002B569F">
      <w:pPr>
        <w:jc w:val="left"/>
        <w:rPr>
          <w:ins w:id="8167" w:author="Steff Guzmán" w:date="2023-03-24T15:41:00Z"/>
          <w:rFonts w:cs="Times New Roman"/>
          <w:i/>
          <w:iCs/>
          <w:szCs w:val="24"/>
        </w:rPr>
      </w:pPr>
      <w:ins w:id="8168" w:author="Steff Guzmán" w:date="2023-03-24T15:41:00Z">
        <w:r w:rsidRPr="002B569F">
          <w:rPr>
            <w:rFonts w:cs="Times New Roman"/>
            <w:i/>
            <w:iCs/>
            <w:szCs w:val="24"/>
          </w:rPr>
          <w:t>Fuente: Elaboración propia.</w:t>
        </w:r>
      </w:ins>
    </w:p>
    <w:p w14:paraId="593DAAF7" w14:textId="25CF0D61" w:rsidR="00440B06" w:rsidRPr="002B569F" w:rsidDel="004441E7" w:rsidRDefault="00440B06" w:rsidP="002B569F">
      <w:pPr>
        <w:ind w:firstLine="708"/>
        <w:rPr>
          <w:ins w:id="8169" w:author="Camilo Andrés Díaz Gómez" w:date="2023-03-16T23:11:00Z"/>
          <w:del w:id="8170" w:author="Steff Guzmán" w:date="2023-03-23T19:57:00Z"/>
          <w:rFonts w:cs="Times New Roman"/>
          <w:szCs w:val="24"/>
        </w:rPr>
        <w:pPrChange w:id="8171" w:author="Camilo Andrés Díaz Gómez" w:date="2023-03-28T17:43:00Z">
          <w:pPr>
            <w:ind w:firstLine="708"/>
          </w:pPr>
        </w:pPrChange>
      </w:pPr>
    </w:p>
    <w:p w14:paraId="38104864" w14:textId="13410707" w:rsidR="00440B06" w:rsidRPr="002B569F" w:rsidDel="004441E7" w:rsidRDefault="00440B06" w:rsidP="002B569F">
      <w:pPr>
        <w:rPr>
          <w:ins w:id="8172" w:author="Camilo Andrés Díaz Gómez" w:date="2023-03-16T23:11:00Z"/>
          <w:del w:id="8173" w:author="Steff Guzmán" w:date="2023-03-23T19:57:00Z"/>
          <w:rFonts w:cs="Times New Roman"/>
          <w:szCs w:val="24"/>
        </w:rPr>
        <w:pPrChange w:id="8174" w:author="Camilo Andrés Díaz Gómez" w:date="2023-03-28T17:43:00Z">
          <w:pPr>
            <w:ind w:firstLine="708"/>
          </w:pPr>
        </w:pPrChange>
      </w:pPr>
      <w:ins w:id="8175" w:author="Camilo Andrés Díaz Gómez" w:date="2023-03-16T23:11:00Z">
        <w:del w:id="8176"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8177" w:author="Camilo Andrés Díaz Gómez" w:date="2023-03-16T23:11:00Z"/>
          <w:rFonts w:cs="Times New Roman"/>
          <w:szCs w:val="24"/>
        </w:rPr>
      </w:pPr>
    </w:p>
    <w:p w14:paraId="36C0B19F" w14:textId="110109A5" w:rsidR="00352D18" w:rsidRPr="002B569F" w:rsidRDefault="00440B06" w:rsidP="00507115">
      <w:pPr>
        <w:ind w:left="708" w:firstLine="708"/>
        <w:rPr>
          <w:ins w:id="8178" w:author="Steff Guzmán" w:date="2023-03-24T16:47:00Z"/>
          <w:rFonts w:cs="Times New Roman"/>
          <w:szCs w:val="24"/>
        </w:rPr>
      </w:pPr>
      <w:ins w:id="8179" w:author="Camilo Andrés Díaz Gómez" w:date="2023-03-16T23:11:00Z">
        <w:r w:rsidRPr="002B569F">
          <w:rPr>
            <w:rFonts w:cs="Times New Roman"/>
            <w:szCs w:val="24"/>
          </w:rPr>
          <w:t xml:space="preserve">En esta parte del código </w:t>
        </w:r>
      </w:ins>
      <w:ins w:id="8180" w:author="Steff Guzmán" w:date="2023-03-23T19:58:00Z">
        <w:r w:rsidR="004441E7" w:rsidRPr="002B569F">
          <w:rPr>
            <w:rFonts w:cs="Times New Roman"/>
            <w:szCs w:val="24"/>
          </w:rPr>
          <w:t>de la Figura</w:t>
        </w:r>
      </w:ins>
      <w:ins w:id="8181" w:author="Steff Guzmán" w:date="2023-03-24T15:26:00Z">
        <w:r w:rsidR="00173BDD" w:rsidRPr="002B569F">
          <w:rPr>
            <w:rFonts w:cs="Times New Roman"/>
            <w:szCs w:val="24"/>
          </w:rPr>
          <w:t xml:space="preserve"> 15</w:t>
        </w:r>
      </w:ins>
      <w:ins w:id="8182" w:author="Steff Guzmán" w:date="2023-03-23T19:58:00Z">
        <w:r w:rsidR="004441E7" w:rsidRPr="002B569F">
          <w:rPr>
            <w:rFonts w:cs="Times New Roman"/>
            <w:szCs w:val="24"/>
          </w:rPr>
          <w:t xml:space="preserve">, </w:t>
        </w:r>
      </w:ins>
      <w:ins w:id="8183" w:author="Camilo Andrés Díaz Gómez" w:date="2023-03-16T23:11:00Z">
        <w:r w:rsidRPr="002B569F">
          <w:rPr>
            <w:rFonts w:cs="Times New Roman"/>
            <w:szCs w:val="24"/>
          </w:rPr>
          <w:t xml:space="preserve">se filtran las variables que tienen una correlación con la variable objetivo </w:t>
        </w:r>
        <w:del w:id="8184" w:author="Steff Guzmán" w:date="2023-03-24T16:47:00Z">
          <w:r w:rsidRPr="002B569F" w:rsidDel="00717998">
            <w:rPr>
              <w:rFonts w:cs="Times New Roman"/>
              <w:szCs w:val="24"/>
            </w:rPr>
            <w:delText>'</w:delText>
          </w:r>
        </w:del>
      </w:ins>
      <w:ins w:id="8185" w:author="Steff Guzmán" w:date="2023-03-24T16:47:00Z">
        <w:r w:rsidR="00717998" w:rsidRPr="002B569F">
          <w:rPr>
            <w:rFonts w:cs="Times New Roman"/>
            <w:szCs w:val="24"/>
          </w:rPr>
          <w:t>‘</w:t>
        </w:r>
      </w:ins>
      <w:ins w:id="8186" w:author="Camilo Andrés Díaz Gómez" w:date="2023-03-16T23:11:00Z">
        <w:r w:rsidRPr="002B569F">
          <w:rPr>
            <w:rFonts w:cs="Times New Roman"/>
            <w:szCs w:val="24"/>
          </w:rPr>
          <w:t>Temperatura</w:t>
        </w:r>
        <w:del w:id="8187" w:author="Steff Guzmán" w:date="2023-03-24T16:47:00Z">
          <w:r w:rsidRPr="002B569F" w:rsidDel="00717998">
            <w:rPr>
              <w:rFonts w:cs="Times New Roman"/>
              <w:szCs w:val="24"/>
            </w:rPr>
            <w:delText>'</w:delText>
          </w:r>
        </w:del>
      </w:ins>
      <w:ins w:id="8188" w:author="Steff Guzmán" w:date="2023-03-24T16:47:00Z">
        <w:r w:rsidR="00717998" w:rsidRPr="002B569F">
          <w:rPr>
            <w:rFonts w:cs="Times New Roman"/>
            <w:szCs w:val="24"/>
          </w:rPr>
          <w:t>’</w:t>
        </w:r>
      </w:ins>
      <w:ins w:id="8189"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8190" w:author="Steff Guzmán" w:date="2023-03-24T16:47:00Z">
          <w:r w:rsidRPr="002B569F" w:rsidDel="00717998">
            <w:rPr>
              <w:rFonts w:cs="Times New Roman"/>
              <w:szCs w:val="24"/>
            </w:rPr>
            <w:delText>'</w:delText>
          </w:r>
        </w:del>
      </w:ins>
      <w:ins w:id="8191" w:author="Steff Guzmán" w:date="2023-03-24T16:47:00Z">
        <w:r w:rsidR="00717998" w:rsidRPr="002B569F">
          <w:rPr>
            <w:rFonts w:cs="Times New Roman"/>
            <w:szCs w:val="24"/>
          </w:rPr>
          <w:t>‘</w:t>
        </w:r>
      </w:ins>
      <w:ins w:id="8192" w:author="Camilo Andrés Díaz Gómez" w:date="2023-03-16T23:11:00Z">
        <w:r w:rsidRPr="002B569F">
          <w:rPr>
            <w:rFonts w:cs="Times New Roman"/>
            <w:szCs w:val="24"/>
          </w:rPr>
          <w:t>less_variables</w:t>
        </w:r>
        <w:del w:id="8193" w:author="Steff Guzmán" w:date="2023-03-24T16:47:00Z">
          <w:r w:rsidRPr="002B569F" w:rsidDel="00717998">
            <w:rPr>
              <w:rFonts w:cs="Times New Roman"/>
              <w:szCs w:val="24"/>
            </w:rPr>
            <w:delText>'</w:delText>
          </w:r>
        </w:del>
      </w:ins>
      <w:ins w:id="8194" w:author="Steff Guzmán" w:date="2023-03-24T16:47:00Z">
        <w:r w:rsidR="00717998" w:rsidRPr="002B569F">
          <w:rPr>
            <w:rFonts w:cs="Times New Roman"/>
            <w:szCs w:val="24"/>
          </w:rPr>
          <w:t>’</w:t>
        </w:r>
      </w:ins>
      <w:ins w:id="8195"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8196" w:author="Steff Guzmán" w:date="2023-03-24T15:11:00Z"/>
          <w:rFonts w:cs="Times New Roman"/>
          <w:szCs w:val="24"/>
        </w:rPr>
      </w:pPr>
    </w:p>
    <w:p w14:paraId="0BFE1816" w14:textId="5EA55758" w:rsidR="00842F9D" w:rsidRPr="002B569F" w:rsidDel="00C038A4" w:rsidRDefault="00842F9D" w:rsidP="002B569F">
      <w:pPr>
        <w:pStyle w:val="Descripcin"/>
        <w:spacing w:line="360" w:lineRule="auto"/>
        <w:rPr>
          <w:ins w:id="8197" w:author="Steff Guzmán" w:date="2023-03-24T16:47:00Z"/>
          <w:del w:id="8198" w:author="Camilo Andrés Díaz Gómez" w:date="2023-03-28T15:17:00Z"/>
          <w:rFonts w:cs="Times New Roman"/>
          <w:szCs w:val="24"/>
        </w:rPr>
        <w:pPrChange w:id="8199" w:author="Camilo Andrés Díaz Gómez" w:date="2023-03-28T17:43:00Z">
          <w:pPr>
            <w:pStyle w:val="Descripcin"/>
          </w:pPr>
        </w:pPrChange>
      </w:pPr>
      <w:bookmarkStart w:id="8200" w:name="_Toc130919850"/>
      <w:ins w:id="820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202" w:author="Steff Guzmán" w:date="2023-03-24T15:14:00Z">
        <w:r w:rsidRPr="002B569F">
          <w:rPr>
            <w:rFonts w:cs="Times New Roman"/>
            <w:noProof/>
            <w:szCs w:val="24"/>
          </w:rPr>
          <w:t>15</w:t>
        </w:r>
      </w:ins>
      <w:ins w:id="8203" w:author="Steff Guzmán" w:date="2023-03-24T15:11:00Z">
        <w:r w:rsidRPr="002B569F">
          <w:rPr>
            <w:rFonts w:cs="Times New Roman"/>
            <w:szCs w:val="24"/>
          </w:rPr>
          <w:fldChar w:fldCharType="end"/>
        </w:r>
      </w:ins>
      <w:ins w:id="8204" w:author="JHONATAN MAURICIO VILLARREAL CORREDOR" w:date="2023-03-24T17:43:00Z">
        <w:r w:rsidR="00871796" w:rsidRPr="002B569F">
          <w:rPr>
            <w:rFonts w:cs="Times New Roman"/>
            <w:b w:val="0"/>
            <w:bCs/>
            <w:i/>
            <w:iCs w:val="0"/>
            <w:szCs w:val="24"/>
            <w:rPrChange w:id="8205" w:author="Camilo Andrés Díaz Gómez" w:date="2023-03-28T17:42:00Z">
              <w:rPr>
                <w:rFonts w:cs="Times New Roman"/>
                <w:b w:val="0"/>
                <w:bCs/>
                <w:i/>
                <w:iCs w:val="0"/>
                <w:szCs w:val="24"/>
              </w:rPr>
            </w:rPrChange>
          </w:rPr>
          <w:t xml:space="preserve"> Variables con menos relación</w:t>
        </w:r>
      </w:ins>
      <w:bookmarkEnd w:id="8200"/>
    </w:p>
    <w:p w14:paraId="685E81A3" w14:textId="77777777" w:rsidR="00717998" w:rsidRPr="002B569F" w:rsidRDefault="00717998" w:rsidP="002B569F">
      <w:pPr>
        <w:pStyle w:val="Descripcin"/>
        <w:spacing w:line="360" w:lineRule="auto"/>
        <w:rPr>
          <w:ins w:id="8206" w:author="Steff Guzmán" w:date="2023-03-23T19:57:00Z"/>
          <w:rFonts w:cs="Times New Roman"/>
        </w:rPr>
        <w:pPrChange w:id="8207"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8208" w:author="Camilo Andrés Díaz Gómez" w:date="2023-03-28T15:20:00Z"/>
          <w:rFonts w:cs="Times New Roman"/>
        </w:rPr>
      </w:pPr>
    </w:p>
    <w:p w14:paraId="2CB0633F" w14:textId="606E576A" w:rsidR="004441E7" w:rsidRPr="002B569F" w:rsidRDefault="004441E7" w:rsidP="002B569F">
      <w:pPr>
        <w:ind w:left="708" w:firstLine="708"/>
        <w:jc w:val="center"/>
        <w:rPr>
          <w:ins w:id="8209" w:author="Camilo Andrés Díaz Gómez" w:date="2023-03-21T20:38:00Z"/>
          <w:rFonts w:cs="Times New Roman"/>
        </w:rPr>
        <w:pPrChange w:id="8210" w:author="Camilo Andrés Díaz Gómez" w:date="2023-03-28T17:43:00Z">
          <w:pPr>
            <w:pStyle w:val="Ttulo3"/>
          </w:pPr>
        </w:pPrChange>
      </w:pPr>
      <w:ins w:id="8211"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8212" w:author="Camilo Andrés Díaz Gómez" w:date="2023-03-28T15:20:00Z"/>
          <w:rFonts w:cs="Times New Roman"/>
          <w:i/>
          <w:iCs/>
          <w:szCs w:val="24"/>
        </w:rPr>
      </w:pPr>
    </w:p>
    <w:p w14:paraId="36034ED8" w14:textId="60408C5A" w:rsidR="00B1585C" w:rsidRPr="002B569F" w:rsidRDefault="00B1585C" w:rsidP="002B569F">
      <w:pPr>
        <w:jc w:val="left"/>
        <w:rPr>
          <w:ins w:id="8213" w:author="Steff Guzmán" w:date="2023-03-24T15:41:00Z"/>
          <w:rFonts w:cs="Times New Roman"/>
          <w:i/>
          <w:iCs/>
          <w:szCs w:val="24"/>
        </w:rPr>
      </w:pPr>
      <w:ins w:id="8214"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8215" w:author="Steff Guzmán" w:date="2023-03-24T16:47:00Z"/>
          <w:rFonts w:cs="Times New Roman"/>
          <w:szCs w:val="24"/>
        </w:rPr>
      </w:pPr>
    </w:p>
    <w:p w14:paraId="55B2CB56" w14:textId="77777777" w:rsidR="00717998" w:rsidRPr="002B569F" w:rsidRDefault="00717998" w:rsidP="002B569F">
      <w:pPr>
        <w:rPr>
          <w:ins w:id="8216" w:author="Camilo Andrés Díaz Gómez" w:date="2023-03-21T20:40:00Z"/>
          <w:rFonts w:cs="Times New Roman"/>
        </w:rPr>
        <w:pPrChange w:id="8217" w:author="Camilo Andrés Díaz Gómez" w:date="2023-03-28T17:43:00Z">
          <w:pPr>
            <w:pStyle w:val="Ttulo3"/>
          </w:pPr>
        </w:pPrChange>
      </w:pPr>
    </w:p>
    <w:p w14:paraId="03EBB53B" w14:textId="5DFAFFC9" w:rsidR="00BE50D1" w:rsidRPr="002B569F" w:rsidRDefault="00BE50D1" w:rsidP="002B569F">
      <w:pPr>
        <w:pStyle w:val="Ttulo4"/>
        <w:ind w:left="708"/>
        <w:rPr>
          <w:ins w:id="8218" w:author="Camilo Andrés Díaz Gómez" w:date="2023-03-16T23:38:00Z"/>
          <w:rFonts w:ascii="Times New Roman" w:hAnsi="Times New Roman" w:cs="Times New Roman"/>
          <w:b/>
          <w:bCs/>
          <w:color w:val="auto"/>
          <w:rPrChange w:id="8219" w:author="Camilo Andrés Díaz Gómez" w:date="2023-03-28T17:42:00Z">
            <w:rPr>
              <w:ins w:id="8220" w:author="Camilo Andrés Díaz Gómez" w:date="2023-03-16T23:38:00Z"/>
            </w:rPr>
          </w:rPrChange>
        </w:rPr>
        <w:pPrChange w:id="8221" w:author="Camilo Andrés Díaz Gómez" w:date="2023-03-28T17:43:00Z">
          <w:pPr>
            <w:pStyle w:val="Ttulo3"/>
            <w:ind w:firstLine="708"/>
          </w:pPr>
        </w:pPrChange>
      </w:pPr>
      <w:ins w:id="8222" w:author="Camilo Andrés Díaz Gómez" w:date="2023-03-16T23:38:00Z">
        <w:r w:rsidRPr="002B569F">
          <w:rPr>
            <w:rFonts w:ascii="Times New Roman" w:hAnsi="Times New Roman" w:cs="Times New Roman"/>
            <w:b/>
            <w:bCs/>
            <w:color w:val="auto"/>
            <w:szCs w:val="24"/>
            <w:rPrChange w:id="8223" w:author="Camilo Andrés Díaz Gómez" w:date="2023-03-28T17:42:00Z">
              <w:rPr>
                <w:i/>
                <w:iCs/>
              </w:rPr>
            </w:rPrChange>
          </w:rPr>
          <w:t>Cargue y entrenamiento de los datos para el entrenamiento de los modelos</w:t>
        </w:r>
      </w:ins>
    </w:p>
    <w:p w14:paraId="40B3B533" w14:textId="48315254" w:rsidR="00BE50D1" w:rsidRPr="002B569F" w:rsidDel="004441E7" w:rsidRDefault="00BE50D1" w:rsidP="002B569F">
      <w:pPr>
        <w:rPr>
          <w:ins w:id="8224" w:author="Camilo Andrés Díaz Gómez" w:date="2023-03-16T23:12:00Z"/>
          <w:del w:id="8225" w:author="Steff Guzmán" w:date="2023-03-23T19:59:00Z"/>
          <w:rFonts w:cs="Times New Roman"/>
          <w:szCs w:val="24"/>
        </w:rPr>
        <w:pPrChange w:id="8226" w:author="Camilo Andrés Díaz Gómez" w:date="2023-03-28T17:43:00Z">
          <w:pPr>
            <w:ind w:firstLine="708"/>
          </w:pPr>
        </w:pPrChange>
      </w:pPr>
    </w:p>
    <w:p w14:paraId="36D13AB0" w14:textId="27304AFE" w:rsidR="00440B06" w:rsidRPr="002B569F" w:rsidDel="004441E7" w:rsidRDefault="00440B06" w:rsidP="002B569F">
      <w:pPr>
        <w:rPr>
          <w:ins w:id="8227" w:author="Camilo Andrés Díaz Gómez" w:date="2023-03-16T23:12:00Z"/>
          <w:del w:id="8228" w:author="Steff Guzmán" w:date="2023-03-23T19:59:00Z"/>
          <w:rFonts w:cs="Times New Roman"/>
          <w:szCs w:val="24"/>
        </w:rPr>
        <w:pPrChange w:id="8229" w:author="Camilo Andrés Díaz Gómez" w:date="2023-03-28T17:43:00Z">
          <w:pPr>
            <w:ind w:firstLine="708"/>
          </w:pPr>
        </w:pPrChange>
      </w:pPr>
      <w:ins w:id="8230" w:author="Camilo Andrés Díaz Gómez" w:date="2023-03-16T23:12:00Z">
        <w:del w:id="8231"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8232" w:author="Camilo Andrés Díaz Gómez" w:date="2023-03-16T23:12:00Z"/>
          <w:rFonts w:cs="Times New Roman"/>
          <w:szCs w:val="24"/>
        </w:rPr>
      </w:pPr>
    </w:p>
    <w:p w14:paraId="28307520" w14:textId="62A32A15" w:rsidR="00440B06" w:rsidRPr="002B569F" w:rsidRDefault="00440B06" w:rsidP="000D1684">
      <w:pPr>
        <w:ind w:left="708" w:firstLine="708"/>
        <w:rPr>
          <w:ins w:id="8233" w:author="Camilo Andrés Díaz Gómez" w:date="2023-03-16T23:12:00Z"/>
          <w:rFonts w:cs="Times New Roman"/>
          <w:szCs w:val="24"/>
        </w:rPr>
        <w:pPrChange w:id="8234" w:author="Camilo Andrés Díaz Gómez" w:date="2023-03-28T17:55:00Z">
          <w:pPr>
            <w:ind w:firstLine="708"/>
          </w:pPr>
        </w:pPrChange>
      </w:pPr>
      <w:ins w:id="8235" w:author="Camilo Andrés Díaz Gómez" w:date="2023-03-16T23:12:00Z">
        <w:r w:rsidRPr="002B569F">
          <w:rPr>
            <w:rFonts w:cs="Times New Roman"/>
            <w:szCs w:val="24"/>
          </w:rPr>
          <w:t>Estas líneas de código</w:t>
        </w:r>
      </w:ins>
      <w:ins w:id="8236" w:author="Steff Guzmán" w:date="2023-03-24T15:27:00Z">
        <w:r w:rsidR="00A84241" w:rsidRPr="002B569F">
          <w:rPr>
            <w:rFonts w:cs="Times New Roman"/>
            <w:szCs w:val="24"/>
          </w:rPr>
          <w:t xml:space="preserve"> de </w:t>
        </w:r>
      </w:ins>
      <w:ins w:id="8237" w:author="Steff Guzmán" w:date="2023-03-24T15:28:00Z">
        <w:r w:rsidR="00A84241" w:rsidRPr="002B569F">
          <w:rPr>
            <w:rFonts w:cs="Times New Roman"/>
            <w:szCs w:val="24"/>
          </w:rPr>
          <w:t>la Figura 16</w:t>
        </w:r>
      </w:ins>
      <w:ins w:id="8238"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8239" w:author="Camilo Andrés Díaz Gómez" w:date="2023-03-16T23:12:00Z"/>
          <w:rFonts w:cs="Times New Roman"/>
          <w:szCs w:val="24"/>
        </w:rPr>
      </w:pPr>
    </w:p>
    <w:p w14:paraId="2CB7C8D2" w14:textId="77777777" w:rsidR="00440B06" w:rsidRPr="002B569F" w:rsidRDefault="00440B06" w:rsidP="000D1684">
      <w:pPr>
        <w:ind w:left="708" w:firstLine="708"/>
        <w:rPr>
          <w:ins w:id="8240" w:author="Camilo Andrés Díaz Gómez" w:date="2023-03-16T23:12:00Z"/>
          <w:rFonts w:cs="Times New Roman"/>
          <w:szCs w:val="24"/>
        </w:rPr>
        <w:pPrChange w:id="8241" w:author="Camilo Andrés Díaz Gómez" w:date="2023-03-28T17:55:00Z">
          <w:pPr>
            <w:ind w:firstLine="708"/>
          </w:pPr>
        </w:pPrChange>
      </w:pPr>
      <w:ins w:id="8242" w:author="Camilo Andrés Díaz Gómez" w:date="2023-03-16T23:12:00Z">
        <w:r w:rsidRPr="002B569F">
          <w:rPr>
            <w:rFonts w:cs="Times New Roman"/>
            <w:szCs w:val="24"/>
          </w:rPr>
          <w:lastRenderedPageBreak/>
          <w:t>dfATrabajar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8243" w:author="Camilo Andrés Díaz Gómez" w:date="2023-03-16T23:12:00Z"/>
          <w:rFonts w:cs="Times New Roman"/>
          <w:szCs w:val="24"/>
        </w:rPr>
      </w:pPr>
    </w:p>
    <w:p w14:paraId="1A884321" w14:textId="649FF25D" w:rsidR="00440B06" w:rsidRPr="002B569F" w:rsidRDefault="00440B06" w:rsidP="000D1684">
      <w:pPr>
        <w:ind w:left="708" w:firstLine="708"/>
        <w:rPr>
          <w:ins w:id="8244" w:author="Steff Guzmán" w:date="2023-03-24T16:48:00Z"/>
          <w:rFonts w:cs="Times New Roman"/>
          <w:szCs w:val="24"/>
        </w:rPr>
        <w:pPrChange w:id="8245" w:author="Camilo Andrés Díaz Gómez" w:date="2023-03-28T17:55:00Z">
          <w:pPr>
            <w:ind w:firstLine="708"/>
          </w:pPr>
        </w:pPrChange>
      </w:pPr>
      <w:ins w:id="8246" w:author="Camilo Andrés Díaz Gómez" w:date="2023-03-16T23:12:00Z">
        <w:r w:rsidRPr="002B569F">
          <w:rPr>
            <w:rFonts w:cs="Times New Roman"/>
            <w:szCs w:val="24"/>
          </w:rPr>
          <w:t>dfPruebas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8247" w:author="Steff Guzmán" w:date="2023-03-24T15:11:00Z"/>
          <w:rFonts w:cs="Times New Roman"/>
          <w:szCs w:val="24"/>
        </w:rPr>
      </w:pPr>
    </w:p>
    <w:p w14:paraId="3ED7DCDB" w14:textId="1E6D663F" w:rsidR="00842F9D" w:rsidRPr="002B569F" w:rsidDel="00C038A4" w:rsidRDefault="00842F9D" w:rsidP="002B569F">
      <w:pPr>
        <w:pStyle w:val="Descripcin"/>
        <w:spacing w:line="360" w:lineRule="auto"/>
        <w:rPr>
          <w:ins w:id="8248" w:author="Steff Guzmán" w:date="2023-03-23T19:59:00Z"/>
          <w:del w:id="8249" w:author="Camilo Andrés Díaz Gómez" w:date="2023-03-28T15:17:00Z"/>
          <w:rFonts w:cs="Times New Roman"/>
          <w:szCs w:val="24"/>
        </w:rPr>
        <w:pPrChange w:id="8250" w:author="Camilo Andrés Díaz Gómez" w:date="2023-03-28T17:43:00Z">
          <w:pPr>
            <w:ind w:firstLine="708"/>
          </w:pPr>
        </w:pPrChange>
      </w:pPr>
      <w:bookmarkStart w:id="8251" w:name="_Toc130919851"/>
      <w:ins w:id="8252"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253" w:author="Steff Guzmán" w:date="2023-03-24T15:14:00Z">
        <w:r w:rsidRPr="002B569F">
          <w:rPr>
            <w:rFonts w:cs="Times New Roman"/>
            <w:noProof/>
            <w:szCs w:val="24"/>
          </w:rPr>
          <w:t>16</w:t>
        </w:r>
      </w:ins>
      <w:ins w:id="8254" w:author="Steff Guzmán" w:date="2023-03-24T15:11:00Z">
        <w:r w:rsidRPr="002B569F">
          <w:rPr>
            <w:rFonts w:cs="Times New Roman"/>
            <w:szCs w:val="24"/>
          </w:rPr>
          <w:fldChar w:fldCharType="end"/>
        </w:r>
      </w:ins>
      <w:ins w:id="8255" w:author="JHONATAN MAURICIO VILLARREAL CORREDOR" w:date="2023-03-24T17:43:00Z">
        <w:r w:rsidR="00871796" w:rsidRPr="002B569F">
          <w:rPr>
            <w:rFonts w:cs="Times New Roman"/>
            <w:szCs w:val="24"/>
          </w:rPr>
          <w:t xml:space="preserve"> </w:t>
        </w:r>
      </w:ins>
      <w:ins w:id="8256" w:author="JHONATAN MAURICIO VILLARREAL CORREDOR" w:date="2023-03-24T17:44:00Z">
        <w:r w:rsidR="00871796" w:rsidRPr="002B569F">
          <w:rPr>
            <w:rFonts w:cs="Times New Roman"/>
            <w:b w:val="0"/>
            <w:bCs/>
            <w:i/>
            <w:iCs w:val="0"/>
            <w:szCs w:val="24"/>
            <w:rPrChange w:id="8257" w:author="Camilo Andrés Díaz Gómez" w:date="2023-03-28T17:42:00Z">
              <w:rPr>
                <w:rFonts w:cs="Times New Roman"/>
                <w:b/>
                <w:iCs/>
                <w:szCs w:val="24"/>
              </w:rPr>
            </w:rPrChange>
          </w:rPr>
          <w:t>Creación</w:t>
        </w:r>
      </w:ins>
      <w:ins w:id="8258" w:author="JHONATAN MAURICIO VILLARREAL CORREDOR" w:date="2023-03-24T17:43:00Z">
        <w:r w:rsidR="00871796" w:rsidRPr="002B569F">
          <w:rPr>
            <w:rFonts w:cs="Times New Roman"/>
            <w:b w:val="0"/>
            <w:bCs/>
            <w:i/>
            <w:iCs w:val="0"/>
            <w:szCs w:val="24"/>
            <w:rPrChange w:id="8259" w:author="Camilo Andrés Díaz Gómez" w:date="2023-03-28T17:42:00Z">
              <w:rPr>
                <w:rFonts w:cs="Times New Roman"/>
                <w:b/>
                <w:iCs/>
                <w:szCs w:val="24"/>
              </w:rPr>
            </w:rPrChange>
          </w:rPr>
          <w:t xml:space="preserve"> de subconjuntos para entrenamient</w:t>
        </w:r>
      </w:ins>
      <w:ins w:id="8260" w:author="JHONATAN MAURICIO VILLARREAL CORREDOR" w:date="2023-03-24T17:44:00Z">
        <w:r w:rsidR="00871796" w:rsidRPr="002B569F">
          <w:rPr>
            <w:rFonts w:cs="Times New Roman"/>
            <w:b w:val="0"/>
            <w:bCs/>
            <w:i/>
            <w:iCs w:val="0"/>
            <w:szCs w:val="24"/>
            <w:rPrChange w:id="8261" w:author="Camilo Andrés Díaz Gómez" w:date="2023-03-28T17:42:00Z">
              <w:rPr>
                <w:rFonts w:cs="Times New Roman"/>
                <w:b/>
                <w:iCs/>
                <w:szCs w:val="24"/>
              </w:rPr>
            </w:rPrChange>
          </w:rPr>
          <w:t>o</w:t>
        </w:r>
        <w:bookmarkEnd w:id="8251"/>
        <w:r w:rsidR="00871796" w:rsidRPr="002B569F">
          <w:rPr>
            <w:rFonts w:cs="Times New Roman"/>
            <w:szCs w:val="24"/>
          </w:rPr>
          <w:t xml:space="preserve"> </w:t>
        </w:r>
      </w:ins>
    </w:p>
    <w:p w14:paraId="35CDA41E" w14:textId="6F1992B1" w:rsidR="004441E7" w:rsidRPr="002B569F" w:rsidRDefault="004441E7" w:rsidP="002B569F">
      <w:pPr>
        <w:pStyle w:val="Descripcin"/>
        <w:spacing w:line="360" w:lineRule="auto"/>
        <w:rPr>
          <w:ins w:id="8262" w:author="Steff Guzmán" w:date="2023-03-23T19:59:00Z"/>
          <w:rFonts w:cs="Times New Roman"/>
        </w:rPr>
        <w:pPrChange w:id="8263" w:author="Camilo Andrés Díaz Gómez" w:date="2023-03-28T17:43:00Z">
          <w:pPr>
            <w:ind w:firstLine="708"/>
          </w:pPr>
        </w:pPrChange>
      </w:pPr>
    </w:p>
    <w:p w14:paraId="69DF13BD" w14:textId="77777777" w:rsidR="00C038A4" w:rsidRPr="002B569F" w:rsidRDefault="00C038A4" w:rsidP="002B569F">
      <w:pPr>
        <w:ind w:firstLine="708"/>
        <w:rPr>
          <w:ins w:id="8264" w:author="Camilo Andrés Díaz Gómez" w:date="2023-03-28T15:20:00Z"/>
          <w:rFonts w:cs="Times New Roman"/>
          <w:szCs w:val="24"/>
        </w:rPr>
      </w:pPr>
    </w:p>
    <w:p w14:paraId="431D8D5B" w14:textId="5A437B53" w:rsidR="004441E7" w:rsidRPr="002B569F" w:rsidRDefault="004441E7" w:rsidP="002B569F">
      <w:pPr>
        <w:ind w:firstLine="708"/>
        <w:rPr>
          <w:ins w:id="8265" w:author="Camilo Andrés Díaz Gómez" w:date="2023-03-16T23:12:00Z"/>
          <w:rFonts w:cs="Times New Roman"/>
          <w:szCs w:val="24"/>
        </w:rPr>
      </w:pPr>
      <w:ins w:id="8266"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8267" w:author="Camilo Andrés Díaz Gómez" w:date="2023-03-28T15:20:00Z"/>
          <w:rFonts w:cs="Times New Roman"/>
          <w:i/>
          <w:iCs/>
          <w:szCs w:val="24"/>
        </w:rPr>
      </w:pPr>
    </w:p>
    <w:p w14:paraId="45F19AAC" w14:textId="004DDEB8" w:rsidR="00B1585C" w:rsidRPr="002B569F" w:rsidRDefault="00B1585C" w:rsidP="002B569F">
      <w:pPr>
        <w:jc w:val="left"/>
        <w:rPr>
          <w:ins w:id="8268" w:author="Steff Guzmán" w:date="2023-03-24T15:41:00Z"/>
          <w:rFonts w:cs="Times New Roman"/>
          <w:i/>
          <w:iCs/>
          <w:szCs w:val="24"/>
        </w:rPr>
      </w:pPr>
      <w:ins w:id="8269" w:author="Steff Guzmán" w:date="2023-03-24T15:41:00Z">
        <w:r w:rsidRPr="002B569F">
          <w:rPr>
            <w:rFonts w:cs="Times New Roman"/>
            <w:i/>
            <w:iCs/>
            <w:szCs w:val="24"/>
          </w:rPr>
          <w:t>Fuente: Elaboración propia.</w:t>
        </w:r>
      </w:ins>
    </w:p>
    <w:p w14:paraId="40150EB1" w14:textId="49DE5DC6" w:rsidR="00440B06" w:rsidRPr="002B569F" w:rsidDel="004441E7" w:rsidRDefault="00440B06" w:rsidP="002B569F">
      <w:pPr>
        <w:ind w:firstLine="708"/>
        <w:rPr>
          <w:ins w:id="8270" w:author="Camilo Andrés Díaz Gómez" w:date="2023-03-16T23:12:00Z"/>
          <w:del w:id="8271" w:author="Steff Guzmán" w:date="2023-03-23T20:00:00Z"/>
          <w:rFonts w:cs="Times New Roman"/>
          <w:szCs w:val="24"/>
        </w:rPr>
        <w:pPrChange w:id="8272" w:author="Camilo Andrés Díaz Gómez" w:date="2023-03-28T17:43:00Z">
          <w:pPr>
            <w:ind w:firstLine="708"/>
          </w:pPr>
        </w:pPrChange>
      </w:pPr>
    </w:p>
    <w:p w14:paraId="7997ECAD" w14:textId="45C97EBF" w:rsidR="00440B06" w:rsidRPr="002B569F" w:rsidRDefault="00440B06" w:rsidP="002B569F">
      <w:pPr>
        <w:rPr>
          <w:ins w:id="8273" w:author="Camilo Andrés Díaz Gómez" w:date="2023-03-16T23:14:00Z"/>
          <w:rFonts w:cs="Times New Roman"/>
          <w:szCs w:val="24"/>
        </w:rPr>
        <w:pPrChange w:id="8274" w:author="Camilo Andrés Díaz Gómez" w:date="2023-03-28T17:43:00Z">
          <w:pPr>
            <w:ind w:firstLine="708"/>
          </w:pPr>
        </w:pPrChange>
      </w:pPr>
      <w:ins w:id="8275" w:author="Camilo Andrés Díaz Gómez" w:date="2023-03-16T23:13:00Z">
        <w:del w:id="8276"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rsidP="000D1684">
      <w:pPr>
        <w:ind w:left="708" w:firstLine="708"/>
        <w:rPr>
          <w:ins w:id="8277" w:author="Steff Guzmán" w:date="2023-03-24T16:48:00Z"/>
          <w:del w:id="8278" w:author="Camilo Andrés Díaz Gómez" w:date="2023-03-28T15:20:00Z"/>
          <w:rFonts w:cs="Times New Roman"/>
          <w:szCs w:val="24"/>
        </w:rPr>
        <w:pPrChange w:id="8279" w:author="Camilo Andrés Díaz Gómez" w:date="2023-03-28T17:55:00Z">
          <w:pPr>
            <w:ind w:firstLine="708"/>
          </w:pPr>
        </w:pPrChange>
      </w:pPr>
      <w:ins w:id="8280" w:author="Steff Guzmán" w:date="2023-03-23T20:01:00Z">
        <w:r w:rsidRPr="002B569F">
          <w:rPr>
            <w:rFonts w:cs="Times New Roman"/>
            <w:szCs w:val="24"/>
          </w:rPr>
          <w:t>En la figura</w:t>
        </w:r>
      </w:ins>
      <w:ins w:id="8281" w:author="Steff Guzmán" w:date="2023-03-24T15:28:00Z">
        <w:r w:rsidR="00A84241" w:rsidRPr="002B569F">
          <w:rPr>
            <w:rFonts w:cs="Times New Roman"/>
            <w:szCs w:val="24"/>
          </w:rPr>
          <w:t xml:space="preserve"> 17</w:t>
        </w:r>
      </w:ins>
      <w:ins w:id="8282" w:author="Steff Guzmán" w:date="2023-03-23T20:01:00Z">
        <w:r w:rsidRPr="002B569F">
          <w:rPr>
            <w:rFonts w:cs="Times New Roman"/>
            <w:szCs w:val="24"/>
          </w:rPr>
          <w:t xml:space="preserve"> l</w:t>
        </w:r>
      </w:ins>
      <w:ins w:id="8283" w:author="Camilo Andrés Díaz Gómez" w:date="2023-03-16T23:14:00Z">
        <w:del w:id="8284"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dfATrabajar para utilizar en el análisis. El nuevo DataFrame se llama dfAAnalisar y contiene las columnas necesarias para entrenar los </w:t>
        </w:r>
      </w:ins>
      <w:ins w:id="8285" w:author="Camilo Andrés Díaz Gómez" w:date="2023-03-16T23:15:00Z">
        <w:r w:rsidR="00440B06" w:rsidRPr="002B569F">
          <w:rPr>
            <w:rFonts w:cs="Times New Roman"/>
            <w:szCs w:val="24"/>
          </w:rPr>
          <w:t>modelos</w:t>
        </w:r>
      </w:ins>
      <w:ins w:id="8286" w:author="Camilo Andrés Díaz Gómez" w:date="2023-03-16T23:14:00Z">
        <w:r w:rsidR="00440B06" w:rsidRPr="002B569F">
          <w:rPr>
            <w:rFonts w:cs="Times New Roman"/>
            <w:szCs w:val="24"/>
          </w:rPr>
          <w:t xml:space="preserve">. Por </w:t>
        </w:r>
      </w:ins>
      <w:ins w:id="8287" w:author="Camilo Andrés Díaz Gómez" w:date="2023-03-16T23:15:00Z">
        <w:r w:rsidR="00440B06" w:rsidRPr="002B569F">
          <w:rPr>
            <w:rFonts w:cs="Times New Roman"/>
            <w:szCs w:val="24"/>
          </w:rPr>
          <w:t>último</w:t>
        </w:r>
      </w:ins>
      <w:ins w:id="8288" w:author="Camilo Andrés Díaz Gómez" w:date="2023-03-16T23:14:00Z">
        <w:r w:rsidR="00440B06" w:rsidRPr="002B569F">
          <w:rPr>
            <w:rFonts w:cs="Times New Roman"/>
            <w:szCs w:val="24"/>
          </w:rPr>
          <w:t>, se imprime el DataFrame para comprobar</w:t>
        </w:r>
      </w:ins>
      <w:ins w:id="8289" w:author="Camilo Andrés Díaz Gómez" w:date="2023-03-16T23:15:00Z">
        <w:r w:rsidR="00440B06" w:rsidRPr="002B569F">
          <w:rPr>
            <w:rFonts w:cs="Times New Roman"/>
            <w:szCs w:val="24"/>
          </w:rPr>
          <w:t>lo.</w:t>
        </w:r>
      </w:ins>
    </w:p>
    <w:p w14:paraId="72D10E3A" w14:textId="377B1E9B" w:rsidR="00717998" w:rsidRPr="002B569F" w:rsidRDefault="00717998" w:rsidP="000D1684">
      <w:pPr>
        <w:ind w:left="708" w:firstLine="708"/>
        <w:rPr>
          <w:ins w:id="8290" w:author="Steff Guzmán" w:date="2023-03-24T16:48:00Z"/>
          <w:rFonts w:cs="Times New Roman"/>
          <w:szCs w:val="24"/>
        </w:rPr>
        <w:pPrChange w:id="8291" w:author="Camilo Andrés Díaz Gómez" w:date="2023-03-28T17:55:00Z">
          <w:pPr>
            <w:ind w:firstLine="708"/>
          </w:pPr>
        </w:pPrChange>
      </w:pPr>
    </w:p>
    <w:p w14:paraId="0951E28D" w14:textId="77777777" w:rsidR="00717998" w:rsidRPr="002B569F" w:rsidRDefault="00717998" w:rsidP="002B569F">
      <w:pPr>
        <w:ind w:firstLine="708"/>
        <w:rPr>
          <w:ins w:id="8292" w:author="Steff Guzmán" w:date="2023-03-24T15:11:00Z"/>
          <w:rFonts w:cs="Times New Roman"/>
          <w:szCs w:val="24"/>
        </w:rPr>
      </w:pPr>
    </w:p>
    <w:p w14:paraId="5E28D5A6" w14:textId="15B58227" w:rsidR="00842F9D" w:rsidRPr="002B569F" w:rsidRDefault="00842F9D" w:rsidP="002B569F">
      <w:pPr>
        <w:pStyle w:val="Descripcin"/>
        <w:spacing w:line="360" w:lineRule="auto"/>
        <w:rPr>
          <w:ins w:id="8293" w:author="Steff Guzmán" w:date="2023-03-24T16:48:00Z"/>
          <w:rFonts w:cs="Times New Roman"/>
          <w:szCs w:val="24"/>
        </w:rPr>
        <w:pPrChange w:id="8294" w:author="Camilo Andrés Díaz Gómez" w:date="2023-03-28T17:43:00Z">
          <w:pPr>
            <w:pStyle w:val="Descripcin"/>
          </w:pPr>
        </w:pPrChange>
      </w:pPr>
      <w:bookmarkStart w:id="8295" w:name="_Toc130919852"/>
      <w:ins w:id="829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297" w:author="Steff Guzmán" w:date="2023-03-24T15:14:00Z">
        <w:r w:rsidRPr="002B569F">
          <w:rPr>
            <w:rFonts w:cs="Times New Roman"/>
            <w:noProof/>
            <w:szCs w:val="24"/>
          </w:rPr>
          <w:t>17</w:t>
        </w:r>
      </w:ins>
      <w:ins w:id="8298" w:author="Steff Guzmán" w:date="2023-03-24T15:11:00Z">
        <w:r w:rsidRPr="002B569F">
          <w:rPr>
            <w:rFonts w:cs="Times New Roman"/>
            <w:szCs w:val="24"/>
          </w:rPr>
          <w:fldChar w:fldCharType="end"/>
        </w:r>
      </w:ins>
      <w:ins w:id="8299"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8300" w:author="Camilo Andrés Díaz Gómez" w:date="2023-03-28T17:42:00Z">
              <w:rPr>
                <w:rFonts w:cs="Times New Roman"/>
                <w:szCs w:val="24"/>
              </w:rPr>
            </w:rPrChange>
          </w:rPr>
          <w:t>Preparación del dataframe para entrenamiento</w:t>
        </w:r>
        <w:bookmarkEnd w:id="8295"/>
        <w:r w:rsidR="00871796" w:rsidRPr="002B569F">
          <w:rPr>
            <w:rFonts w:cs="Times New Roman"/>
            <w:szCs w:val="24"/>
          </w:rPr>
          <w:t xml:space="preserve"> </w:t>
        </w:r>
      </w:ins>
    </w:p>
    <w:p w14:paraId="6FA4B230" w14:textId="77777777" w:rsidR="00717998" w:rsidRPr="002B569F" w:rsidRDefault="00717998" w:rsidP="002B569F">
      <w:pPr>
        <w:rPr>
          <w:ins w:id="8301" w:author="Steff Guzmán" w:date="2023-03-23T20:00:00Z"/>
          <w:rFonts w:cs="Times New Roman"/>
        </w:rPr>
        <w:pPrChange w:id="8302" w:author="Camilo Andrés Díaz Gómez" w:date="2023-03-28T17:43:00Z">
          <w:pPr>
            <w:ind w:firstLine="708"/>
          </w:pPr>
        </w:pPrChange>
      </w:pPr>
    </w:p>
    <w:p w14:paraId="36A207BE" w14:textId="0F623084" w:rsidR="004441E7" w:rsidRPr="002B569F" w:rsidRDefault="004441E7" w:rsidP="002B569F">
      <w:pPr>
        <w:ind w:firstLine="708"/>
        <w:rPr>
          <w:ins w:id="8303" w:author="Camilo Andrés Díaz Gómez" w:date="2023-03-21T20:40:00Z"/>
          <w:rFonts w:cs="Times New Roman"/>
          <w:szCs w:val="24"/>
        </w:rPr>
      </w:pPr>
      <w:ins w:id="8304"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8305" w:author="Camilo Andrés Díaz Gómez" w:date="2023-03-28T15:20:00Z"/>
          <w:rFonts w:cs="Times New Roman"/>
          <w:i/>
          <w:iCs/>
          <w:szCs w:val="24"/>
        </w:rPr>
      </w:pPr>
    </w:p>
    <w:p w14:paraId="6A05F248" w14:textId="02BD9A23" w:rsidR="00B1585C" w:rsidRPr="002B569F" w:rsidRDefault="00B1585C" w:rsidP="002B569F">
      <w:pPr>
        <w:jc w:val="left"/>
        <w:rPr>
          <w:ins w:id="8306" w:author="Steff Guzmán" w:date="2023-03-24T15:41:00Z"/>
          <w:rFonts w:cs="Times New Roman"/>
          <w:i/>
          <w:iCs/>
          <w:szCs w:val="24"/>
        </w:rPr>
      </w:pPr>
      <w:ins w:id="8307"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8308" w:author="Camilo Andrés Díaz Gómez" w:date="2023-03-16T23:11:00Z"/>
          <w:rFonts w:cs="Times New Roman"/>
          <w:szCs w:val="24"/>
        </w:rPr>
      </w:pPr>
    </w:p>
    <w:p w14:paraId="3DB78A93" w14:textId="47656BF3" w:rsidR="00440B06" w:rsidRPr="002B569F" w:rsidRDefault="00247E6E" w:rsidP="002B569F">
      <w:pPr>
        <w:pStyle w:val="Ttulo5"/>
        <w:ind w:left="708"/>
        <w:rPr>
          <w:ins w:id="8309" w:author="Camilo Andrés Díaz Gómez" w:date="2023-03-17T23:53:00Z"/>
          <w:rFonts w:ascii="Times New Roman" w:hAnsi="Times New Roman" w:cs="Times New Roman"/>
          <w:b/>
          <w:bCs/>
          <w:color w:val="auto"/>
          <w:szCs w:val="24"/>
          <w:rPrChange w:id="8310" w:author="Camilo Andrés Díaz Gómez" w:date="2023-03-28T17:42:00Z">
            <w:rPr>
              <w:ins w:id="8311" w:author="Camilo Andrés Díaz Gómez" w:date="2023-03-17T23:53:00Z"/>
            </w:rPr>
          </w:rPrChange>
        </w:rPr>
        <w:pPrChange w:id="8312" w:author="Camilo Andrés Díaz Gómez" w:date="2023-03-28T17:43:00Z">
          <w:pPr>
            <w:ind w:firstLine="708"/>
          </w:pPr>
        </w:pPrChange>
      </w:pPr>
      <w:ins w:id="8313" w:author="Camilo Andrés Díaz Gómez" w:date="2023-03-17T23:53:00Z">
        <w:r w:rsidRPr="002B569F">
          <w:rPr>
            <w:rFonts w:ascii="Times New Roman" w:hAnsi="Times New Roman" w:cs="Times New Roman"/>
            <w:b/>
            <w:bCs/>
            <w:color w:val="auto"/>
            <w:szCs w:val="24"/>
            <w:rPrChange w:id="8314" w:author="Camilo Andrés Díaz Gómez" w:date="2023-03-28T17:42:00Z">
              <w:rPr/>
            </w:rPrChange>
          </w:rPr>
          <w:t>Modelos de Machine Learning</w:t>
        </w:r>
      </w:ins>
    </w:p>
    <w:p w14:paraId="18EB2CA3" w14:textId="1849EDDF" w:rsidR="00247E6E" w:rsidRPr="002B569F" w:rsidDel="004441E7" w:rsidRDefault="00247E6E" w:rsidP="002B569F">
      <w:pPr>
        <w:ind w:firstLine="708"/>
        <w:rPr>
          <w:ins w:id="8315" w:author="Camilo Andrés Díaz Gómez" w:date="2023-03-16T23:11:00Z"/>
          <w:del w:id="8316" w:author="Steff Guzmán" w:date="2023-03-23T20:03:00Z"/>
          <w:rFonts w:cs="Times New Roman"/>
          <w:szCs w:val="24"/>
        </w:rPr>
        <w:pPrChange w:id="8317" w:author="Camilo Andrés Díaz Gómez" w:date="2023-03-28T17:43:00Z">
          <w:pPr>
            <w:ind w:firstLine="708"/>
          </w:pPr>
        </w:pPrChange>
      </w:pPr>
    </w:p>
    <w:p w14:paraId="67CF017E" w14:textId="67373204" w:rsidR="00440B06" w:rsidRPr="002B569F" w:rsidDel="004441E7" w:rsidRDefault="00717F4F" w:rsidP="002B569F">
      <w:pPr>
        <w:rPr>
          <w:ins w:id="8318" w:author="Camilo Andrés Díaz Gómez" w:date="2023-03-16T23:11:00Z"/>
          <w:del w:id="8319" w:author="Steff Guzmán" w:date="2023-03-23T20:03:00Z"/>
          <w:rFonts w:cs="Times New Roman"/>
          <w:szCs w:val="24"/>
        </w:rPr>
        <w:pPrChange w:id="8320" w:author="Camilo Andrés Díaz Gómez" w:date="2023-03-28T17:43:00Z">
          <w:pPr>
            <w:ind w:firstLine="708"/>
          </w:pPr>
        </w:pPrChange>
      </w:pPr>
      <w:ins w:id="8321" w:author="Camilo Andrés Díaz Gómez" w:date="2023-03-16T23:16:00Z">
        <w:del w:id="8322"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8323" w:author="Camilo Andrés Díaz Gómez" w:date="2023-03-16T23:11:00Z"/>
          <w:rFonts w:cs="Times New Roman"/>
          <w:szCs w:val="24"/>
        </w:rPr>
      </w:pPr>
      <w:ins w:id="8324" w:author="Camilo Andrés Díaz Gómez" w:date="2023-03-20T11:57:00Z">
        <w:del w:id="8325"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6B3A3AAC" w:rsidR="00440B06" w:rsidRPr="002B569F" w:rsidRDefault="004441E7" w:rsidP="000D1684">
      <w:pPr>
        <w:ind w:left="708" w:firstLine="708"/>
        <w:rPr>
          <w:ins w:id="8326" w:author="Camilo Andrés Díaz Gómez" w:date="2023-03-20T11:58:00Z"/>
          <w:rFonts w:cs="Times New Roman"/>
          <w:szCs w:val="24"/>
        </w:rPr>
        <w:pPrChange w:id="8327" w:author="Camilo Andrés Díaz Gómez" w:date="2023-03-28T17:55:00Z">
          <w:pPr>
            <w:ind w:firstLine="708"/>
          </w:pPr>
        </w:pPrChange>
      </w:pPr>
      <w:ins w:id="8328" w:author="Steff Guzmán" w:date="2023-03-23T20:03:00Z">
        <w:r w:rsidRPr="002B569F">
          <w:rPr>
            <w:rFonts w:cs="Times New Roman"/>
            <w:szCs w:val="24"/>
          </w:rPr>
          <w:t>Las lineas de código de la figura</w:t>
        </w:r>
      </w:ins>
      <w:ins w:id="8329" w:author="Steff Guzmán" w:date="2023-03-24T15:28:00Z">
        <w:r w:rsidR="00A84241" w:rsidRPr="002B569F">
          <w:rPr>
            <w:rFonts w:cs="Times New Roman"/>
            <w:szCs w:val="24"/>
          </w:rPr>
          <w:t xml:space="preserve"> 18</w:t>
        </w:r>
      </w:ins>
      <w:ins w:id="8330" w:author="Steff Guzmán" w:date="2023-03-23T20:04:00Z">
        <w:r w:rsidRPr="002B569F">
          <w:rPr>
            <w:rFonts w:cs="Times New Roman"/>
            <w:szCs w:val="24"/>
          </w:rPr>
          <w:t>,</w:t>
        </w:r>
      </w:ins>
      <w:ins w:id="8331" w:author="Steff Guzmán" w:date="2023-03-23T20:03:00Z">
        <w:r w:rsidRPr="002B569F">
          <w:rPr>
            <w:rFonts w:cs="Times New Roman"/>
            <w:szCs w:val="24"/>
          </w:rPr>
          <w:t xml:space="preserve"> </w:t>
        </w:r>
      </w:ins>
      <w:ins w:id="8332" w:author="Camilo Andrés Díaz Gómez" w:date="2023-03-16T23:17:00Z">
        <w:del w:id="8333"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crean variables independientes para cada columna del DataFrame dfAAnalisar. Cada variable almacena una representación de la columna correspondiente en forma de un arreglo de valores numpy. Los nombres de las variables se asignan de acuerdo al nombre de la columna del DataFrame.</w:t>
        </w:r>
      </w:ins>
    </w:p>
    <w:p w14:paraId="37D71134" w14:textId="5916623A" w:rsidR="00D66BB6" w:rsidRPr="002B569F" w:rsidRDefault="00D66BB6" w:rsidP="002B569F">
      <w:pPr>
        <w:ind w:firstLine="708"/>
        <w:rPr>
          <w:ins w:id="8334" w:author="Camilo Andrés Díaz Gómez" w:date="2023-03-20T11:58:00Z"/>
          <w:rFonts w:cs="Times New Roman"/>
          <w:szCs w:val="24"/>
        </w:rPr>
      </w:pPr>
    </w:p>
    <w:p w14:paraId="7E477A94" w14:textId="49F12377" w:rsidR="00D66BB6" w:rsidRPr="002B569F" w:rsidRDefault="00D66BB6" w:rsidP="000D1684">
      <w:pPr>
        <w:ind w:left="708" w:firstLine="708"/>
        <w:rPr>
          <w:ins w:id="8335" w:author="Camilo Andrés Díaz Gómez" w:date="2023-03-20T11:58:00Z"/>
          <w:rFonts w:cs="Times New Roman"/>
          <w:szCs w:val="24"/>
        </w:rPr>
        <w:pPrChange w:id="8336" w:author="Camilo Andrés Díaz Gómez" w:date="2023-03-28T17:55:00Z">
          <w:pPr>
            <w:ind w:firstLine="708"/>
          </w:pPr>
        </w:pPrChange>
      </w:pPr>
      <w:ins w:id="8337" w:author="Camilo Andrés Díaz Gómez" w:date="2023-03-20T11:58:00Z">
        <w:r w:rsidRPr="002B569F">
          <w:rPr>
            <w:rFonts w:cs="Times New Roman"/>
            <w:szCs w:val="24"/>
          </w:rPr>
          <w:t xml:space="preserve">Luego, se crea un DataFrame vacío llamado dfFinalPruebas </w:t>
        </w:r>
      </w:ins>
      <w:ins w:id="8338" w:author="Steff Guzmán" w:date="2023-03-23T20:05:00Z">
        <w:r w:rsidR="004441E7" w:rsidRPr="002B569F">
          <w:rPr>
            <w:rFonts w:cs="Times New Roman"/>
            <w:szCs w:val="24"/>
          </w:rPr>
          <w:t>(</w:t>
        </w:r>
      </w:ins>
      <w:ins w:id="8339" w:author="Steff Guzmán" w:date="2023-03-23T20:04:00Z">
        <w:r w:rsidR="004441E7" w:rsidRPr="002B569F">
          <w:rPr>
            <w:rFonts w:cs="Times New Roman"/>
            <w:szCs w:val="24"/>
          </w:rPr>
          <w:t>Ver figura</w:t>
        </w:r>
      </w:ins>
      <w:ins w:id="8340" w:author="Steff Guzmán" w:date="2023-03-24T15:28:00Z">
        <w:r w:rsidR="00A84241" w:rsidRPr="002B569F">
          <w:rPr>
            <w:rFonts w:cs="Times New Roman"/>
            <w:szCs w:val="24"/>
            <w:rPrChange w:id="8341" w:author="Camilo Andrés Díaz Gómez" w:date="2023-03-28T17:42:00Z">
              <w:rPr>
                <w:rFonts w:cs="Times New Roman"/>
                <w:szCs w:val="24"/>
                <w:highlight w:val="yellow"/>
              </w:rPr>
            </w:rPrChange>
          </w:rPr>
          <w:t xml:space="preserve"> 18</w:t>
        </w:r>
      </w:ins>
      <w:ins w:id="8342" w:author="Steff Guzmán" w:date="2023-03-23T20:04:00Z">
        <w:r w:rsidR="004441E7" w:rsidRPr="002B569F">
          <w:rPr>
            <w:rFonts w:cs="Times New Roman"/>
            <w:szCs w:val="24"/>
          </w:rPr>
          <w:t>)</w:t>
        </w:r>
      </w:ins>
      <w:ins w:id="8343" w:author="Steff Guzmán" w:date="2023-03-23T20:05:00Z">
        <w:r w:rsidR="004441E7" w:rsidRPr="002B569F">
          <w:rPr>
            <w:rFonts w:cs="Times New Roman"/>
            <w:szCs w:val="24"/>
          </w:rPr>
          <w:t>,</w:t>
        </w:r>
      </w:ins>
      <w:ins w:id="8344" w:author="Steff Guzmán" w:date="2023-03-23T20:04:00Z">
        <w:r w:rsidR="004441E7" w:rsidRPr="002B569F">
          <w:rPr>
            <w:rFonts w:cs="Times New Roman"/>
            <w:szCs w:val="24"/>
          </w:rPr>
          <w:t xml:space="preserve"> </w:t>
        </w:r>
      </w:ins>
      <w:ins w:id="8345"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KNN','Temperatura_Simulada_Decision_Trees','Temperatura_Simulada_Random_Forest','Temperatura_Simulada_Red_Neuronal','Temperatura_Prueba','Latitud','Longitud','Altitud'.</w:t>
        </w:r>
      </w:ins>
    </w:p>
    <w:p w14:paraId="215B00B5" w14:textId="77777777" w:rsidR="00717998" w:rsidRPr="002B569F" w:rsidDel="00C038A4" w:rsidRDefault="00717998" w:rsidP="002B569F">
      <w:pPr>
        <w:pStyle w:val="Descripcin"/>
        <w:spacing w:line="360" w:lineRule="auto"/>
        <w:rPr>
          <w:ins w:id="8346" w:author="Steff Guzmán" w:date="2023-03-24T16:48:00Z"/>
          <w:del w:id="8347" w:author="Camilo Andrés Díaz Gómez" w:date="2023-03-28T15:20:00Z"/>
          <w:rFonts w:cs="Times New Roman"/>
          <w:szCs w:val="24"/>
        </w:rPr>
        <w:pPrChange w:id="8348" w:author="Camilo Andrés Díaz Gómez" w:date="2023-03-28T17:43:00Z">
          <w:pPr>
            <w:pStyle w:val="Descripcin"/>
          </w:pPr>
        </w:pPrChange>
      </w:pPr>
    </w:p>
    <w:p w14:paraId="015456E3" w14:textId="77777777" w:rsidR="00717998" w:rsidRPr="002B569F" w:rsidDel="00C038A4" w:rsidRDefault="00717998" w:rsidP="002B569F">
      <w:pPr>
        <w:pStyle w:val="Descripcin"/>
        <w:spacing w:line="360" w:lineRule="auto"/>
        <w:rPr>
          <w:ins w:id="8349" w:author="Steff Guzmán" w:date="2023-03-24T16:48:00Z"/>
          <w:del w:id="8350" w:author="Camilo Andrés Díaz Gómez" w:date="2023-03-28T15:20:00Z"/>
          <w:rFonts w:cs="Times New Roman"/>
          <w:szCs w:val="24"/>
        </w:rPr>
        <w:pPrChange w:id="8351" w:author="Camilo Andrés Díaz Gómez" w:date="2023-03-28T17:43:00Z">
          <w:pPr>
            <w:pStyle w:val="Descripcin"/>
          </w:pPr>
        </w:pPrChange>
      </w:pPr>
    </w:p>
    <w:p w14:paraId="52EDFEBB" w14:textId="3E6D2A28" w:rsidR="00717998" w:rsidRPr="002B569F" w:rsidDel="00C038A4" w:rsidRDefault="00717998" w:rsidP="002B569F">
      <w:pPr>
        <w:pStyle w:val="Descripcin"/>
        <w:spacing w:line="360" w:lineRule="auto"/>
        <w:rPr>
          <w:ins w:id="8352" w:author="Steff Guzmán" w:date="2023-03-24T16:48:00Z"/>
          <w:del w:id="8353" w:author="Camilo Andrés Díaz Gómez" w:date="2023-03-28T15:20:00Z"/>
          <w:rFonts w:cs="Times New Roman"/>
          <w:szCs w:val="24"/>
        </w:rPr>
        <w:pPrChange w:id="8354" w:author="Camilo Andrés Díaz Gómez" w:date="2023-03-28T17:43:00Z">
          <w:pPr>
            <w:pStyle w:val="Descripcin"/>
          </w:pPr>
        </w:pPrChange>
      </w:pPr>
    </w:p>
    <w:p w14:paraId="7CF70E87" w14:textId="77777777" w:rsidR="00717998" w:rsidRPr="002B569F" w:rsidRDefault="00717998" w:rsidP="002B569F">
      <w:pPr>
        <w:rPr>
          <w:ins w:id="8355" w:author="Steff Guzmán" w:date="2023-03-24T16:48:00Z"/>
          <w:rFonts w:cs="Times New Roman"/>
        </w:rPr>
        <w:pPrChange w:id="8356" w:author="Camilo Andrés Díaz Gómez" w:date="2023-03-28T17:43:00Z">
          <w:pPr>
            <w:pStyle w:val="Descripcin"/>
          </w:pPr>
        </w:pPrChange>
      </w:pPr>
    </w:p>
    <w:p w14:paraId="4AC31FD0" w14:textId="54741861" w:rsidR="00D66BB6" w:rsidRPr="002B569F" w:rsidRDefault="00842F9D" w:rsidP="002B569F">
      <w:pPr>
        <w:pStyle w:val="Descripcin"/>
        <w:spacing w:line="360" w:lineRule="auto"/>
        <w:rPr>
          <w:ins w:id="8357" w:author="Steff Guzmán" w:date="2023-03-24T16:48:00Z"/>
          <w:rFonts w:cs="Times New Roman"/>
          <w:szCs w:val="24"/>
        </w:rPr>
        <w:pPrChange w:id="8358" w:author="Camilo Andrés Díaz Gómez" w:date="2023-03-28T17:43:00Z">
          <w:pPr>
            <w:pStyle w:val="Descripcin"/>
          </w:pPr>
        </w:pPrChange>
      </w:pPr>
      <w:bookmarkStart w:id="8359" w:name="_Toc130919853"/>
      <w:ins w:id="836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361" w:author="Steff Guzmán" w:date="2023-03-24T15:14:00Z">
        <w:r w:rsidRPr="002B569F">
          <w:rPr>
            <w:rFonts w:cs="Times New Roman"/>
            <w:noProof/>
            <w:szCs w:val="24"/>
          </w:rPr>
          <w:t>18</w:t>
        </w:r>
      </w:ins>
      <w:ins w:id="8362" w:author="Steff Guzmán" w:date="2023-03-24T15:11:00Z">
        <w:r w:rsidRPr="002B569F">
          <w:rPr>
            <w:rFonts w:cs="Times New Roman"/>
            <w:szCs w:val="24"/>
          </w:rPr>
          <w:fldChar w:fldCharType="end"/>
        </w:r>
      </w:ins>
      <w:ins w:id="8363" w:author="JHONATAN MAURICIO VILLARREAL CORREDOR" w:date="2023-03-24T17:44:00Z">
        <w:r w:rsidR="00871796" w:rsidRPr="002B569F">
          <w:rPr>
            <w:rFonts w:cs="Times New Roman"/>
            <w:szCs w:val="24"/>
          </w:rPr>
          <w:t xml:space="preserve"> </w:t>
        </w:r>
      </w:ins>
      <w:ins w:id="8364" w:author="JHONATAN MAURICIO VILLARREAL CORREDOR" w:date="2023-03-24T17:45:00Z">
        <w:r w:rsidR="00871796" w:rsidRPr="002B569F">
          <w:rPr>
            <w:rFonts w:cs="Times New Roman"/>
            <w:b w:val="0"/>
            <w:bCs/>
            <w:i/>
            <w:iCs w:val="0"/>
            <w:szCs w:val="24"/>
            <w:rPrChange w:id="8365" w:author="Camilo Andrés Díaz Gómez" w:date="2023-03-28T17:42:00Z">
              <w:rPr>
                <w:rFonts w:cs="Times New Roman"/>
                <w:szCs w:val="24"/>
              </w:rPr>
            </w:rPrChange>
          </w:rPr>
          <w:t>Creación de variables</w:t>
        </w:r>
        <w:bookmarkEnd w:id="8359"/>
        <w:r w:rsidR="00871796" w:rsidRPr="002B569F">
          <w:rPr>
            <w:rFonts w:cs="Times New Roman"/>
            <w:szCs w:val="24"/>
          </w:rPr>
          <w:t xml:space="preserve"> </w:t>
        </w:r>
      </w:ins>
    </w:p>
    <w:p w14:paraId="477C4E66" w14:textId="77777777" w:rsidR="00717998" w:rsidRPr="002B569F" w:rsidRDefault="00717998" w:rsidP="002B569F">
      <w:pPr>
        <w:rPr>
          <w:ins w:id="8366" w:author="Camilo Andrés Díaz Gómez" w:date="2023-03-16T23:17:00Z"/>
          <w:rFonts w:cs="Times New Roman"/>
        </w:rPr>
        <w:pPrChange w:id="8367" w:author="Camilo Andrés Díaz Gómez" w:date="2023-03-28T17:43:00Z">
          <w:pPr>
            <w:ind w:firstLine="708"/>
          </w:pPr>
        </w:pPrChange>
      </w:pPr>
    </w:p>
    <w:p w14:paraId="388F8134" w14:textId="0C8E8F7B" w:rsidR="00717F4F" w:rsidRPr="002B569F" w:rsidRDefault="004441E7" w:rsidP="002B569F">
      <w:pPr>
        <w:ind w:firstLine="708"/>
        <w:rPr>
          <w:ins w:id="8368" w:author="Steff Guzmán" w:date="2023-03-23T20:03:00Z"/>
          <w:rFonts w:cs="Times New Roman"/>
          <w:szCs w:val="24"/>
        </w:rPr>
      </w:pPr>
      <w:ins w:id="8369"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8370" w:author="Camilo Andrés Díaz Gómez" w:date="2023-03-16T23:17:00Z"/>
          <w:rFonts w:cs="Times New Roman"/>
          <w:szCs w:val="24"/>
        </w:rPr>
      </w:pPr>
      <w:ins w:id="8371"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8372" w:author="Camilo Andrés Díaz Gómez" w:date="2023-03-28T15:20:00Z"/>
          <w:rFonts w:cs="Times New Roman"/>
          <w:i/>
          <w:iCs/>
          <w:szCs w:val="24"/>
        </w:rPr>
      </w:pPr>
    </w:p>
    <w:p w14:paraId="0E32E0EA" w14:textId="1F40ACC7" w:rsidR="00B1585C" w:rsidRPr="002B569F" w:rsidRDefault="00B1585C" w:rsidP="002B569F">
      <w:pPr>
        <w:jc w:val="left"/>
        <w:rPr>
          <w:ins w:id="8373" w:author="Steff Guzmán" w:date="2023-03-24T15:42:00Z"/>
          <w:rFonts w:cs="Times New Roman"/>
          <w:i/>
          <w:iCs/>
          <w:szCs w:val="24"/>
        </w:rPr>
      </w:pPr>
      <w:ins w:id="8374"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8375" w:author="Steff Guzmán" w:date="2023-03-24T15:42:00Z"/>
          <w:rFonts w:ascii="Times New Roman" w:hAnsi="Times New Roman" w:cs="Times New Roman"/>
          <w:b/>
          <w:bCs/>
          <w:color w:val="auto"/>
          <w:szCs w:val="24"/>
        </w:rPr>
      </w:pPr>
    </w:p>
    <w:p w14:paraId="4B0F95AB" w14:textId="3E712AE6" w:rsidR="00BE50D1" w:rsidRPr="002B569F" w:rsidDel="004441E7" w:rsidRDefault="00BE50D1" w:rsidP="002B569F">
      <w:pPr>
        <w:pStyle w:val="Ttulo5"/>
        <w:ind w:left="1416"/>
        <w:rPr>
          <w:ins w:id="8376" w:author="Camilo Andrés Díaz Gómez" w:date="2023-03-16T23:38:00Z"/>
          <w:del w:id="8377" w:author="Steff Guzmán" w:date="2023-03-23T20:05:00Z"/>
          <w:rFonts w:ascii="Times New Roman" w:hAnsi="Times New Roman" w:cs="Times New Roman"/>
          <w:b/>
          <w:bCs/>
          <w:color w:val="auto"/>
          <w:rPrChange w:id="8378" w:author="Camilo Andrés Díaz Gómez" w:date="2023-03-28T17:42:00Z">
            <w:rPr>
              <w:ins w:id="8379" w:author="Camilo Andrés Díaz Gómez" w:date="2023-03-16T23:38:00Z"/>
              <w:del w:id="8380" w:author="Steff Guzmán" w:date="2023-03-23T20:05:00Z"/>
            </w:rPr>
          </w:rPrChange>
        </w:rPr>
        <w:pPrChange w:id="8381" w:author="Camilo Andrés Díaz Gómez" w:date="2023-03-28T17:43:00Z">
          <w:pPr>
            <w:pStyle w:val="Ttulo3"/>
            <w:ind w:firstLine="708"/>
          </w:pPr>
        </w:pPrChange>
      </w:pPr>
      <w:ins w:id="8382" w:author="Camilo Andrés Díaz Gómez" w:date="2023-03-16T23:39:00Z">
        <w:r w:rsidRPr="002B569F">
          <w:rPr>
            <w:rFonts w:ascii="Times New Roman" w:hAnsi="Times New Roman" w:cs="Times New Roman"/>
            <w:b/>
            <w:bCs/>
            <w:color w:val="auto"/>
            <w:szCs w:val="24"/>
            <w:rPrChange w:id="8383" w:author="Camilo Andrés Díaz Gómez" w:date="2023-03-28T17:42:00Z">
              <w:rPr/>
            </w:rPrChange>
          </w:rPr>
          <w:t xml:space="preserve">Regresión </w:t>
        </w:r>
      </w:ins>
      <w:ins w:id="8384" w:author="Camilo Andrés Díaz Gómez" w:date="2023-03-17T23:53:00Z">
        <w:r w:rsidR="00247E6E" w:rsidRPr="002B569F">
          <w:rPr>
            <w:rFonts w:ascii="Times New Roman" w:hAnsi="Times New Roman" w:cs="Times New Roman"/>
            <w:b/>
            <w:bCs/>
            <w:color w:val="auto"/>
            <w:szCs w:val="24"/>
            <w:rPrChange w:id="8385" w:author="Camilo Andrés Díaz Gómez" w:date="2023-03-28T17:42:00Z">
              <w:rPr>
                <w:rFonts w:cs="Times New Roman"/>
                <w:b/>
                <w:bCs/>
              </w:rPr>
            </w:rPrChange>
          </w:rPr>
          <w:t>Múltiple</w:t>
        </w:r>
      </w:ins>
    </w:p>
    <w:p w14:paraId="6AEC92DF" w14:textId="12D66900" w:rsidR="00717F4F" w:rsidRPr="002B569F" w:rsidRDefault="00717F4F" w:rsidP="002B569F">
      <w:pPr>
        <w:pStyle w:val="Ttulo5"/>
        <w:ind w:left="1416"/>
        <w:rPr>
          <w:ins w:id="8386" w:author="Camilo Andrés Díaz Gómez" w:date="2023-03-16T23:17:00Z"/>
          <w:rFonts w:ascii="Times New Roman" w:hAnsi="Times New Roman" w:cs="Times New Roman"/>
          <w:color w:val="auto"/>
          <w:szCs w:val="24"/>
          <w:rPrChange w:id="8387" w:author="Camilo Andrés Díaz Gómez" w:date="2023-03-28T17:42:00Z">
            <w:rPr>
              <w:ins w:id="8388" w:author="Camilo Andrés Díaz Gómez" w:date="2023-03-16T23:17:00Z"/>
              <w:rFonts w:cs="Times New Roman"/>
              <w:szCs w:val="24"/>
            </w:rPr>
          </w:rPrChange>
        </w:rPr>
        <w:pPrChange w:id="8389" w:author="Camilo Andrés Díaz Gómez" w:date="2023-03-28T17:43:00Z">
          <w:pPr>
            <w:ind w:firstLine="708"/>
          </w:pPr>
        </w:pPrChange>
      </w:pPr>
    </w:p>
    <w:p w14:paraId="4686E6B7" w14:textId="7A3BCBB8" w:rsidR="00717F4F" w:rsidRPr="002B569F" w:rsidDel="004441E7" w:rsidRDefault="00717F4F" w:rsidP="002B569F">
      <w:pPr>
        <w:rPr>
          <w:ins w:id="8390" w:author="Camilo Andrés Díaz Gómez" w:date="2023-03-16T23:18:00Z"/>
          <w:del w:id="8391" w:author="Steff Guzmán" w:date="2023-03-23T20:05:00Z"/>
          <w:rFonts w:cs="Times New Roman"/>
          <w:szCs w:val="24"/>
        </w:rPr>
        <w:pPrChange w:id="8392" w:author="Camilo Andrés Díaz Gómez" w:date="2023-03-28T17:43:00Z">
          <w:pPr>
            <w:ind w:firstLine="708"/>
          </w:pPr>
        </w:pPrChange>
      </w:pPr>
      <w:ins w:id="8393" w:author="Camilo Andrés Díaz Gómez" w:date="2023-03-16T23:18:00Z">
        <w:del w:id="8394"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rsidP="002B569F">
      <w:pPr>
        <w:rPr>
          <w:ins w:id="8395" w:author="Camilo Andrés Díaz Gómez" w:date="2023-03-16T23:18:00Z"/>
          <w:rFonts w:cs="Times New Roman"/>
          <w:szCs w:val="24"/>
        </w:rPr>
        <w:pPrChange w:id="8396" w:author="Camilo Andrés Díaz Gómez" w:date="2023-03-28T17:43:00Z">
          <w:pPr>
            <w:ind w:firstLine="708"/>
          </w:pPr>
        </w:pPrChange>
      </w:pPr>
    </w:p>
    <w:p w14:paraId="5E425EAE" w14:textId="3479F7E0" w:rsidR="00717F4F" w:rsidRPr="002B569F" w:rsidRDefault="00717F4F" w:rsidP="00507115">
      <w:pPr>
        <w:ind w:left="708" w:firstLine="708"/>
        <w:rPr>
          <w:ins w:id="8397" w:author="Steff Guzmán" w:date="2023-03-24T16:48:00Z"/>
          <w:rFonts w:cs="Times New Roman"/>
          <w:szCs w:val="24"/>
        </w:rPr>
        <w:pPrChange w:id="8398" w:author="Camilo Andrés Díaz Gómez" w:date="2023-03-28T17:59:00Z">
          <w:pPr>
            <w:ind w:firstLine="708"/>
          </w:pPr>
        </w:pPrChange>
      </w:pPr>
      <w:ins w:id="8399" w:author="Camilo Andrés Díaz Gómez" w:date="2023-03-16T23:18:00Z">
        <w:r w:rsidRPr="002B569F">
          <w:rPr>
            <w:rFonts w:cs="Times New Roman"/>
            <w:szCs w:val="24"/>
          </w:rPr>
          <w:t>E</w:t>
        </w:r>
        <w:del w:id="8400" w:author="Steff Guzmán" w:date="2023-03-23T20:05:00Z">
          <w:r w:rsidRPr="002B569F" w:rsidDel="004441E7">
            <w:rPr>
              <w:rFonts w:cs="Times New Roman"/>
              <w:szCs w:val="24"/>
            </w:rPr>
            <w:delText xml:space="preserve">stas líneas </w:delText>
          </w:r>
        </w:del>
      </w:ins>
      <w:ins w:id="8401" w:author="Steff Guzmán" w:date="2023-03-23T20:05:00Z">
        <w:r w:rsidR="004441E7" w:rsidRPr="002B569F">
          <w:rPr>
            <w:rFonts w:cs="Times New Roman"/>
            <w:szCs w:val="24"/>
          </w:rPr>
          <w:t>n la Figura</w:t>
        </w:r>
      </w:ins>
      <w:ins w:id="8402" w:author="Steff Guzmán" w:date="2023-03-24T15:28:00Z">
        <w:r w:rsidR="00A84241" w:rsidRPr="002B569F">
          <w:rPr>
            <w:rFonts w:cs="Times New Roman"/>
            <w:szCs w:val="24"/>
          </w:rPr>
          <w:t xml:space="preserve"> 19</w:t>
        </w:r>
      </w:ins>
      <w:ins w:id="8403" w:author="Steff Guzmán" w:date="2023-03-23T20:05:00Z">
        <w:r w:rsidR="004441E7" w:rsidRPr="002B569F">
          <w:rPr>
            <w:rFonts w:cs="Times New Roman"/>
            <w:szCs w:val="24"/>
          </w:rPr>
          <w:t xml:space="preserve"> las </w:t>
        </w:r>
      </w:ins>
      <w:ins w:id="8404" w:author="Steff Guzmán" w:date="2023-03-23T20:06:00Z">
        <w:r w:rsidR="004441E7" w:rsidRPr="002B569F">
          <w:rPr>
            <w:rFonts w:cs="Times New Roman"/>
            <w:szCs w:val="24"/>
          </w:rPr>
          <w:t xml:space="preserve">líneas </w:t>
        </w:r>
      </w:ins>
      <w:ins w:id="8405"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8406" w:author="Steff Guzmán" w:date="2023-03-24T15:11:00Z"/>
          <w:rFonts w:cs="Times New Roman"/>
          <w:szCs w:val="24"/>
        </w:rPr>
      </w:pPr>
    </w:p>
    <w:p w14:paraId="05DCCF27" w14:textId="7AEF4CAB" w:rsidR="00842F9D" w:rsidRPr="002B569F" w:rsidRDefault="00842F9D" w:rsidP="002B569F">
      <w:pPr>
        <w:pStyle w:val="Descripcin"/>
        <w:spacing w:line="360" w:lineRule="auto"/>
        <w:rPr>
          <w:ins w:id="8407" w:author="Steff Guzmán" w:date="2023-03-24T16:48:00Z"/>
          <w:rFonts w:cs="Times New Roman"/>
          <w:szCs w:val="24"/>
        </w:rPr>
        <w:pPrChange w:id="8408" w:author="Camilo Andrés Díaz Gómez" w:date="2023-03-28T17:43:00Z">
          <w:pPr>
            <w:pStyle w:val="Descripcin"/>
          </w:pPr>
        </w:pPrChange>
      </w:pPr>
      <w:bookmarkStart w:id="8409" w:name="_Toc130919854"/>
      <w:ins w:id="841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411" w:author="Steff Guzmán" w:date="2023-03-24T15:14:00Z">
        <w:r w:rsidRPr="002B569F">
          <w:rPr>
            <w:rFonts w:cs="Times New Roman"/>
            <w:noProof/>
            <w:szCs w:val="24"/>
          </w:rPr>
          <w:t>19</w:t>
        </w:r>
      </w:ins>
      <w:ins w:id="8412" w:author="Steff Guzmán" w:date="2023-03-24T15:11:00Z">
        <w:r w:rsidRPr="002B569F">
          <w:rPr>
            <w:rFonts w:cs="Times New Roman"/>
            <w:szCs w:val="24"/>
          </w:rPr>
          <w:fldChar w:fldCharType="end"/>
        </w:r>
      </w:ins>
      <w:ins w:id="8413"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8414" w:author="Camilo Andrés Díaz Gómez" w:date="2023-03-28T17:42:00Z">
              <w:rPr>
                <w:rFonts w:cs="Times New Roman"/>
                <w:szCs w:val="24"/>
              </w:rPr>
            </w:rPrChange>
          </w:rPr>
          <w:t>Entrenami</w:t>
        </w:r>
      </w:ins>
      <w:ins w:id="8415" w:author="JHONATAN MAURICIO VILLARREAL CORREDOR" w:date="2023-03-24T17:46:00Z">
        <w:r w:rsidR="00871796" w:rsidRPr="002B569F">
          <w:rPr>
            <w:rFonts w:cs="Times New Roman"/>
            <w:b w:val="0"/>
            <w:bCs/>
            <w:i/>
            <w:iCs w:val="0"/>
            <w:szCs w:val="24"/>
            <w:rPrChange w:id="8416" w:author="Camilo Andrés Díaz Gómez" w:date="2023-03-28T17:42:00Z">
              <w:rPr>
                <w:rFonts w:cs="Times New Roman"/>
                <w:szCs w:val="24"/>
              </w:rPr>
            </w:rPrChange>
          </w:rPr>
          <w:t>ento del modelo</w:t>
        </w:r>
        <w:bookmarkEnd w:id="8409"/>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8417" w:author="Steff Guzmán" w:date="2023-03-24T16:50:00Z"/>
          <w:rFonts w:cs="Times New Roman"/>
          <w:szCs w:val="24"/>
        </w:rPr>
      </w:pPr>
    </w:p>
    <w:p w14:paraId="6136E4DB" w14:textId="274CE7F5" w:rsidR="004441E7" w:rsidRPr="002B569F" w:rsidRDefault="004441E7" w:rsidP="002B569F">
      <w:pPr>
        <w:ind w:firstLine="708"/>
        <w:jc w:val="center"/>
        <w:rPr>
          <w:ins w:id="8418" w:author="Camilo Andrés Díaz Gómez" w:date="2023-03-16T23:18:00Z"/>
          <w:rFonts w:cs="Times New Roman"/>
          <w:szCs w:val="24"/>
        </w:rPr>
        <w:pPrChange w:id="8419" w:author="Camilo Andrés Díaz Gómez" w:date="2023-03-28T17:43:00Z">
          <w:pPr>
            <w:ind w:firstLine="708"/>
          </w:pPr>
        </w:pPrChange>
      </w:pPr>
      <w:ins w:id="8420"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8421" w:author="Camilo Andrés Díaz Gómez" w:date="2023-03-28T15:20:00Z"/>
          <w:rFonts w:cs="Times New Roman"/>
          <w:i/>
          <w:iCs/>
          <w:szCs w:val="24"/>
        </w:rPr>
      </w:pPr>
    </w:p>
    <w:p w14:paraId="30DFFD70" w14:textId="41B2CCA6" w:rsidR="00B1585C" w:rsidRPr="002B569F" w:rsidRDefault="00B1585C" w:rsidP="002B569F">
      <w:pPr>
        <w:jc w:val="left"/>
        <w:rPr>
          <w:ins w:id="8422" w:author="Steff Guzmán" w:date="2023-03-24T15:42:00Z"/>
          <w:rFonts w:cs="Times New Roman"/>
          <w:i/>
          <w:iCs/>
          <w:szCs w:val="24"/>
        </w:rPr>
      </w:pPr>
      <w:ins w:id="8423"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8424" w:author="Camilo Andrés Díaz Gómez" w:date="2023-03-16T23:18:00Z"/>
          <w:rFonts w:cs="Times New Roman"/>
          <w:szCs w:val="24"/>
        </w:rPr>
      </w:pPr>
    </w:p>
    <w:p w14:paraId="67E1D1D8" w14:textId="77777777" w:rsidR="00717F4F" w:rsidRPr="002B569F" w:rsidRDefault="00717F4F" w:rsidP="002B569F">
      <w:pPr>
        <w:ind w:firstLine="708"/>
        <w:rPr>
          <w:ins w:id="8425" w:author="Camilo Andrés Díaz Gómez" w:date="2023-03-16T23:18:00Z"/>
          <w:rFonts w:cs="Times New Roman"/>
          <w:szCs w:val="24"/>
        </w:rPr>
      </w:pPr>
      <w:ins w:id="8426"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8427" w:author="Camilo Andrés Díaz Gómez" w:date="2023-03-16T23:18:00Z"/>
          <w:rFonts w:cs="Times New Roman"/>
          <w:szCs w:val="24"/>
        </w:rPr>
      </w:pPr>
    </w:p>
    <w:p w14:paraId="68812D15" w14:textId="77777777" w:rsidR="00717F4F" w:rsidRPr="002B569F" w:rsidRDefault="00717F4F" w:rsidP="002B569F">
      <w:pPr>
        <w:pStyle w:val="Prrafodelista"/>
        <w:numPr>
          <w:ilvl w:val="0"/>
          <w:numId w:val="21"/>
        </w:numPr>
        <w:rPr>
          <w:ins w:id="8428" w:author="Camilo Andrés Díaz Gómez" w:date="2023-03-16T23:18:00Z"/>
          <w:rFonts w:cs="Times New Roman"/>
          <w:szCs w:val="24"/>
        </w:rPr>
        <w:pPrChange w:id="8429" w:author="Camilo Andrés Díaz Gómez" w:date="2023-03-28T17:43:00Z">
          <w:pPr>
            <w:ind w:firstLine="708"/>
          </w:pPr>
        </w:pPrChange>
      </w:pPr>
      <w:ins w:id="8430" w:author="Camilo Andrés Díaz Gómez" w:date="2023-03-16T23:18:00Z">
        <w:r w:rsidRPr="002B569F">
          <w:rPr>
            <w:rFonts w:cs="Times New Roman"/>
            <w:szCs w:val="24"/>
          </w:rPr>
          <w:t>X=np.array([humedad,fechaHora]).T: Se crea una matriz NumPy X que contiene las características de entrada del modelo. Aquí, las características son la humedad y la hora del día. Los valores de la humedad y la hora se extraen de las variables humedad y fechaHora, respectivamente, que se crearon previamente.</w:t>
        </w:r>
      </w:ins>
    </w:p>
    <w:p w14:paraId="3EAB7684" w14:textId="77777777" w:rsidR="00717F4F" w:rsidRPr="002B569F" w:rsidRDefault="00717F4F" w:rsidP="002B569F">
      <w:pPr>
        <w:ind w:firstLine="708"/>
        <w:rPr>
          <w:ins w:id="8431" w:author="Camilo Andrés Díaz Gómez" w:date="2023-03-16T23:18:00Z"/>
          <w:rFonts w:cs="Times New Roman"/>
          <w:szCs w:val="24"/>
        </w:rPr>
      </w:pPr>
    </w:p>
    <w:p w14:paraId="52EE7168" w14:textId="77777777" w:rsidR="00717F4F" w:rsidRPr="002B569F" w:rsidRDefault="00717F4F" w:rsidP="002B569F">
      <w:pPr>
        <w:pStyle w:val="Prrafodelista"/>
        <w:numPr>
          <w:ilvl w:val="0"/>
          <w:numId w:val="21"/>
        </w:numPr>
        <w:rPr>
          <w:ins w:id="8432" w:author="Camilo Andrés Díaz Gómez" w:date="2023-03-16T23:18:00Z"/>
          <w:rFonts w:cs="Times New Roman"/>
          <w:szCs w:val="24"/>
        </w:rPr>
        <w:pPrChange w:id="8433" w:author="Camilo Andrés Díaz Gómez" w:date="2023-03-28T17:43:00Z">
          <w:pPr>
            <w:ind w:firstLine="708"/>
          </w:pPr>
        </w:pPrChange>
      </w:pPr>
      <w:ins w:id="8434" w:author="Camilo Andrés Díaz Gómez" w:date="2023-03-16T23:18:00Z">
        <w:r w:rsidRPr="002B569F">
          <w:rPr>
            <w:rFonts w:cs="Times New Roman"/>
            <w:szCs w:val="24"/>
          </w:rPr>
          <w:t>Y=np.array([temperatura]).T: Se crea una matriz NumPy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8435" w:author="Camilo Andrés Díaz Gómez" w:date="2023-03-16T23:18:00Z"/>
          <w:rFonts w:cs="Times New Roman"/>
          <w:szCs w:val="24"/>
        </w:rPr>
      </w:pPr>
    </w:p>
    <w:p w14:paraId="24932056" w14:textId="3FC46E36" w:rsidR="00717F4F" w:rsidRPr="002B569F" w:rsidRDefault="00717F4F" w:rsidP="00507115">
      <w:pPr>
        <w:ind w:left="708" w:firstLine="708"/>
        <w:rPr>
          <w:ins w:id="8436" w:author="Steff Guzmán" w:date="2023-03-23T20:07:00Z"/>
          <w:rFonts w:cs="Times New Roman"/>
          <w:szCs w:val="24"/>
        </w:rPr>
        <w:pPrChange w:id="8437" w:author="Camilo Andrés Díaz Gómez" w:date="2023-03-28T18:00:00Z">
          <w:pPr>
            <w:ind w:firstLine="708"/>
          </w:pPr>
        </w:pPrChange>
      </w:pPr>
      <w:ins w:id="8438" w:author="Camilo Andrés Díaz Gómez" w:date="2023-03-16T23:18:00Z">
        <w:r w:rsidRPr="002B569F">
          <w:rPr>
            <w:rFonts w:cs="Times New Roman"/>
            <w:szCs w:val="24"/>
          </w:rPr>
          <w:t xml:space="preserve">Estas variables se utilizan como entrada para el modelo de regresión lineal que se entrena </w:t>
        </w:r>
      </w:ins>
      <w:ins w:id="8439" w:author="Steff Guzmán" w:date="2023-03-23T20:06:00Z">
        <w:r w:rsidR="000E36C6" w:rsidRPr="002B569F">
          <w:rPr>
            <w:rFonts w:cs="Times New Roman"/>
            <w:szCs w:val="24"/>
          </w:rPr>
          <w:t>en la figura</w:t>
        </w:r>
      </w:ins>
      <w:ins w:id="8440" w:author="Steff Guzmán" w:date="2023-03-24T15:28:00Z">
        <w:r w:rsidR="00A84241" w:rsidRPr="002B569F">
          <w:rPr>
            <w:rFonts w:cs="Times New Roman"/>
            <w:szCs w:val="24"/>
          </w:rPr>
          <w:t xml:space="preserve"> </w:t>
        </w:r>
      </w:ins>
      <w:ins w:id="8441" w:author="Steff Guzmán" w:date="2023-03-24T15:29:00Z">
        <w:r w:rsidR="00A84241" w:rsidRPr="002B569F">
          <w:rPr>
            <w:rFonts w:cs="Times New Roman"/>
            <w:szCs w:val="24"/>
          </w:rPr>
          <w:t>20</w:t>
        </w:r>
      </w:ins>
      <w:ins w:id="8442" w:author="Camilo Andrés Díaz Gómez" w:date="2023-03-16T23:18:00Z">
        <w:del w:id="8443" w:author="Steff Guzmán" w:date="2023-03-23T20:06:00Z">
          <w:r w:rsidRPr="002B569F" w:rsidDel="000E36C6">
            <w:rPr>
              <w:rFonts w:cs="Times New Roman"/>
              <w:szCs w:val="24"/>
            </w:rPr>
            <w:delText>a continuación</w:delText>
          </w:r>
        </w:del>
      </w:ins>
      <w:ins w:id="8444" w:author="Camilo Andrés Díaz Gómez" w:date="2023-03-16T23:19:00Z">
        <w:del w:id="8445"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8446" w:author="Steff Guzmán" w:date="2023-03-23T20:07:00Z"/>
          <w:rFonts w:cs="Times New Roman"/>
          <w:szCs w:val="24"/>
        </w:rPr>
      </w:pPr>
    </w:p>
    <w:p w14:paraId="324268D3" w14:textId="1EDA7AAF" w:rsidR="000E36C6" w:rsidRPr="002B569F" w:rsidRDefault="000E36C6" w:rsidP="00507115">
      <w:pPr>
        <w:ind w:left="708" w:firstLine="708"/>
        <w:rPr>
          <w:ins w:id="8447" w:author="Steff Guzmán" w:date="2023-03-23T20:07:00Z"/>
          <w:rFonts w:cs="Times New Roman"/>
          <w:szCs w:val="24"/>
        </w:rPr>
        <w:pPrChange w:id="8448" w:author="Camilo Andrés Díaz Gómez" w:date="2023-03-28T18:00:00Z">
          <w:pPr>
            <w:ind w:firstLine="708"/>
          </w:pPr>
        </w:pPrChange>
      </w:pPr>
      <w:ins w:id="8449" w:author="Steff Guzmán" w:date="2023-03-23T20:07:00Z">
        <w:r w:rsidRPr="002B569F">
          <w:rPr>
            <w:rFonts w:cs="Times New Roman"/>
            <w:szCs w:val="24"/>
          </w:rPr>
          <w:t>Estas líneas de código corresponden a la implementación del modelo de regresión lineal utilizando la librería scikit-learn. A continuación, se explica cada línea en detalle:</w:t>
        </w:r>
      </w:ins>
    </w:p>
    <w:p w14:paraId="38BC3148" w14:textId="77777777" w:rsidR="000E36C6" w:rsidRPr="002B569F" w:rsidRDefault="000E36C6" w:rsidP="002B569F">
      <w:pPr>
        <w:ind w:firstLine="708"/>
        <w:rPr>
          <w:ins w:id="8450" w:author="Steff Guzmán" w:date="2023-03-23T20:07:00Z"/>
          <w:rFonts w:cs="Times New Roman"/>
          <w:szCs w:val="24"/>
        </w:rPr>
      </w:pPr>
    </w:p>
    <w:p w14:paraId="26BB6DB3" w14:textId="77777777" w:rsidR="000E36C6" w:rsidRPr="002B569F" w:rsidRDefault="000E36C6" w:rsidP="00507115">
      <w:pPr>
        <w:ind w:left="708" w:firstLine="708"/>
        <w:rPr>
          <w:ins w:id="8451" w:author="Steff Guzmán" w:date="2023-03-23T20:07:00Z"/>
          <w:rFonts w:cs="Times New Roman"/>
          <w:szCs w:val="24"/>
        </w:rPr>
        <w:pPrChange w:id="8452" w:author="Camilo Andrés Díaz Gómez" w:date="2023-03-28T18:00:00Z">
          <w:pPr>
            <w:ind w:firstLine="708"/>
          </w:pPr>
        </w:pPrChange>
      </w:pPr>
      <w:ins w:id="8453" w:author="Steff Guzmán" w:date="2023-03-23T20:07:00Z">
        <w:r w:rsidRPr="002B569F">
          <w:rPr>
            <w:rFonts w:cs="Times New Roman"/>
            <w:szCs w:val="24"/>
          </w:rPr>
          <w:t>La primera línea de código crea un objeto de la clase LinearRegression. Este objeto será utilizado para realizar la regresión lineal.</w:t>
        </w:r>
      </w:ins>
    </w:p>
    <w:p w14:paraId="7F6C3DFF" w14:textId="77777777" w:rsidR="000E36C6" w:rsidRPr="002B569F" w:rsidRDefault="000E36C6" w:rsidP="002B569F">
      <w:pPr>
        <w:ind w:firstLine="708"/>
        <w:rPr>
          <w:ins w:id="8454" w:author="Steff Guzmán" w:date="2023-03-23T20:07:00Z"/>
          <w:rFonts w:cs="Times New Roman"/>
          <w:szCs w:val="24"/>
        </w:rPr>
      </w:pPr>
    </w:p>
    <w:p w14:paraId="769354E6" w14:textId="77777777" w:rsidR="000E36C6" w:rsidRPr="002B569F" w:rsidRDefault="000E36C6" w:rsidP="00507115">
      <w:pPr>
        <w:ind w:left="708" w:firstLine="708"/>
        <w:rPr>
          <w:ins w:id="8455" w:author="Steff Guzmán" w:date="2023-03-23T20:07:00Z"/>
          <w:rFonts w:cs="Times New Roman"/>
          <w:szCs w:val="24"/>
        </w:rPr>
        <w:pPrChange w:id="8456" w:author="Camilo Andrés Díaz Gómez" w:date="2023-03-28T18:00:00Z">
          <w:pPr>
            <w:ind w:firstLine="708"/>
          </w:pPr>
        </w:pPrChange>
      </w:pPr>
      <w:ins w:id="8457"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8458" w:author="Steff Guzmán" w:date="2023-03-23T20:07:00Z"/>
          <w:rFonts w:cs="Times New Roman"/>
          <w:szCs w:val="24"/>
        </w:rPr>
      </w:pPr>
    </w:p>
    <w:p w14:paraId="0D900398" w14:textId="77777777" w:rsidR="000E36C6" w:rsidRPr="002B569F" w:rsidRDefault="000E36C6" w:rsidP="00507115">
      <w:pPr>
        <w:ind w:left="708" w:firstLine="708"/>
        <w:rPr>
          <w:ins w:id="8459" w:author="Steff Guzmán" w:date="2023-03-23T20:07:00Z"/>
          <w:rFonts w:cs="Times New Roman"/>
          <w:szCs w:val="24"/>
        </w:rPr>
        <w:pPrChange w:id="8460" w:author="Camilo Andrés Díaz Gómez" w:date="2023-03-28T18:00:00Z">
          <w:pPr>
            <w:ind w:firstLine="708"/>
          </w:pPr>
        </w:pPrChange>
      </w:pPr>
      <w:ins w:id="8461" w:author="Steff Guzmán" w:date="2023-03-23T20:07:00Z">
        <w:r w:rsidRPr="002B569F">
          <w:rPr>
            <w:rFonts w:cs="Times New Roman"/>
            <w:szCs w:val="24"/>
          </w:rPr>
          <w:t>En la tercera línea, se hacen predicciones utilizando el modelo ajustado y los datos de entrada X. Estas predicciones se almacenan en la variable Y_pred.</w:t>
        </w:r>
      </w:ins>
    </w:p>
    <w:p w14:paraId="56181588" w14:textId="0E826578" w:rsidR="00717998" w:rsidRPr="002B569F" w:rsidDel="000D1684" w:rsidRDefault="00717998" w:rsidP="002B569F">
      <w:pPr>
        <w:pStyle w:val="Descripcin"/>
        <w:spacing w:line="360" w:lineRule="auto"/>
        <w:rPr>
          <w:ins w:id="8462" w:author="Steff Guzmán" w:date="2023-03-24T16:50:00Z"/>
          <w:del w:id="8463" w:author="Camilo Andrés Díaz Gómez" w:date="2023-03-28T17:55:00Z"/>
          <w:rFonts w:cs="Times New Roman"/>
          <w:szCs w:val="24"/>
        </w:rPr>
        <w:pPrChange w:id="8464" w:author="Camilo Andrés Díaz Gómez" w:date="2023-03-28T17:43:00Z">
          <w:pPr>
            <w:pStyle w:val="Descripcin"/>
          </w:pPr>
        </w:pPrChange>
      </w:pPr>
    </w:p>
    <w:p w14:paraId="3C00F9E0" w14:textId="77777777" w:rsidR="00717998" w:rsidRPr="002B569F" w:rsidRDefault="00717998" w:rsidP="002B569F">
      <w:pPr>
        <w:pStyle w:val="Descripcin"/>
        <w:spacing w:line="360" w:lineRule="auto"/>
        <w:rPr>
          <w:ins w:id="8465" w:author="Steff Guzmán" w:date="2023-03-24T16:50:00Z"/>
          <w:rFonts w:cs="Times New Roman"/>
          <w:szCs w:val="24"/>
        </w:rPr>
        <w:pPrChange w:id="8466" w:author="Camilo Andrés Díaz Gómez" w:date="2023-03-28T17:43:00Z">
          <w:pPr>
            <w:pStyle w:val="Descripcin"/>
          </w:pPr>
        </w:pPrChange>
      </w:pPr>
    </w:p>
    <w:p w14:paraId="7F781351" w14:textId="118450BB" w:rsidR="00717F4F" w:rsidRPr="002B569F" w:rsidRDefault="00842F9D" w:rsidP="002B569F">
      <w:pPr>
        <w:pStyle w:val="Descripcin"/>
        <w:spacing w:line="360" w:lineRule="auto"/>
        <w:rPr>
          <w:ins w:id="8467" w:author="Steff Guzmán" w:date="2023-03-24T16:50:00Z"/>
          <w:rFonts w:cs="Times New Roman"/>
          <w:szCs w:val="24"/>
        </w:rPr>
        <w:pPrChange w:id="8468" w:author="Camilo Andrés Díaz Gómez" w:date="2023-03-28T17:43:00Z">
          <w:pPr>
            <w:pStyle w:val="Descripcin"/>
          </w:pPr>
        </w:pPrChange>
      </w:pPr>
      <w:bookmarkStart w:id="8469" w:name="_Toc130919855"/>
      <w:ins w:id="8470"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471" w:author="Steff Guzmán" w:date="2023-03-24T15:14:00Z">
        <w:r w:rsidRPr="002B569F">
          <w:rPr>
            <w:rFonts w:cs="Times New Roman"/>
            <w:noProof/>
            <w:szCs w:val="24"/>
          </w:rPr>
          <w:t>20</w:t>
        </w:r>
      </w:ins>
      <w:ins w:id="8472" w:author="Steff Guzmán" w:date="2023-03-24T15:11:00Z">
        <w:r w:rsidRPr="002B569F">
          <w:rPr>
            <w:rFonts w:cs="Times New Roman"/>
            <w:szCs w:val="24"/>
          </w:rPr>
          <w:fldChar w:fldCharType="end"/>
        </w:r>
      </w:ins>
      <w:ins w:id="8473" w:author="JHONATAN MAURICIO VILLARREAL CORREDOR" w:date="2023-03-24T17:46:00Z">
        <w:r w:rsidR="00BB2A66" w:rsidRPr="002B569F">
          <w:rPr>
            <w:rFonts w:cs="Times New Roman"/>
            <w:szCs w:val="24"/>
          </w:rPr>
          <w:t xml:space="preserve"> </w:t>
        </w:r>
      </w:ins>
      <w:ins w:id="8474" w:author="JHONATAN MAURICIO VILLARREAL CORREDOR" w:date="2023-03-24T17:47:00Z">
        <w:r w:rsidR="00BB2A66" w:rsidRPr="002B569F">
          <w:rPr>
            <w:rFonts w:cs="Times New Roman"/>
            <w:b w:val="0"/>
            <w:bCs/>
            <w:i/>
            <w:iCs w:val="0"/>
            <w:szCs w:val="24"/>
            <w:rPrChange w:id="8475" w:author="Camilo Andrés Díaz Gómez" w:date="2023-03-28T17:42:00Z">
              <w:rPr>
                <w:rFonts w:cs="Times New Roman"/>
                <w:szCs w:val="24"/>
              </w:rPr>
            </w:rPrChange>
          </w:rPr>
          <w:t>Entrenamiento</w:t>
        </w:r>
      </w:ins>
      <w:ins w:id="8476" w:author="JHONATAN MAURICIO VILLARREAL CORREDOR" w:date="2023-03-24T17:46:00Z">
        <w:r w:rsidR="00BB2A66" w:rsidRPr="002B569F">
          <w:rPr>
            <w:rFonts w:cs="Times New Roman"/>
            <w:b w:val="0"/>
            <w:bCs/>
            <w:i/>
            <w:iCs w:val="0"/>
            <w:szCs w:val="24"/>
            <w:rPrChange w:id="8477" w:author="Camilo Andrés Díaz Gómez" w:date="2023-03-28T17:42:00Z">
              <w:rPr>
                <w:rFonts w:cs="Times New Roman"/>
                <w:szCs w:val="24"/>
              </w:rPr>
            </w:rPrChange>
          </w:rPr>
          <w:t xml:space="preserve"> de modelo de regresión lineal</w:t>
        </w:r>
        <w:bookmarkEnd w:id="8469"/>
        <w:r w:rsidR="00BB2A66" w:rsidRPr="002B569F">
          <w:rPr>
            <w:rFonts w:cs="Times New Roman"/>
            <w:szCs w:val="24"/>
          </w:rPr>
          <w:t xml:space="preserve"> </w:t>
        </w:r>
      </w:ins>
    </w:p>
    <w:p w14:paraId="41E50DF3" w14:textId="77777777" w:rsidR="00717998" w:rsidRPr="002B569F" w:rsidRDefault="00717998" w:rsidP="002B569F">
      <w:pPr>
        <w:rPr>
          <w:ins w:id="8478" w:author="Camilo Andrés Díaz Gómez" w:date="2023-03-16T23:18:00Z"/>
          <w:rFonts w:cs="Times New Roman"/>
        </w:rPr>
        <w:pPrChange w:id="8479" w:author="Camilo Andrés Díaz Gómez" w:date="2023-03-28T17:43:00Z">
          <w:pPr>
            <w:ind w:firstLine="708"/>
          </w:pPr>
        </w:pPrChange>
      </w:pPr>
    </w:p>
    <w:p w14:paraId="0FCBF044" w14:textId="1E3452A2" w:rsidR="00717F4F" w:rsidRPr="002B569F" w:rsidRDefault="00717F4F" w:rsidP="002B569F">
      <w:pPr>
        <w:ind w:firstLine="708"/>
        <w:jc w:val="center"/>
        <w:rPr>
          <w:ins w:id="8480" w:author="Camilo Andrés Díaz Gómez" w:date="2023-03-16T23:19:00Z"/>
          <w:rFonts w:cs="Times New Roman"/>
          <w:szCs w:val="24"/>
        </w:rPr>
        <w:pPrChange w:id="8481" w:author="Camilo Andrés Díaz Gómez" w:date="2023-03-28T17:43:00Z">
          <w:pPr>
            <w:ind w:firstLine="708"/>
          </w:pPr>
        </w:pPrChange>
      </w:pPr>
      <w:ins w:id="8482"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8483" w:author="Camilo Andrés Díaz Gómez" w:date="2023-03-28T15:20:00Z"/>
          <w:rFonts w:cs="Times New Roman"/>
          <w:i/>
          <w:iCs/>
          <w:szCs w:val="24"/>
        </w:rPr>
      </w:pPr>
    </w:p>
    <w:p w14:paraId="70B1CD8A" w14:textId="4978BD72" w:rsidR="00B1585C" w:rsidRPr="002B569F" w:rsidRDefault="00B1585C" w:rsidP="002B569F">
      <w:pPr>
        <w:jc w:val="left"/>
        <w:rPr>
          <w:ins w:id="8484" w:author="Steff Guzmán" w:date="2023-03-24T15:42:00Z"/>
          <w:rFonts w:cs="Times New Roman"/>
          <w:i/>
          <w:iCs/>
          <w:szCs w:val="24"/>
        </w:rPr>
      </w:pPr>
      <w:ins w:id="8485" w:author="Steff Guzmán" w:date="2023-03-24T15:42:00Z">
        <w:r w:rsidRPr="002B569F">
          <w:rPr>
            <w:rFonts w:cs="Times New Roman"/>
            <w:i/>
            <w:iCs/>
            <w:szCs w:val="24"/>
          </w:rPr>
          <w:t>Fuente: Elaboración propia.</w:t>
        </w:r>
      </w:ins>
    </w:p>
    <w:p w14:paraId="5852D735" w14:textId="6BA206B7" w:rsidR="00717F4F" w:rsidRPr="002B569F" w:rsidDel="000E36C6" w:rsidRDefault="00717F4F" w:rsidP="002B569F">
      <w:pPr>
        <w:ind w:firstLine="708"/>
        <w:rPr>
          <w:ins w:id="8486" w:author="Camilo Andrés Díaz Gómez" w:date="2023-03-16T23:19:00Z"/>
          <w:del w:id="8487" w:author="Steff Guzmán" w:date="2023-03-23T20:07:00Z"/>
          <w:rFonts w:cs="Times New Roman"/>
          <w:szCs w:val="24"/>
        </w:rPr>
        <w:pPrChange w:id="8488" w:author="Camilo Andrés Díaz Gómez" w:date="2023-03-28T17:43:00Z">
          <w:pPr>
            <w:ind w:firstLine="708"/>
          </w:pPr>
        </w:pPrChange>
      </w:pPr>
    </w:p>
    <w:p w14:paraId="5FF8CC93" w14:textId="5B633898" w:rsidR="00717F4F" w:rsidRPr="002B569F" w:rsidDel="000E36C6" w:rsidRDefault="00717F4F" w:rsidP="002B569F">
      <w:pPr>
        <w:rPr>
          <w:ins w:id="8489" w:author="Camilo Andrés Díaz Gómez" w:date="2023-03-16T23:19:00Z"/>
          <w:del w:id="8490" w:author="Steff Guzmán" w:date="2023-03-23T20:07:00Z"/>
          <w:rFonts w:cs="Times New Roman"/>
          <w:szCs w:val="24"/>
        </w:rPr>
        <w:pPrChange w:id="8491" w:author="Camilo Andrés Díaz Gómez" w:date="2023-03-28T17:43:00Z">
          <w:pPr>
            <w:ind w:firstLine="708"/>
          </w:pPr>
        </w:pPrChange>
      </w:pPr>
      <w:ins w:id="8492" w:author="Camilo Andrés Díaz Gómez" w:date="2023-03-16T23:19:00Z">
        <w:del w:id="8493" w:author="Steff Guzmán" w:date="2023-03-23T20:07:00Z">
          <w:r w:rsidRPr="002B569F" w:rsidDel="000E36C6">
            <w:rPr>
              <w:rFonts w:cs="Times New Roman"/>
              <w:szCs w:val="24"/>
            </w:rPr>
            <w:delText>Estas líneas de código corresponden a la implementación de</w:delText>
          </w:r>
        </w:del>
      </w:ins>
      <w:ins w:id="8494" w:author="Camilo Andrés Díaz Gómez" w:date="2023-03-16T23:20:00Z">
        <w:del w:id="8495" w:author="Steff Guzmán" w:date="2023-03-23T20:07:00Z">
          <w:r w:rsidRPr="002B569F" w:rsidDel="000E36C6">
            <w:rPr>
              <w:rFonts w:cs="Times New Roman"/>
              <w:szCs w:val="24"/>
            </w:rPr>
            <w:delText xml:space="preserve">l </w:delText>
          </w:r>
        </w:del>
      </w:ins>
      <w:ins w:id="8496" w:author="Camilo Andrés Díaz Gómez" w:date="2023-03-16T23:19:00Z">
        <w:del w:id="8497"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rsidP="002B569F">
      <w:pPr>
        <w:rPr>
          <w:ins w:id="8498" w:author="Camilo Andrés Díaz Gómez" w:date="2023-03-16T23:19:00Z"/>
          <w:del w:id="8499" w:author="Steff Guzmán" w:date="2023-03-23T20:07:00Z"/>
          <w:rFonts w:cs="Times New Roman"/>
          <w:szCs w:val="24"/>
        </w:rPr>
        <w:pPrChange w:id="8500" w:author="Camilo Andrés Díaz Gómez" w:date="2023-03-28T17:43:00Z">
          <w:pPr>
            <w:ind w:firstLine="708"/>
          </w:pPr>
        </w:pPrChange>
      </w:pPr>
    </w:p>
    <w:p w14:paraId="635AEB54" w14:textId="5CB649C2" w:rsidR="00717F4F" w:rsidRPr="002B569F" w:rsidDel="000E36C6" w:rsidRDefault="00717F4F" w:rsidP="002B569F">
      <w:pPr>
        <w:rPr>
          <w:ins w:id="8501" w:author="Camilo Andrés Díaz Gómez" w:date="2023-03-16T23:19:00Z"/>
          <w:del w:id="8502" w:author="Steff Guzmán" w:date="2023-03-23T20:07:00Z"/>
          <w:rFonts w:cs="Times New Roman"/>
          <w:szCs w:val="24"/>
        </w:rPr>
        <w:pPrChange w:id="8503" w:author="Camilo Andrés Díaz Gómez" w:date="2023-03-28T17:43:00Z">
          <w:pPr>
            <w:ind w:firstLine="708"/>
          </w:pPr>
        </w:pPrChange>
      </w:pPr>
      <w:ins w:id="8504" w:author="Camilo Andrés Díaz Gómez" w:date="2023-03-16T23:19:00Z">
        <w:del w:id="8505"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rsidP="002B569F">
      <w:pPr>
        <w:rPr>
          <w:ins w:id="8506" w:author="Camilo Andrés Díaz Gómez" w:date="2023-03-16T23:19:00Z"/>
          <w:del w:id="8507" w:author="Steff Guzmán" w:date="2023-03-23T20:07:00Z"/>
          <w:rFonts w:cs="Times New Roman"/>
          <w:szCs w:val="24"/>
        </w:rPr>
        <w:pPrChange w:id="8508" w:author="Camilo Andrés Díaz Gómez" w:date="2023-03-28T17:43:00Z">
          <w:pPr>
            <w:ind w:firstLine="708"/>
          </w:pPr>
        </w:pPrChange>
      </w:pPr>
    </w:p>
    <w:p w14:paraId="33BF465E" w14:textId="431BC0AC" w:rsidR="00717F4F" w:rsidRPr="002B569F" w:rsidDel="000E36C6" w:rsidRDefault="00717F4F" w:rsidP="002B569F">
      <w:pPr>
        <w:rPr>
          <w:ins w:id="8509" w:author="Camilo Andrés Díaz Gómez" w:date="2023-03-16T23:19:00Z"/>
          <w:del w:id="8510" w:author="Steff Guzmán" w:date="2023-03-23T20:07:00Z"/>
          <w:rFonts w:cs="Times New Roman"/>
          <w:szCs w:val="24"/>
        </w:rPr>
        <w:pPrChange w:id="8511" w:author="Camilo Andrés Díaz Gómez" w:date="2023-03-28T17:43:00Z">
          <w:pPr>
            <w:ind w:firstLine="708"/>
          </w:pPr>
        </w:pPrChange>
      </w:pPr>
      <w:ins w:id="8512" w:author="Camilo Andrés Díaz Gómez" w:date="2023-03-16T23:19:00Z">
        <w:del w:id="8513"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rsidP="002B569F">
      <w:pPr>
        <w:rPr>
          <w:ins w:id="8514" w:author="Camilo Andrés Díaz Gómez" w:date="2023-03-16T23:19:00Z"/>
          <w:del w:id="8515" w:author="Steff Guzmán" w:date="2023-03-23T20:07:00Z"/>
          <w:rFonts w:cs="Times New Roman"/>
          <w:szCs w:val="24"/>
        </w:rPr>
        <w:pPrChange w:id="8516" w:author="Camilo Andrés Díaz Gómez" w:date="2023-03-28T17:43:00Z">
          <w:pPr>
            <w:ind w:firstLine="708"/>
          </w:pPr>
        </w:pPrChange>
      </w:pPr>
    </w:p>
    <w:p w14:paraId="41E8863A" w14:textId="7314EE18" w:rsidR="00717F4F" w:rsidRPr="002B569F" w:rsidDel="000E36C6" w:rsidRDefault="00717F4F" w:rsidP="002B569F">
      <w:pPr>
        <w:rPr>
          <w:ins w:id="8517" w:author="Camilo Andrés Díaz Gómez" w:date="2023-03-16T23:18:00Z"/>
          <w:del w:id="8518" w:author="Steff Guzmán" w:date="2023-03-23T20:07:00Z"/>
          <w:rFonts w:cs="Times New Roman"/>
          <w:szCs w:val="24"/>
        </w:rPr>
        <w:pPrChange w:id="8519" w:author="Camilo Andrés Díaz Gómez" w:date="2023-03-28T17:43:00Z">
          <w:pPr>
            <w:ind w:firstLine="708"/>
          </w:pPr>
        </w:pPrChange>
      </w:pPr>
      <w:ins w:id="8520" w:author="Camilo Andrés Díaz Gómez" w:date="2023-03-16T23:19:00Z">
        <w:del w:id="8521"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rsidP="002B569F">
      <w:pPr>
        <w:rPr>
          <w:ins w:id="8522" w:author="Camilo Andrés Díaz Gómez" w:date="2023-03-16T23:18:00Z"/>
          <w:del w:id="8523" w:author="Steff Guzmán" w:date="2023-03-23T20:07:00Z"/>
          <w:rFonts w:cs="Times New Roman"/>
          <w:szCs w:val="24"/>
        </w:rPr>
        <w:pPrChange w:id="8524" w:author="Camilo Andrés Díaz Gómez" w:date="2023-03-28T17:43:00Z">
          <w:pPr>
            <w:ind w:firstLine="708"/>
          </w:pPr>
        </w:pPrChange>
      </w:pPr>
    </w:p>
    <w:p w14:paraId="379AB584" w14:textId="4AE8F500" w:rsidR="00717F4F" w:rsidRPr="002B569F" w:rsidDel="00FC60AD" w:rsidRDefault="00717F4F" w:rsidP="002B569F">
      <w:pPr>
        <w:rPr>
          <w:ins w:id="8525" w:author="Camilo Andrés Díaz Gómez" w:date="2023-03-16T23:21:00Z"/>
          <w:del w:id="8526" w:author="Steff Guzmán" w:date="2023-03-23T20:07:00Z"/>
          <w:rFonts w:cs="Times New Roman"/>
          <w:szCs w:val="24"/>
        </w:rPr>
        <w:pPrChange w:id="8527" w:author="Camilo Andrés Díaz Gómez" w:date="2023-03-28T17:43:00Z">
          <w:pPr>
            <w:ind w:firstLine="708"/>
          </w:pPr>
        </w:pPrChange>
      </w:pPr>
      <w:ins w:id="8528" w:author="Camilo Andrés Díaz Gómez" w:date="2023-03-16T23:21:00Z">
        <w:del w:id="8529"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8530" w:author="Camilo Andrés Díaz Gómez" w:date="2023-03-16T23:21:00Z"/>
          <w:rFonts w:cs="Times New Roman"/>
          <w:szCs w:val="24"/>
        </w:rPr>
      </w:pPr>
    </w:p>
    <w:p w14:paraId="3933281D" w14:textId="65442D3B" w:rsidR="00717F4F" w:rsidRPr="002B569F" w:rsidRDefault="00C159D3" w:rsidP="00507115">
      <w:pPr>
        <w:ind w:left="708" w:firstLine="708"/>
        <w:rPr>
          <w:ins w:id="8531" w:author="Camilo Andrés Díaz Gómez" w:date="2023-03-16T23:21:00Z"/>
          <w:rFonts w:cs="Times New Roman"/>
          <w:szCs w:val="24"/>
        </w:rPr>
        <w:pPrChange w:id="8532" w:author="Camilo Andrés Díaz Gómez" w:date="2023-03-28T18:00:00Z">
          <w:pPr>
            <w:ind w:firstLine="708"/>
          </w:pPr>
        </w:pPrChange>
      </w:pPr>
      <w:ins w:id="8533" w:author="Steff Guzmán" w:date="2023-03-23T20:08:00Z">
        <w:r w:rsidRPr="002B569F">
          <w:rPr>
            <w:rFonts w:cs="Times New Roman"/>
            <w:szCs w:val="24"/>
          </w:rPr>
          <w:t xml:space="preserve">En la figura </w:t>
        </w:r>
      </w:ins>
      <w:ins w:id="8534" w:author="Steff Guzmán" w:date="2023-03-24T15:29:00Z">
        <w:r w:rsidR="00A84241" w:rsidRPr="002B569F">
          <w:rPr>
            <w:rFonts w:cs="Times New Roman"/>
            <w:szCs w:val="24"/>
          </w:rPr>
          <w:t xml:space="preserve">21 </w:t>
        </w:r>
      </w:ins>
      <w:ins w:id="8535" w:author="Camilo Andrés Díaz Gómez" w:date="2023-03-16T23:21:00Z">
        <w:del w:id="8536" w:author="Steff Guzmán" w:date="2023-03-23T20:08:00Z">
          <w:r w:rsidR="00717F4F" w:rsidRPr="002B569F" w:rsidDel="00C159D3">
            <w:rPr>
              <w:rFonts w:cs="Times New Roman"/>
              <w:szCs w:val="24"/>
            </w:rPr>
            <w:delText>Estas l</w:delText>
          </w:r>
        </w:del>
      </w:ins>
      <w:ins w:id="8537" w:author="Steff Guzmán" w:date="2023-03-23T20:08:00Z">
        <w:r w:rsidRPr="002B569F">
          <w:rPr>
            <w:rFonts w:cs="Times New Roman"/>
            <w:szCs w:val="24"/>
          </w:rPr>
          <w:t>las l</w:t>
        </w:r>
      </w:ins>
      <w:ins w:id="8538" w:author="Camilo Andrés Díaz Gómez" w:date="2023-03-16T23:21:00Z">
        <w:r w:rsidR="00717F4F" w:rsidRPr="002B569F">
          <w:rPr>
            <w:rFonts w:cs="Times New Roman"/>
            <w:szCs w:val="24"/>
          </w:rPr>
          <w:t xml:space="preserve">íneas de código </w:t>
        </w:r>
      </w:ins>
      <w:ins w:id="8539" w:author="Camilo Andrés Díaz Gómez" w:date="2023-03-16T23:23:00Z">
        <w:r w:rsidR="00717F4F" w:rsidRPr="002B569F">
          <w:rPr>
            <w:rFonts w:cs="Times New Roman"/>
            <w:szCs w:val="24"/>
          </w:rPr>
          <w:t xml:space="preserve">se realizan para </w:t>
        </w:r>
      </w:ins>
      <w:ins w:id="8540" w:author="Camilo Andrés Díaz Gómez" w:date="2023-03-16T23:28:00Z">
        <w:r w:rsidR="00614520" w:rsidRPr="002B569F">
          <w:rPr>
            <w:rFonts w:cs="Times New Roman"/>
            <w:szCs w:val="24"/>
          </w:rPr>
          <w:t>cada resultado</w:t>
        </w:r>
      </w:ins>
      <w:ins w:id="8541" w:author="Camilo Andrés Díaz Gómez" w:date="2023-03-16T23:23:00Z">
        <w:r w:rsidR="00717F4F" w:rsidRPr="002B569F">
          <w:rPr>
            <w:rFonts w:cs="Times New Roman"/>
            <w:szCs w:val="24"/>
          </w:rPr>
          <w:t xml:space="preserve"> de los </w:t>
        </w:r>
      </w:ins>
      <w:ins w:id="8542" w:author="Camilo Andrés Díaz Gómez" w:date="2023-03-16T23:24:00Z">
        <w:r w:rsidR="00717F4F" w:rsidRPr="002B569F">
          <w:rPr>
            <w:rFonts w:cs="Times New Roman"/>
            <w:szCs w:val="24"/>
          </w:rPr>
          <w:t>modelos</w:t>
        </w:r>
      </w:ins>
      <w:ins w:id="8543" w:author="Camilo Andrés Díaz Gómez" w:date="2023-03-16T23:23:00Z">
        <w:r w:rsidR="00717F4F" w:rsidRPr="002B569F">
          <w:rPr>
            <w:rFonts w:cs="Times New Roman"/>
            <w:szCs w:val="24"/>
          </w:rPr>
          <w:t xml:space="preserve"> realizados, por esta razón, no se repetirá </w:t>
        </w:r>
      </w:ins>
      <w:ins w:id="8544" w:author="Camilo Andrés Díaz Gómez" w:date="2023-03-16T23:28:00Z">
        <w:r w:rsidR="00614520" w:rsidRPr="002B569F">
          <w:rPr>
            <w:rFonts w:cs="Times New Roman"/>
            <w:szCs w:val="24"/>
          </w:rPr>
          <w:t>más</w:t>
        </w:r>
      </w:ins>
      <w:ins w:id="8545" w:author="Camilo Andrés Díaz Gómez" w:date="2023-03-16T23:29:00Z">
        <w:r w:rsidR="00614520" w:rsidRPr="002B569F">
          <w:rPr>
            <w:rFonts w:cs="Times New Roman"/>
            <w:szCs w:val="24"/>
          </w:rPr>
          <w:t xml:space="preserve"> sus capturas</w:t>
        </w:r>
      </w:ins>
      <w:ins w:id="8546" w:author="Camilo Andrés Díaz Gómez" w:date="2023-03-16T23:28:00Z">
        <w:r w:rsidR="00614520" w:rsidRPr="002B569F">
          <w:rPr>
            <w:rFonts w:cs="Times New Roman"/>
            <w:szCs w:val="24"/>
          </w:rPr>
          <w:t>,</w:t>
        </w:r>
      </w:ins>
      <w:ins w:id="8547" w:author="Camilo Andrés Díaz Gómez" w:date="2023-03-16T23:23:00Z">
        <w:r w:rsidR="00717F4F" w:rsidRPr="002B569F">
          <w:rPr>
            <w:rFonts w:cs="Times New Roman"/>
            <w:szCs w:val="24"/>
          </w:rPr>
          <w:t xml:space="preserve"> pero se quiere recalcar</w:t>
        </w:r>
      </w:ins>
      <w:ins w:id="8548" w:author="Camilo Andrés Díaz Gómez" w:date="2023-03-16T23:24:00Z">
        <w:r w:rsidR="00717F4F" w:rsidRPr="002B569F">
          <w:rPr>
            <w:rFonts w:cs="Times New Roman"/>
            <w:szCs w:val="24"/>
          </w:rPr>
          <w:t xml:space="preserve"> que se usan en todos, las anteriores líneas de código </w:t>
        </w:r>
      </w:ins>
      <w:ins w:id="8549"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8550" w:author="Camilo Andrés Díaz Gómez" w:date="2023-03-16T23:21:00Z"/>
          <w:rFonts w:cs="Times New Roman"/>
          <w:szCs w:val="24"/>
        </w:rPr>
      </w:pPr>
    </w:p>
    <w:p w14:paraId="052AD306" w14:textId="4D17202A" w:rsidR="00717F4F" w:rsidRPr="002B569F" w:rsidRDefault="00717F4F" w:rsidP="00507115">
      <w:pPr>
        <w:ind w:left="708" w:firstLine="708"/>
        <w:rPr>
          <w:ins w:id="8551" w:author="Camilo Andrés Díaz Gómez" w:date="2023-03-16T23:21:00Z"/>
          <w:rFonts w:cs="Times New Roman"/>
          <w:szCs w:val="24"/>
        </w:rPr>
        <w:pPrChange w:id="8552" w:author="Camilo Andrés Díaz Gómez" w:date="2023-03-28T18:00:00Z">
          <w:pPr>
            <w:ind w:firstLine="708"/>
          </w:pPr>
        </w:pPrChange>
      </w:pPr>
      <w:ins w:id="8553" w:author="Camilo Andrés Díaz Gómez" w:date="2023-03-16T23:21:00Z">
        <w:r w:rsidRPr="002B569F">
          <w:rPr>
            <w:rFonts w:cs="Times New Roman"/>
            <w:szCs w:val="24"/>
          </w:rPr>
          <w:t>Error es la raíz del error cuadrático medio (RMSE) entre las verdaderas observaciones de la temperatura Y y las predicciones Y_pred hechas por el modelo de regresión lineal. El cálculo se realiza utilizando la función mean_squared_error de la librería scikit-learn.</w:t>
        </w:r>
      </w:ins>
    </w:p>
    <w:p w14:paraId="040CDD63" w14:textId="77777777" w:rsidR="00507115" w:rsidRDefault="00507115" w:rsidP="00507115">
      <w:pPr>
        <w:rPr>
          <w:ins w:id="8554" w:author="Camilo Andrés Díaz Gómez" w:date="2023-03-28T18:00:00Z"/>
          <w:rFonts w:cs="Times New Roman"/>
          <w:szCs w:val="24"/>
        </w:rPr>
      </w:pPr>
    </w:p>
    <w:p w14:paraId="0BE00DF8" w14:textId="42099102" w:rsidR="00717F4F" w:rsidRPr="002B569F" w:rsidRDefault="00717F4F" w:rsidP="00507115">
      <w:pPr>
        <w:ind w:left="708" w:firstLine="708"/>
        <w:rPr>
          <w:ins w:id="8555" w:author="Camilo Andrés Díaz Gómez" w:date="2023-03-16T23:21:00Z"/>
          <w:rFonts w:cs="Times New Roman"/>
          <w:szCs w:val="24"/>
        </w:rPr>
        <w:pPrChange w:id="8556" w:author="Camilo Andrés Díaz Gómez" w:date="2023-03-28T18:00:00Z">
          <w:pPr>
            <w:ind w:firstLine="708"/>
          </w:pPr>
        </w:pPrChange>
      </w:pPr>
      <w:ins w:id="8557" w:author="Camilo Andrés Díaz Gómez" w:date="2023-03-16T23:22:00Z">
        <w:r w:rsidRPr="002B569F">
          <w:rPr>
            <w:rFonts w:cs="Times New Roman"/>
            <w:szCs w:val="24"/>
          </w:rPr>
          <w:t>R2</w:t>
        </w:r>
      </w:ins>
      <w:ins w:id="8558"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reg de la clase LinearRegression.</w:t>
        </w:r>
      </w:ins>
    </w:p>
    <w:p w14:paraId="2D8489AF" w14:textId="77777777" w:rsidR="00717F4F" w:rsidRPr="002B569F" w:rsidRDefault="00717F4F" w:rsidP="002B569F">
      <w:pPr>
        <w:ind w:firstLine="708"/>
        <w:rPr>
          <w:ins w:id="8559" w:author="Camilo Andrés Díaz Gómez" w:date="2023-03-16T23:21:00Z"/>
          <w:rFonts w:cs="Times New Roman"/>
          <w:szCs w:val="24"/>
        </w:rPr>
      </w:pPr>
    </w:p>
    <w:p w14:paraId="37A3C12D" w14:textId="5E17E6C9" w:rsidR="00717F4F" w:rsidRPr="002B569F" w:rsidRDefault="00717F4F" w:rsidP="00507115">
      <w:pPr>
        <w:ind w:left="708" w:firstLine="708"/>
        <w:rPr>
          <w:ins w:id="8560" w:author="Steff Guzmán" w:date="2023-03-24T15:11:00Z"/>
          <w:rFonts w:cs="Times New Roman"/>
          <w:szCs w:val="24"/>
        </w:rPr>
        <w:pPrChange w:id="8561" w:author="Camilo Andrés Díaz Gómez" w:date="2023-03-28T18:00:00Z">
          <w:pPr>
            <w:ind w:firstLine="708"/>
          </w:pPr>
        </w:pPrChange>
      </w:pPr>
      <w:ins w:id="8562" w:author="Camilo Andrés Díaz Gómez" w:date="2023-03-16T23:21:00Z">
        <w:r w:rsidRPr="002B569F">
          <w:rPr>
            <w:rFonts w:cs="Times New Roman"/>
            <w:szCs w:val="24"/>
          </w:rPr>
          <w:lastRenderedPageBreak/>
          <w:t>Los coeficientes del modelo se imprimen utilizando el atributo coef_ del objeto reg. En este caso, se trata de los coeficientes para las variables humedad y fechaHora, que se utilizaron para predecir la temperatura</w:t>
        </w:r>
      </w:ins>
      <w:ins w:id="8563" w:author="Camilo Andrés Díaz Gómez" w:date="2023-03-16T23:22:00Z">
        <w:r w:rsidRPr="002B569F">
          <w:rPr>
            <w:rFonts w:cs="Times New Roman"/>
            <w:szCs w:val="24"/>
          </w:rPr>
          <w:t xml:space="preserve"> en todos los modelos como se podrá evidenciar </w:t>
        </w:r>
      </w:ins>
      <w:ins w:id="8564" w:author="Camilo Andrés Díaz Gómez" w:date="2023-03-16T23:23:00Z">
        <w:r w:rsidRPr="002B569F">
          <w:rPr>
            <w:rFonts w:cs="Times New Roman"/>
            <w:szCs w:val="24"/>
          </w:rPr>
          <w:t>más adelante en este documento</w:t>
        </w:r>
      </w:ins>
      <w:ins w:id="8565" w:author="Camilo Andrés Díaz Gómez" w:date="2023-03-16T23:21:00Z">
        <w:r w:rsidRPr="002B569F">
          <w:rPr>
            <w:rFonts w:cs="Times New Roman"/>
            <w:szCs w:val="24"/>
          </w:rPr>
          <w:t>.</w:t>
        </w:r>
      </w:ins>
    </w:p>
    <w:p w14:paraId="702502E6" w14:textId="77777777" w:rsidR="00717998" w:rsidRPr="002B569F" w:rsidRDefault="00717998" w:rsidP="002B569F">
      <w:pPr>
        <w:pStyle w:val="Descripcin"/>
        <w:spacing w:line="360" w:lineRule="auto"/>
        <w:rPr>
          <w:ins w:id="8566" w:author="Steff Guzmán" w:date="2023-03-24T16:50:00Z"/>
          <w:rFonts w:cs="Times New Roman"/>
          <w:szCs w:val="24"/>
        </w:rPr>
        <w:pPrChange w:id="8567" w:author="Camilo Andrés Díaz Gómez" w:date="2023-03-28T17:43:00Z">
          <w:pPr>
            <w:pStyle w:val="Descripcin"/>
          </w:pPr>
        </w:pPrChange>
      </w:pPr>
    </w:p>
    <w:p w14:paraId="55FDA73A" w14:textId="1329F1FC" w:rsidR="00842F9D" w:rsidRPr="002B569F" w:rsidRDefault="00842F9D" w:rsidP="002B569F">
      <w:pPr>
        <w:pStyle w:val="Descripcin"/>
        <w:spacing w:line="360" w:lineRule="auto"/>
        <w:rPr>
          <w:ins w:id="8568" w:author="Steff Guzmán" w:date="2023-03-24T16:50:00Z"/>
          <w:rFonts w:cs="Times New Roman"/>
          <w:szCs w:val="24"/>
        </w:rPr>
        <w:pPrChange w:id="8569" w:author="Camilo Andrés Díaz Gómez" w:date="2023-03-28T17:43:00Z">
          <w:pPr>
            <w:pStyle w:val="Descripcin"/>
          </w:pPr>
        </w:pPrChange>
      </w:pPr>
      <w:bookmarkStart w:id="8570" w:name="_Toc130919856"/>
      <w:ins w:id="857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572" w:author="Steff Guzmán" w:date="2023-03-24T15:14:00Z">
        <w:r w:rsidRPr="002B569F">
          <w:rPr>
            <w:rFonts w:cs="Times New Roman"/>
            <w:noProof/>
            <w:szCs w:val="24"/>
          </w:rPr>
          <w:t>21</w:t>
        </w:r>
      </w:ins>
      <w:ins w:id="8573" w:author="Steff Guzmán" w:date="2023-03-24T15:11:00Z">
        <w:r w:rsidRPr="002B569F">
          <w:rPr>
            <w:rFonts w:cs="Times New Roman"/>
            <w:szCs w:val="24"/>
          </w:rPr>
          <w:fldChar w:fldCharType="end"/>
        </w:r>
      </w:ins>
      <w:ins w:id="8574"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8575" w:author="Camilo Andrés Díaz Gómez" w:date="2023-03-28T17:42:00Z">
              <w:rPr>
                <w:rFonts w:cs="Times New Roman"/>
                <w:szCs w:val="24"/>
              </w:rPr>
            </w:rPrChange>
          </w:rPr>
          <w:t>Evaluación del modelo</w:t>
        </w:r>
        <w:bookmarkEnd w:id="8570"/>
        <w:r w:rsidR="00B21BAF" w:rsidRPr="002B569F">
          <w:rPr>
            <w:rFonts w:cs="Times New Roman"/>
            <w:szCs w:val="24"/>
          </w:rPr>
          <w:t xml:space="preserve"> </w:t>
        </w:r>
      </w:ins>
    </w:p>
    <w:p w14:paraId="528ED0AA" w14:textId="77777777" w:rsidR="00717998" w:rsidRPr="002B569F" w:rsidRDefault="00717998" w:rsidP="002B569F">
      <w:pPr>
        <w:rPr>
          <w:ins w:id="8576" w:author="Steff Guzmán" w:date="2023-03-23T20:08:00Z"/>
          <w:rFonts w:cs="Times New Roman"/>
        </w:rPr>
        <w:pPrChange w:id="8577" w:author="Camilo Andrés Díaz Gómez" w:date="2023-03-28T17:43:00Z">
          <w:pPr>
            <w:ind w:firstLine="708"/>
          </w:pPr>
        </w:pPrChange>
      </w:pPr>
    </w:p>
    <w:p w14:paraId="0B45CF06" w14:textId="4FE320EE" w:rsidR="00C159D3" w:rsidRPr="002B569F" w:rsidRDefault="00C159D3" w:rsidP="002B569F">
      <w:pPr>
        <w:ind w:firstLine="708"/>
        <w:rPr>
          <w:ins w:id="8578" w:author="Camilo Andrés Díaz Gómez" w:date="2023-03-16T23:23:00Z"/>
          <w:rFonts w:cs="Times New Roman"/>
          <w:szCs w:val="24"/>
        </w:rPr>
      </w:pPr>
      <w:ins w:id="8579"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8580" w:author="Camilo Andrés Díaz Gómez" w:date="2023-03-28T15:21:00Z"/>
          <w:rFonts w:cs="Times New Roman"/>
          <w:i/>
          <w:iCs/>
          <w:szCs w:val="24"/>
        </w:rPr>
      </w:pPr>
    </w:p>
    <w:p w14:paraId="460C69CB" w14:textId="11726B2D" w:rsidR="00B1585C" w:rsidRPr="002B569F" w:rsidRDefault="00B1585C" w:rsidP="002B569F">
      <w:pPr>
        <w:jc w:val="left"/>
        <w:rPr>
          <w:ins w:id="8581" w:author="Steff Guzmán" w:date="2023-03-24T15:42:00Z"/>
          <w:rFonts w:cs="Times New Roman"/>
          <w:i/>
          <w:iCs/>
          <w:szCs w:val="24"/>
        </w:rPr>
      </w:pPr>
      <w:ins w:id="8582" w:author="Steff Guzmán" w:date="2023-03-24T15:42:00Z">
        <w:r w:rsidRPr="002B569F">
          <w:rPr>
            <w:rFonts w:cs="Times New Roman"/>
            <w:i/>
            <w:iCs/>
            <w:szCs w:val="24"/>
          </w:rPr>
          <w:t>Fuente: Elaboración propia.</w:t>
        </w:r>
      </w:ins>
    </w:p>
    <w:p w14:paraId="1FF443B6" w14:textId="6D720A11" w:rsidR="00717F4F" w:rsidRPr="002B569F" w:rsidDel="00C159D3" w:rsidRDefault="00717F4F" w:rsidP="002B569F">
      <w:pPr>
        <w:ind w:firstLine="708"/>
        <w:rPr>
          <w:ins w:id="8583" w:author="Camilo Andrés Díaz Gómez" w:date="2023-03-16T23:18:00Z"/>
          <w:del w:id="8584" w:author="Steff Guzmán" w:date="2023-03-23T20:09:00Z"/>
          <w:rFonts w:cs="Times New Roman"/>
          <w:szCs w:val="24"/>
        </w:rPr>
        <w:pPrChange w:id="8585" w:author="Camilo Andrés Díaz Gómez" w:date="2023-03-28T17:43:00Z">
          <w:pPr>
            <w:ind w:firstLine="708"/>
          </w:pPr>
        </w:pPrChange>
      </w:pPr>
    </w:p>
    <w:p w14:paraId="68CC374D" w14:textId="4AF9173A" w:rsidR="00717F4F" w:rsidRPr="002B569F" w:rsidDel="00C159D3" w:rsidRDefault="00614520" w:rsidP="002B569F">
      <w:pPr>
        <w:rPr>
          <w:ins w:id="8586" w:author="Camilo Andrés Díaz Gómez" w:date="2023-03-16T23:27:00Z"/>
          <w:del w:id="8587" w:author="Steff Guzmán" w:date="2023-03-23T20:09:00Z"/>
          <w:rFonts w:cs="Times New Roman"/>
          <w:szCs w:val="24"/>
        </w:rPr>
        <w:pPrChange w:id="8588" w:author="Camilo Andrés Díaz Gómez" w:date="2023-03-28T17:43:00Z">
          <w:pPr>
            <w:ind w:firstLine="708"/>
          </w:pPr>
        </w:pPrChange>
      </w:pPr>
      <w:ins w:id="8589" w:author="Camilo Andrés Díaz Gómez" w:date="2023-03-16T23:26:00Z">
        <w:del w:id="8590"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rsidP="002B569F">
      <w:pPr>
        <w:rPr>
          <w:ins w:id="8591" w:author="Camilo Andrés Díaz Gómez" w:date="2023-03-16T23:27:00Z"/>
          <w:rFonts w:cs="Times New Roman"/>
          <w:szCs w:val="24"/>
        </w:rPr>
        <w:pPrChange w:id="8592" w:author="Camilo Andrés Díaz Gómez" w:date="2023-03-28T17:43:00Z">
          <w:pPr>
            <w:ind w:firstLine="708"/>
          </w:pPr>
        </w:pPrChange>
      </w:pPr>
    </w:p>
    <w:p w14:paraId="2419851C" w14:textId="04DB0E6F" w:rsidR="00614520" w:rsidRPr="002B569F" w:rsidRDefault="00C159D3" w:rsidP="00507115">
      <w:pPr>
        <w:ind w:left="708" w:firstLine="708"/>
        <w:rPr>
          <w:ins w:id="8593" w:author="Camilo Andrés Díaz Gómez" w:date="2023-03-16T23:27:00Z"/>
          <w:rFonts w:cs="Times New Roman"/>
          <w:szCs w:val="24"/>
        </w:rPr>
        <w:pPrChange w:id="8594" w:author="Camilo Andrés Díaz Gómez" w:date="2023-03-28T18:00:00Z">
          <w:pPr>
            <w:ind w:firstLine="708"/>
          </w:pPr>
        </w:pPrChange>
      </w:pPr>
      <w:ins w:id="8595" w:author="Steff Guzmán" w:date="2023-03-23T20:09:00Z">
        <w:r w:rsidRPr="002B569F">
          <w:rPr>
            <w:rFonts w:cs="Times New Roman"/>
            <w:szCs w:val="24"/>
          </w:rPr>
          <w:t xml:space="preserve">En el </w:t>
        </w:r>
      </w:ins>
      <w:ins w:id="8596" w:author="Camilo Andrés Díaz Gómez" w:date="2023-03-20T11:58:00Z">
        <w:del w:id="8597"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8598" w:author="Steff Guzmán" w:date="2023-03-23T20:09:00Z">
        <w:r w:rsidRPr="002B569F">
          <w:rPr>
            <w:rFonts w:cs="Times New Roman"/>
            <w:szCs w:val="24"/>
          </w:rPr>
          <w:t>de la figura</w:t>
        </w:r>
      </w:ins>
      <w:ins w:id="8599" w:author="Steff Guzmán" w:date="2023-03-24T15:29:00Z">
        <w:r w:rsidR="00A84241" w:rsidRPr="002B569F">
          <w:rPr>
            <w:rFonts w:cs="Times New Roman"/>
            <w:szCs w:val="24"/>
          </w:rPr>
          <w:t xml:space="preserve"> 22</w:t>
        </w:r>
      </w:ins>
      <w:ins w:id="8600" w:author="Steff Guzmán" w:date="2023-03-23T20:09:00Z">
        <w:r w:rsidRPr="002B569F">
          <w:rPr>
            <w:rFonts w:cs="Times New Roman"/>
            <w:szCs w:val="24"/>
          </w:rPr>
          <w:t xml:space="preserve"> </w:t>
        </w:r>
      </w:ins>
      <w:ins w:id="8601" w:author="Camilo Andrés Díaz Gómez" w:date="2023-03-16T23:27:00Z">
        <w:r w:rsidR="00614520" w:rsidRPr="002B569F">
          <w:rPr>
            <w:rFonts w:cs="Times New Roman"/>
            <w:szCs w:val="24"/>
          </w:rPr>
          <w:t>se inicializa un contador i en cero y se itera sobre cada fila del DataFrame de pruebas (dfPruebas).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8602" w:author="Camilo Andrés Díaz Gómez" w:date="2023-03-16T23:27:00Z"/>
          <w:rFonts w:cs="Times New Roman"/>
          <w:szCs w:val="24"/>
        </w:rPr>
      </w:pPr>
    </w:p>
    <w:p w14:paraId="62130FD4" w14:textId="77777777" w:rsidR="00614520" w:rsidRPr="002B569F" w:rsidRDefault="00614520" w:rsidP="00507115">
      <w:pPr>
        <w:ind w:left="708" w:firstLine="708"/>
        <w:rPr>
          <w:ins w:id="8603" w:author="Camilo Andrés Díaz Gómez" w:date="2023-03-16T23:27:00Z"/>
          <w:rFonts w:cs="Times New Roman"/>
          <w:szCs w:val="24"/>
        </w:rPr>
        <w:pPrChange w:id="8604" w:author="Camilo Andrés Díaz Gómez" w:date="2023-03-28T18:00:00Z">
          <w:pPr>
            <w:ind w:firstLine="708"/>
          </w:pPr>
        </w:pPrChange>
      </w:pPr>
      <w:ins w:id="8605" w:author="Camilo Andrés Díaz Gómez" w:date="2023-03-16T23:27:00Z">
        <w:r w:rsidRPr="002B569F">
          <w:rPr>
            <w:rFonts w:cs="Times New Roman"/>
            <w:szCs w:val="24"/>
          </w:rPr>
          <w:t>Se utiliza el modelo de regresión previamente entrenado para simular la temperatura y se almacena el resultado en la columna 'Temperatura_Simulada_Regression' del DataFrame dfFinalPruebas. Luego, se verifica a qué estación pertenece el registro actual y se almacena el registro completo en la fila correspondiente en dfFinalPruebas.</w:t>
        </w:r>
      </w:ins>
    </w:p>
    <w:p w14:paraId="10532CFC" w14:textId="77777777" w:rsidR="00614520" w:rsidRPr="002B569F" w:rsidRDefault="00614520" w:rsidP="002B569F">
      <w:pPr>
        <w:ind w:firstLine="708"/>
        <w:rPr>
          <w:ins w:id="8606" w:author="Camilo Andrés Díaz Gómez" w:date="2023-03-16T23:27:00Z"/>
          <w:rFonts w:cs="Times New Roman"/>
          <w:szCs w:val="24"/>
        </w:rPr>
      </w:pPr>
    </w:p>
    <w:p w14:paraId="629FE004" w14:textId="3560FFFA" w:rsidR="00614520" w:rsidRPr="002B569F" w:rsidRDefault="00614520" w:rsidP="00507115">
      <w:pPr>
        <w:ind w:left="708" w:firstLine="708"/>
        <w:rPr>
          <w:ins w:id="8607" w:author="Steff Guzmán" w:date="2023-03-23T20:09:00Z"/>
          <w:rFonts w:cs="Times New Roman"/>
          <w:szCs w:val="24"/>
        </w:rPr>
        <w:pPrChange w:id="8608" w:author="Camilo Andrés Díaz Gómez" w:date="2023-03-28T18:00:00Z">
          <w:pPr>
            <w:ind w:firstLine="708"/>
          </w:pPr>
        </w:pPrChange>
      </w:pPr>
      <w:ins w:id="8609" w:author="Camilo Andrés Díaz Gómez" w:date="2023-03-16T23:27:00Z">
        <w:r w:rsidRPr="002B569F">
          <w:rPr>
            <w:rFonts w:cs="Times New Roman"/>
            <w:szCs w:val="24"/>
          </w:rPr>
          <w:t>Finalmente, se incrementa el contador del índice del DataFrame dfFinalPruebas y se repite el proceso para el resto de las filas del DataFrame de pruebas.</w:t>
        </w:r>
      </w:ins>
    </w:p>
    <w:p w14:paraId="6548F8C1" w14:textId="741DB4D6" w:rsidR="00C159D3" w:rsidRPr="002B569F" w:rsidDel="00C159D3" w:rsidRDefault="00C159D3" w:rsidP="002B569F">
      <w:pPr>
        <w:ind w:firstLine="708"/>
        <w:rPr>
          <w:ins w:id="8610" w:author="Camilo Andrés Díaz Gómez" w:date="2023-03-16T23:27:00Z"/>
          <w:del w:id="8611" w:author="Steff Guzmán" w:date="2023-03-23T20:09:00Z"/>
          <w:rFonts w:cs="Times New Roman"/>
          <w:szCs w:val="24"/>
        </w:rPr>
        <w:pPrChange w:id="8612" w:author="Camilo Andrés Díaz Gómez" w:date="2023-03-28T17:43:00Z">
          <w:pPr>
            <w:ind w:firstLine="708"/>
          </w:pPr>
        </w:pPrChange>
      </w:pPr>
    </w:p>
    <w:p w14:paraId="4387C68A" w14:textId="32AF64B6" w:rsidR="00614520" w:rsidRPr="002B569F" w:rsidDel="00C159D3" w:rsidRDefault="00614520" w:rsidP="002B569F">
      <w:pPr>
        <w:ind w:firstLine="708"/>
        <w:rPr>
          <w:ins w:id="8613" w:author="Camilo Andrés Díaz Gómez" w:date="2023-03-16T23:27:00Z"/>
          <w:del w:id="8614" w:author="Steff Guzmán" w:date="2023-03-23T20:09:00Z"/>
          <w:rFonts w:cs="Times New Roman"/>
          <w:szCs w:val="24"/>
        </w:rPr>
        <w:pPrChange w:id="8615" w:author="Camilo Andrés Díaz Gómez" w:date="2023-03-28T17:43:00Z">
          <w:pPr>
            <w:ind w:firstLine="708"/>
          </w:pPr>
        </w:pPrChange>
      </w:pPr>
    </w:p>
    <w:p w14:paraId="76A77519" w14:textId="014B8C01" w:rsidR="00614520" w:rsidRPr="002B569F" w:rsidDel="00C159D3" w:rsidRDefault="00614520" w:rsidP="002B569F">
      <w:pPr>
        <w:ind w:firstLine="708"/>
        <w:rPr>
          <w:ins w:id="8616" w:author="Camilo Andrés Díaz Gómez" w:date="2023-03-16T23:28:00Z"/>
          <w:del w:id="8617" w:author="Steff Guzmán" w:date="2023-03-23T20:09:00Z"/>
          <w:rFonts w:cs="Times New Roman"/>
          <w:szCs w:val="24"/>
        </w:rPr>
        <w:pPrChange w:id="8618" w:author="Camilo Andrés Díaz Gómez" w:date="2023-03-28T17:43:00Z">
          <w:pPr>
            <w:ind w:firstLine="708"/>
          </w:pPr>
        </w:pPrChange>
      </w:pPr>
      <w:ins w:id="8619" w:author="Camilo Andrés Díaz Gómez" w:date="2023-03-16T23:28:00Z">
        <w:del w:id="8620"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8621" w:author="Camilo Andrés Díaz Gómez" w:date="2023-03-16T23:28:00Z"/>
          <w:rFonts w:cs="Times New Roman"/>
          <w:szCs w:val="24"/>
        </w:rPr>
      </w:pPr>
    </w:p>
    <w:p w14:paraId="24999807" w14:textId="300ECB14" w:rsidR="00614520" w:rsidRPr="002B569F" w:rsidRDefault="00614520" w:rsidP="00507115">
      <w:pPr>
        <w:ind w:left="708" w:firstLine="708"/>
        <w:rPr>
          <w:ins w:id="8622" w:author="Steff Guzmán" w:date="2023-03-24T16:51:00Z"/>
          <w:rFonts w:cs="Times New Roman"/>
          <w:szCs w:val="24"/>
        </w:rPr>
        <w:pPrChange w:id="8623" w:author="Camilo Andrés Díaz Gómez" w:date="2023-03-28T18:00:00Z">
          <w:pPr>
            <w:ind w:firstLine="708"/>
          </w:pPr>
        </w:pPrChange>
      </w:pPr>
      <w:ins w:id="8624" w:author="Camilo Andrés Díaz Gómez" w:date="2023-03-16T23:28:00Z">
        <w:r w:rsidRPr="002B569F">
          <w:rPr>
            <w:rFonts w:cs="Times New Roman"/>
            <w:szCs w:val="24"/>
          </w:rPr>
          <w:t xml:space="preserve">Estas líneas de código de igual </w:t>
        </w:r>
      </w:ins>
      <w:ins w:id="8625"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8626" w:author="Camilo Andrés Díaz Gómez" w:date="2023-03-16T23:28:00Z">
        <w:r w:rsidRPr="002B569F">
          <w:rPr>
            <w:rFonts w:cs="Times New Roman"/>
            <w:szCs w:val="24"/>
          </w:rPr>
          <w:t>calcula</w:t>
        </w:r>
      </w:ins>
      <w:ins w:id="8627" w:author="Camilo Andrés Díaz Gómez" w:date="2023-03-16T23:29:00Z">
        <w:r w:rsidRPr="002B569F">
          <w:rPr>
            <w:rFonts w:cs="Times New Roman"/>
            <w:szCs w:val="24"/>
          </w:rPr>
          <w:t>r</w:t>
        </w:r>
      </w:ins>
      <w:ins w:id="8628" w:author="Camilo Andrés Díaz Gómez" w:date="2023-03-16T23:28:00Z">
        <w:r w:rsidRPr="002B569F">
          <w:rPr>
            <w:rFonts w:cs="Times New Roman"/>
            <w:szCs w:val="24"/>
          </w:rPr>
          <w:t xml:space="preserve"> el coeficiente de determinación (R²) entre los valores reales de temperatura (almacenados en la columna "Temperatura_Prueba" del dataframe "dfFinalPruebas") y los valores simulados de temperatura utilizando el modelo de regresión (almacenados en la columna "Temperatura_Simulada_Regression"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8629"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8630" w:author="Steff Guzmán" w:date="2023-03-24T15:11:00Z"/>
          <w:rFonts w:cs="Times New Roman"/>
          <w:szCs w:val="24"/>
        </w:rPr>
      </w:pPr>
    </w:p>
    <w:p w14:paraId="55D98ED3" w14:textId="2CEB29C7" w:rsidR="00842F9D" w:rsidRPr="002B569F" w:rsidRDefault="00842F9D" w:rsidP="002B569F">
      <w:pPr>
        <w:pStyle w:val="Descripcin"/>
        <w:spacing w:line="360" w:lineRule="auto"/>
        <w:rPr>
          <w:ins w:id="8631" w:author="Steff Guzmán" w:date="2023-03-24T16:51:00Z"/>
          <w:rFonts w:cs="Times New Roman"/>
          <w:szCs w:val="24"/>
        </w:rPr>
        <w:pPrChange w:id="8632" w:author="Camilo Andrés Díaz Gómez" w:date="2023-03-28T17:43:00Z">
          <w:pPr>
            <w:pStyle w:val="Descripcin"/>
          </w:pPr>
        </w:pPrChange>
      </w:pPr>
      <w:bookmarkStart w:id="8633" w:name="_Toc130919857"/>
      <w:ins w:id="8634"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635" w:author="Steff Guzmán" w:date="2023-03-24T15:14:00Z">
        <w:r w:rsidRPr="002B569F">
          <w:rPr>
            <w:rFonts w:cs="Times New Roman"/>
            <w:noProof/>
            <w:szCs w:val="24"/>
          </w:rPr>
          <w:t>22</w:t>
        </w:r>
      </w:ins>
      <w:ins w:id="8636" w:author="Steff Guzmán" w:date="2023-03-24T15:11:00Z">
        <w:r w:rsidRPr="002B569F">
          <w:rPr>
            <w:rFonts w:cs="Times New Roman"/>
            <w:szCs w:val="24"/>
          </w:rPr>
          <w:fldChar w:fldCharType="end"/>
        </w:r>
      </w:ins>
      <w:ins w:id="8637"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8638" w:author="Camilo Andrés Díaz Gómez" w:date="2023-03-28T17:42:00Z">
              <w:rPr>
                <w:rFonts w:cs="Times New Roman"/>
                <w:szCs w:val="24"/>
              </w:rPr>
            </w:rPrChange>
          </w:rPr>
          <w:t xml:space="preserve">Inicializador de contador </w:t>
        </w:r>
      </w:ins>
      <w:ins w:id="8639" w:author="JHONATAN MAURICIO VILLARREAL CORREDOR" w:date="2023-03-24T17:50:00Z">
        <w:r w:rsidR="00B21BAF" w:rsidRPr="002B569F">
          <w:rPr>
            <w:rFonts w:cs="Times New Roman"/>
            <w:b w:val="0"/>
            <w:bCs/>
            <w:i/>
            <w:iCs w:val="0"/>
            <w:szCs w:val="24"/>
            <w:rPrChange w:id="8640" w:author="Camilo Andrés Díaz Gómez" w:date="2023-03-28T17:42:00Z">
              <w:rPr>
                <w:rFonts w:cs="Times New Roman"/>
                <w:szCs w:val="24"/>
              </w:rPr>
            </w:rPrChange>
          </w:rPr>
          <w:t>e iteración de filas</w:t>
        </w:r>
        <w:bookmarkEnd w:id="8633"/>
        <w:r w:rsidR="00B21BAF" w:rsidRPr="002B569F">
          <w:rPr>
            <w:rFonts w:cs="Times New Roman"/>
            <w:szCs w:val="24"/>
          </w:rPr>
          <w:t xml:space="preserve"> </w:t>
        </w:r>
      </w:ins>
    </w:p>
    <w:p w14:paraId="3487649A" w14:textId="77777777" w:rsidR="00717998" w:rsidRPr="002B569F" w:rsidRDefault="00717998" w:rsidP="002B569F">
      <w:pPr>
        <w:rPr>
          <w:ins w:id="8641" w:author="Steff Guzmán" w:date="2023-03-23T20:09:00Z"/>
          <w:rFonts w:cs="Times New Roman"/>
        </w:rPr>
        <w:pPrChange w:id="8642" w:author="Camilo Andrés Díaz Gómez" w:date="2023-03-28T17:43:00Z">
          <w:pPr>
            <w:ind w:firstLine="708"/>
          </w:pPr>
        </w:pPrChange>
      </w:pPr>
    </w:p>
    <w:p w14:paraId="22B565B2" w14:textId="77777777" w:rsidR="00C038A4" w:rsidRPr="002B569F" w:rsidRDefault="00C038A4" w:rsidP="002B569F">
      <w:pPr>
        <w:ind w:firstLine="708"/>
        <w:rPr>
          <w:ins w:id="8643" w:author="Camilo Andrés Díaz Gómez" w:date="2023-03-28T15:21:00Z"/>
          <w:rFonts w:cs="Times New Roman"/>
          <w:szCs w:val="24"/>
        </w:rPr>
      </w:pPr>
    </w:p>
    <w:p w14:paraId="7F31FC59" w14:textId="5128BBB1" w:rsidR="00C159D3" w:rsidRPr="002B569F" w:rsidRDefault="00C159D3" w:rsidP="002B569F">
      <w:pPr>
        <w:ind w:firstLine="708"/>
        <w:rPr>
          <w:ins w:id="8644" w:author="Steff Guzmán" w:date="2023-03-23T20:09:00Z"/>
          <w:rFonts w:cs="Times New Roman"/>
          <w:szCs w:val="24"/>
        </w:rPr>
      </w:pPr>
      <w:ins w:id="8645"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8646" w:author="Steff Guzmán" w:date="2023-03-23T20:09:00Z"/>
          <w:rFonts w:cs="Times New Roman"/>
          <w:szCs w:val="24"/>
        </w:rPr>
      </w:pPr>
    </w:p>
    <w:p w14:paraId="24CFFE62" w14:textId="77777777" w:rsidR="00C159D3" w:rsidRPr="002B569F" w:rsidRDefault="00C159D3" w:rsidP="002B569F">
      <w:pPr>
        <w:ind w:firstLine="708"/>
        <w:rPr>
          <w:ins w:id="8647" w:author="Steff Guzmán" w:date="2023-03-23T20:09:00Z"/>
          <w:rFonts w:cs="Times New Roman"/>
          <w:szCs w:val="24"/>
        </w:rPr>
      </w:pPr>
      <w:ins w:id="8648"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8649" w:author="Camilo Andrés Díaz Gómez" w:date="2023-03-28T15:21:00Z"/>
          <w:rFonts w:cs="Times New Roman"/>
          <w:i/>
          <w:iCs/>
          <w:szCs w:val="24"/>
        </w:rPr>
      </w:pPr>
    </w:p>
    <w:p w14:paraId="7F0432C2" w14:textId="12719296" w:rsidR="00B1585C" w:rsidRPr="002B569F" w:rsidRDefault="00B1585C" w:rsidP="002B569F">
      <w:pPr>
        <w:jc w:val="left"/>
        <w:rPr>
          <w:ins w:id="8650" w:author="Steff Guzmán" w:date="2023-03-24T15:42:00Z"/>
          <w:rFonts w:cs="Times New Roman"/>
          <w:i/>
          <w:iCs/>
          <w:szCs w:val="24"/>
        </w:rPr>
      </w:pPr>
      <w:ins w:id="8651"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8652" w:author="Camilo Andrés Díaz Gómez" w:date="2023-03-16T23:28:00Z"/>
          <w:rFonts w:cs="Times New Roman"/>
          <w:szCs w:val="24"/>
        </w:rPr>
      </w:pPr>
    </w:p>
    <w:p w14:paraId="650795B4" w14:textId="3CCD9AB9" w:rsidR="00614520" w:rsidRPr="002B569F" w:rsidRDefault="00614520" w:rsidP="002B569F">
      <w:pPr>
        <w:ind w:firstLine="708"/>
        <w:rPr>
          <w:ins w:id="8653" w:author="Camilo Andrés Díaz Gómez" w:date="2023-03-16T23:39:00Z"/>
          <w:rFonts w:cs="Times New Roman"/>
          <w:szCs w:val="24"/>
        </w:rPr>
      </w:pPr>
    </w:p>
    <w:p w14:paraId="53FFA1CC" w14:textId="61D46C43" w:rsidR="00BE50D1" w:rsidRPr="002B569F" w:rsidRDefault="00BE50D1" w:rsidP="002B569F">
      <w:pPr>
        <w:pStyle w:val="Ttulo5"/>
        <w:ind w:left="1416"/>
        <w:rPr>
          <w:ins w:id="8654" w:author="Camilo Andrés Díaz Gómez" w:date="2023-03-16T23:39:00Z"/>
          <w:rFonts w:ascii="Times New Roman" w:hAnsi="Times New Roman" w:cs="Times New Roman"/>
          <w:b/>
          <w:bCs/>
          <w:color w:val="auto"/>
          <w:szCs w:val="24"/>
          <w:rPrChange w:id="8655" w:author="Camilo Andrés Díaz Gómez" w:date="2023-03-28T17:42:00Z">
            <w:rPr>
              <w:ins w:id="8656" w:author="Camilo Andrés Díaz Gómez" w:date="2023-03-16T23:39:00Z"/>
            </w:rPr>
          </w:rPrChange>
        </w:rPr>
        <w:pPrChange w:id="8657" w:author="Camilo Andrés Díaz Gómez" w:date="2023-03-28T17:43:00Z">
          <w:pPr>
            <w:pStyle w:val="Ttulo4"/>
            <w:ind w:firstLine="708"/>
          </w:pPr>
        </w:pPrChange>
      </w:pPr>
      <w:ins w:id="8658" w:author="Camilo Andrés Díaz Gómez" w:date="2023-03-16T23:39:00Z">
        <w:r w:rsidRPr="002B569F">
          <w:rPr>
            <w:rFonts w:ascii="Times New Roman" w:hAnsi="Times New Roman" w:cs="Times New Roman"/>
            <w:b/>
            <w:bCs/>
            <w:color w:val="auto"/>
            <w:szCs w:val="24"/>
            <w:rPrChange w:id="8659" w:author="Camilo Andrés Díaz Gómez" w:date="2023-03-28T17:42:00Z">
              <w:rPr>
                <w:i w:val="0"/>
                <w:iCs w:val="0"/>
              </w:rPr>
            </w:rPrChange>
          </w:rPr>
          <w:t xml:space="preserve">Regresión </w:t>
        </w:r>
      </w:ins>
      <w:ins w:id="8660" w:author="Camilo Andrés Díaz Gómez" w:date="2023-03-17T23:51:00Z">
        <w:r w:rsidR="00247E6E" w:rsidRPr="002B569F">
          <w:rPr>
            <w:rFonts w:ascii="Times New Roman" w:hAnsi="Times New Roman" w:cs="Times New Roman"/>
            <w:b/>
            <w:bCs/>
            <w:color w:val="auto"/>
            <w:szCs w:val="24"/>
            <w:rPrChange w:id="8661" w:author="Camilo Andrés Díaz Gómez" w:date="2023-03-28T17:42:00Z">
              <w:rPr>
                <w:i w:val="0"/>
                <w:iCs w:val="0"/>
              </w:rPr>
            </w:rPrChange>
          </w:rPr>
          <w:t>Polinomial</w:t>
        </w:r>
      </w:ins>
    </w:p>
    <w:p w14:paraId="24EEB62B" w14:textId="0CD87535" w:rsidR="00BE50D1" w:rsidRPr="002B569F" w:rsidDel="00247AA5" w:rsidRDefault="00BE50D1" w:rsidP="002B569F">
      <w:pPr>
        <w:rPr>
          <w:ins w:id="8662" w:author="Camilo Andrés Díaz Gómez" w:date="2023-03-16T23:28:00Z"/>
          <w:del w:id="8663" w:author="JUAN ESTEBAN CONTRERAS DIAZ" w:date="2023-03-24T11:57:00Z"/>
          <w:rFonts w:cs="Times New Roman"/>
          <w:szCs w:val="24"/>
        </w:rPr>
        <w:pPrChange w:id="8664" w:author="Camilo Andrés Díaz Gómez" w:date="2023-03-28T17:43:00Z">
          <w:pPr>
            <w:ind w:firstLine="708"/>
          </w:pPr>
        </w:pPrChange>
      </w:pPr>
    </w:p>
    <w:p w14:paraId="428B9376" w14:textId="67151DC9" w:rsidR="00614520" w:rsidRPr="002B569F" w:rsidDel="00247AA5" w:rsidRDefault="00BE50D1" w:rsidP="002B569F">
      <w:pPr>
        <w:ind w:firstLine="708"/>
        <w:jc w:val="center"/>
        <w:rPr>
          <w:ins w:id="8665" w:author="Camilo Andrés Díaz Gómez" w:date="2023-03-16T23:32:00Z"/>
          <w:del w:id="8666" w:author="JUAN ESTEBAN CONTRERAS DIAZ" w:date="2023-03-24T11:57:00Z"/>
          <w:rFonts w:cs="Times New Roman"/>
          <w:szCs w:val="24"/>
        </w:rPr>
        <w:pPrChange w:id="8667" w:author="Camilo Andrés Díaz Gómez" w:date="2023-03-28T17:43:00Z">
          <w:pPr>
            <w:ind w:firstLine="708"/>
          </w:pPr>
        </w:pPrChange>
      </w:pPr>
      <w:ins w:id="8668" w:author="Camilo Andrés Díaz Gómez" w:date="2023-03-16T23:40:00Z">
        <w:del w:id="8669"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8670" w:author="Camilo Andrés Díaz Gómez" w:date="2023-03-16T23:32:00Z"/>
          <w:rFonts w:cs="Times New Roman"/>
          <w:szCs w:val="24"/>
        </w:rPr>
      </w:pPr>
    </w:p>
    <w:p w14:paraId="2B8A2AB8" w14:textId="5C4B2C15" w:rsidR="00614520" w:rsidRPr="002B569F" w:rsidRDefault="00247AA5" w:rsidP="00507115">
      <w:pPr>
        <w:ind w:left="708" w:firstLine="708"/>
        <w:rPr>
          <w:ins w:id="8671" w:author="Camilo Andrés Díaz Gómez" w:date="2023-03-16T23:32:00Z"/>
          <w:rFonts w:cs="Times New Roman"/>
          <w:szCs w:val="24"/>
        </w:rPr>
        <w:pPrChange w:id="8672" w:author="Camilo Andrés Díaz Gómez" w:date="2023-03-28T18:00:00Z">
          <w:pPr>
            <w:ind w:firstLine="708"/>
          </w:pPr>
        </w:pPrChange>
      </w:pPr>
      <w:ins w:id="8673" w:author="JUAN ESTEBAN CONTRERAS DIAZ" w:date="2023-03-24T11:59:00Z">
        <w:r w:rsidRPr="002B569F">
          <w:rPr>
            <w:rFonts w:cs="Times New Roman"/>
            <w:szCs w:val="24"/>
          </w:rPr>
          <w:t>O</w:t>
        </w:r>
      </w:ins>
      <w:ins w:id="8674" w:author="JUAN ESTEBAN CONTRERAS DIAZ" w:date="2023-03-24T12:00:00Z">
        <w:r w:rsidRPr="002B569F">
          <w:rPr>
            <w:rFonts w:cs="Times New Roman"/>
            <w:szCs w:val="24"/>
          </w:rPr>
          <w:t>bservando la figura</w:t>
        </w:r>
      </w:ins>
      <w:ins w:id="8675" w:author="Steff Guzmán" w:date="2023-03-24T15:30:00Z">
        <w:r w:rsidR="00A84241" w:rsidRPr="002B569F">
          <w:rPr>
            <w:rFonts w:cs="Times New Roman"/>
            <w:szCs w:val="24"/>
          </w:rPr>
          <w:t xml:space="preserve"> 23</w:t>
        </w:r>
      </w:ins>
      <w:ins w:id="8676" w:author="JUAN ESTEBAN CONTRERAS DIAZ" w:date="2023-03-24T12:00:00Z">
        <w:r w:rsidRPr="002B569F">
          <w:rPr>
            <w:rFonts w:cs="Times New Roman"/>
            <w:szCs w:val="24"/>
          </w:rPr>
          <w:t xml:space="preserve">, </w:t>
        </w:r>
      </w:ins>
      <w:ins w:id="8677" w:author="Camilo Andrés Díaz Gómez" w:date="2023-03-16T23:32:00Z">
        <w:del w:id="8678" w:author="JUAN ESTEBAN CONTRERAS DIAZ" w:date="2023-03-24T12:00:00Z">
          <w:r w:rsidR="00614520" w:rsidRPr="002B569F" w:rsidDel="00247AA5">
            <w:rPr>
              <w:rFonts w:cs="Times New Roman"/>
              <w:szCs w:val="24"/>
            </w:rPr>
            <w:delText>Estas lín</w:delText>
          </w:r>
        </w:del>
      </w:ins>
      <w:ins w:id="8679" w:author="JUAN ESTEBAN CONTRERAS DIAZ" w:date="2023-03-24T12:00:00Z">
        <w:r w:rsidRPr="002B569F">
          <w:rPr>
            <w:rFonts w:cs="Times New Roman"/>
            <w:szCs w:val="24"/>
          </w:rPr>
          <w:t xml:space="preserve">las </w:t>
        </w:r>
      </w:ins>
      <w:ins w:id="8680" w:author="Camilo Andrés Díaz Gómez" w:date="2023-03-16T23:32:00Z">
        <w:del w:id="8681" w:author="JUAN ESTEBAN CONTRERAS DIAZ" w:date="2023-03-24T12:00:00Z">
          <w:r w:rsidR="00614520" w:rsidRPr="002B569F" w:rsidDel="00247AA5">
            <w:rPr>
              <w:rFonts w:cs="Times New Roman"/>
              <w:szCs w:val="24"/>
            </w:rPr>
            <w:delText>eas</w:delText>
          </w:r>
        </w:del>
      </w:ins>
      <w:ins w:id="8682" w:author="JUAN ESTEBAN CONTRERAS DIAZ" w:date="2023-03-24T12:00:00Z">
        <w:r w:rsidRPr="002B569F">
          <w:rPr>
            <w:rFonts w:cs="Times New Roman"/>
            <w:szCs w:val="24"/>
          </w:rPr>
          <w:t>líneas</w:t>
        </w:r>
      </w:ins>
      <w:ins w:id="8683" w:author="Camilo Andrés Díaz Gómez" w:date="2023-03-16T23:32:00Z">
        <w:r w:rsidR="00614520" w:rsidRPr="002B569F">
          <w:rPr>
            <w:rFonts w:cs="Times New Roman"/>
            <w:szCs w:val="24"/>
          </w:rPr>
          <w:t xml:space="preserve"> de código realizan la implementación del modelo de regresión polinomial y evalúan su precisión mediante el coeficiente de determinación (R²). A continuación, se detalla cada una de ellas:</w:t>
        </w:r>
      </w:ins>
    </w:p>
    <w:p w14:paraId="6E959E59" w14:textId="77777777" w:rsidR="00614520" w:rsidRPr="002B569F" w:rsidRDefault="00614520" w:rsidP="002B569F">
      <w:pPr>
        <w:ind w:firstLine="708"/>
        <w:rPr>
          <w:ins w:id="8684" w:author="Camilo Andrés Díaz Gómez" w:date="2023-03-16T23:32:00Z"/>
          <w:rFonts w:cs="Times New Roman"/>
          <w:szCs w:val="24"/>
        </w:rPr>
      </w:pPr>
    </w:p>
    <w:p w14:paraId="7CE89D70" w14:textId="77777777" w:rsidR="00614520" w:rsidRPr="002B569F" w:rsidRDefault="00614520" w:rsidP="00507115">
      <w:pPr>
        <w:ind w:left="708" w:firstLine="708"/>
        <w:rPr>
          <w:ins w:id="8685" w:author="Camilo Andrés Díaz Gómez" w:date="2023-03-16T23:32:00Z"/>
          <w:rFonts w:cs="Times New Roman"/>
          <w:szCs w:val="24"/>
        </w:rPr>
        <w:pPrChange w:id="8686" w:author="Camilo Andrés Díaz Gómez" w:date="2023-03-28T18:00:00Z">
          <w:pPr>
            <w:ind w:firstLine="708"/>
          </w:pPr>
        </w:pPrChange>
      </w:pPr>
      <w:ins w:id="8687" w:author="Camilo Andrés Díaz Gómez" w:date="2023-03-16T23:32:00Z">
        <w:r w:rsidRPr="002B569F">
          <w:rPr>
            <w:rFonts w:cs="Times New Roman"/>
            <w:szCs w:val="24"/>
          </w:rPr>
          <w:t xml:space="preserve">La primera línea divide los datos en conjuntos de entrenamiento y prueba. Se seleccionan las características (humedad y hora) y la variable objetivo (temperatura) </w:t>
        </w:r>
        <w:r w:rsidRPr="002B569F">
          <w:rPr>
            <w:rFonts w:cs="Times New Roman"/>
            <w:szCs w:val="24"/>
          </w:rPr>
          <w:lastRenderedPageBreak/>
          <w:t>de dfAAnalisar. train_test_split divide los datos aleatoriamente en conjuntos de entrenamiento y prueba en una proporción de 80% y 20%, respectivamente. El parámetro random_state se utiliza para garantizar que la división se realice de la misma manera cada vez que se ejecute el código.</w:t>
        </w:r>
      </w:ins>
    </w:p>
    <w:p w14:paraId="02ECBB1E" w14:textId="77777777" w:rsidR="00614520" w:rsidRPr="002B569F" w:rsidRDefault="00614520" w:rsidP="002B569F">
      <w:pPr>
        <w:ind w:firstLine="708"/>
        <w:rPr>
          <w:ins w:id="8688" w:author="Camilo Andrés Díaz Gómez" w:date="2023-03-16T23:32:00Z"/>
          <w:rFonts w:cs="Times New Roman"/>
          <w:szCs w:val="24"/>
        </w:rPr>
      </w:pPr>
    </w:p>
    <w:p w14:paraId="4ED310E4" w14:textId="77777777" w:rsidR="00614520" w:rsidRPr="002B569F" w:rsidRDefault="00614520" w:rsidP="00507115">
      <w:pPr>
        <w:ind w:left="708" w:firstLine="708"/>
        <w:rPr>
          <w:ins w:id="8689" w:author="Camilo Andrés Díaz Gómez" w:date="2023-03-16T23:32:00Z"/>
          <w:rFonts w:cs="Times New Roman"/>
          <w:szCs w:val="24"/>
        </w:rPr>
        <w:pPrChange w:id="8690" w:author="Camilo Andrés Díaz Gómez" w:date="2023-03-28T18:01:00Z">
          <w:pPr>
            <w:ind w:firstLine="708"/>
          </w:pPr>
        </w:pPrChange>
      </w:pPr>
      <w:ins w:id="8691" w:author="Camilo Andrés Díaz Gómez" w:date="2023-03-16T23:32:00Z">
        <w:r w:rsidRPr="002B569F">
          <w:rPr>
            <w:rFonts w:cs="Times New Roman"/>
            <w:szCs w:val="24"/>
          </w:rPr>
          <w:t>La segunda línea realiza el preprocesamiento de datos para la regresión polinomial. Se utiliza la clase PolynomialFeatures para generar características polinomiales de grado 2 a partir de las características originales.</w:t>
        </w:r>
      </w:ins>
    </w:p>
    <w:p w14:paraId="123BCE01" w14:textId="77777777" w:rsidR="00614520" w:rsidRPr="002B569F" w:rsidRDefault="00614520" w:rsidP="002B569F">
      <w:pPr>
        <w:ind w:firstLine="708"/>
        <w:rPr>
          <w:ins w:id="8692" w:author="Camilo Andrés Díaz Gómez" w:date="2023-03-16T23:32:00Z"/>
          <w:rFonts w:cs="Times New Roman"/>
          <w:szCs w:val="24"/>
        </w:rPr>
      </w:pPr>
    </w:p>
    <w:p w14:paraId="1B5AB84F" w14:textId="77777777" w:rsidR="00614520" w:rsidRPr="002B569F" w:rsidRDefault="00614520" w:rsidP="00507115">
      <w:pPr>
        <w:ind w:left="708" w:firstLine="708"/>
        <w:rPr>
          <w:ins w:id="8693" w:author="Camilo Andrés Díaz Gómez" w:date="2023-03-16T23:32:00Z"/>
          <w:rFonts w:cs="Times New Roman"/>
          <w:szCs w:val="24"/>
        </w:rPr>
        <w:pPrChange w:id="8694" w:author="Camilo Andrés Díaz Gómez" w:date="2023-03-28T18:01:00Z">
          <w:pPr>
            <w:ind w:firstLine="708"/>
          </w:pPr>
        </w:pPrChange>
      </w:pPr>
      <w:ins w:id="8695" w:author="Camilo Andrés Díaz Gómez" w:date="2023-03-16T23:32:00Z">
        <w:r w:rsidRPr="002B569F">
          <w:rPr>
            <w:rFonts w:cs="Times New Roman"/>
            <w:szCs w:val="24"/>
          </w:rPr>
          <w:t>La tercera línea entrena el modelo de regresión polinomial utilizando las características polinomiales de grado 2 generadas y la variable objetivo de temperatura.</w:t>
        </w:r>
      </w:ins>
    </w:p>
    <w:p w14:paraId="025D6E2B" w14:textId="77777777" w:rsidR="00614520" w:rsidRPr="002B569F" w:rsidRDefault="00614520" w:rsidP="002B569F">
      <w:pPr>
        <w:ind w:firstLine="708"/>
        <w:rPr>
          <w:ins w:id="8696" w:author="Camilo Andrés Díaz Gómez" w:date="2023-03-16T23:32:00Z"/>
          <w:rFonts w:cs="Times New Roman"/>
          <w:szCs w:val="24"/>
        </w:rPr>
      </w:pPr>
    </w:p>
    <w:p w14:paraId="55581554" w14:textId="77777777" w:rsidR="00614520" w:rsidRPr="002B569F" w:rsidRDefault="00614520" w:rsidP="00507115">
      <w:pPr>
        <w:ind w:left="708" w:firstLine="708"/>
        <w:rPr>
          <w:ins w:id="8697" w:author="Camilo Andrés Díaz Gómez" w:date="2023-03-16T23:32:00Z"/>
          <w:rFonts w:cs="Times New Roman"/>
          <w:szCs w:val="24"/>
        </w:rPr>
        <w:pPrChange w:id="8698" w:author="Camilo Andrés Díaz Gómez" w:date="2023-03-28T18:01:00Z">
          <w:pPr>
            <w:ind w:firstLine="708"/>
          </w:pPr>
        </w:pPrChange>
      </w:pPr>
      <w:ins w:id="8699" w:author="Camilo Andrés Díaz Gómez" w:date="2023-03-16T23:32:00Z">
        <w:r w:rsidRPr="002B569F">
          <w:rPr>
            <w:rFonts w:cs="Times New Roman"/>
            <w:szCs w:val="24"/>
          </w:rPr>
          <w:t>La cuarta línea realiza las predicciones sobre los datos de prueba utilizando el modelo de regresión polinomial entrenado.</w:t>
        </w:r>
      </w:ins>
    </w:p>
    <w:p w14:paraId="2F3709B7" w14:textId="77777777" w:rsidR="00614520" w:rsidRPr="002B569F" w:rsidRDefault="00614520" w:rsidP="002B569F">
      <w:pPr>
        <w:ind w:firstLine="708"/>
        <w:rPr>
          <w:ins w:id="8700" w:author="Camilo Andrés Díaz Gómez" w:date="2023-03-16T23:32:00Z"/>
          <w:rFonts w:cs="Times New Roman"/>
          <w:szCs w:val="24"/>
        </w:rPr>
      </w:pPr>
    </w:p>
    <w:p w14:paraId="06A8421D" w14:textId="4DE139B3" w:rsidR="00614520" w:rsidRPr="002B569F" w:rsidDel="00507115" w:rsidRDefault="00614520" w:rsidP="00507115">
      <w:pPr>
        <w:ind w:left="708" w:firstLine="708"/>
        <w:rPr>
          <w:ins w:id="8701" w:author="Steff Guzmán" w:date="2023-03-24T15:12:00Z"/>
          <w:del w:id="8702" w:author="Camilo Andrés Díaz Gómez" w:date="2023-03-28T18:01:00Z"/>
          <w:rFonts w:cs="Times New Roman"/>
          <w:szCs w:val="24"/>
        </w:rPr>
        <w:pPrChange w:id="8703" w:author="Camilo Andrés Díaz Gómez" w:date="2023-03-28T18:01:00Z">
          <w:pPr>
            <w:ind w:firstLine="708"/>
          </w:pPr>
        </w:pPrChange>
      </w:pPr>
      <w:ins w:id="8704"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rsidP="00507115">
      <w:pPr>
        <w:ind w:left="708" w:firstLine="708"/>
        <w:rPr>
          <w:ins w:id="8705" w:author="Steff Guzmán" w:date="2023-03-24T15:12:00Z"/>
          <w:rFonts w:cs="Times New Roman"/>
          <w:szCs w:val="24"/>
        </w:rPr>
        <w:pPrChange w:id="8706" w:author="Camilo Andrés Díaz Gómez" w:date="2023-03-28T18:01:00Z">
          <w:pPr>
            <w:ind w:firstLine="708"/>
          </w:pPr>
        </w:pPrChange>
      </w:pPr>
    </w:p>
    <w:p w14:paraId="3A745DD2" w14:textId="4F4A1711" w:rsidR="00842F9D" w:rsidRPr="002B569F" w:rsidDel="00507115" w:rsidRDefault="00842F9D" w:rsidP="002B569F">
      <w:pPr>
        <w:ind w:firstLine="708"/>
        <w:rPr>
          <w:ins w:id="8707" w:author="Steff Guzmán" w:date="2023-03-24T15:12:00Z"/>
          <w:del w:id="8708" w:author="Camilo Andrés Díaz Gómez" w:date="2023-03-28T18:01:00Z"/>
          <w:rFonts w:cs="Times New Roman"/>
          <w:szCs w:val="24"/>
        </w:rPr>
      </w:pPr>
    </w:p>
    <w:p w14:paraId="6863BC38" w14:textId="2339940A" w:rsidR="00842F9D" w:rsidRPr="002B569F" w:rsidRDefault="00842F9D" w:rsidP="00507115">
      <w:pPr>
        <w:rPr>
          <w:ins w:id="8709" w:author="Steff Guzmán" w:date="2023-03-24T15:12:00Z"/>
          <w:rFonts w:cs="Times New Roman"/>
          <w:szCs w:val="24"/>
        </w:rPr>
        <w:pPrChange w:id="8710" w:author="Camilo Andrés Díaz Gómez" w:date="2023-03-28T18:01:00Z">
          <w:pPr>
            <w:ind w:firstLine="708"/>
          </w:pPr>
        </w:pPrChange>
      </w:pPr>
    </w:p>
    <w:p w14:paraId="72F0F9E1" w14:textId="6DB7D08E" w:rsidR="00842F9D" w:rsidRPr="002B569F" w:rsidRDefault="00842F9D" w:rsidP="002B569F">
      <w:pPr>
        <w:pStyle w:val="Descripcin"/>
        <w:spacing w:line="360" w:lineRule="auto"/>
        <w:rPr>
          <w:ins w:id="8711" w:author="Steff Guzmán" w:date="2023-03-24T16:51:00Z"/>
          <w:rFonts w:cs="Times New Roman"/>
          <w:szCs w:val="24"/>
        </w:rPr>
        <w:pPrChange w:id="8712" w:author="Camilo Andrés Díaz Gómez" w:date="2023-03-28T17:43:00Z">
          <w:pPr>
            <w:pStyle w:val="Descripcin"/>
          </w:pPr>
        </w:pPrChange>
      </w:pPr>
      <w:bookmarkStart w:id="8713" w:name="_Toc130919858"/>
      <w:ins w:id="871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715" w:author="Steff Guzmán" w:date="2023-03-24T15:14:00Z">
        <w:r w:rsidRPr="002B569F">
          <w:rPr>
            <w:rFonts w:cs="Times New Roman"/>
            <w:noProof/>
            <w:szCs w:val="24"/>
          </w:rPr>
          <w:t>23</w:t>
        </w:r>
      </w:ins>
      <w:ins w:id="8716" w:author="Steff Guzmán" w:date="2023-03-24T15:12:00Z">
        <w:r w:rsidRPr="002B569F">
          <w:rPr>
            <w:rFonts w:cs="Times New Roman"/>
            <w:szCs w:val="24"/>
          </w:rPr>
          <w:fldChar w:fldCharType="end"/>
        </w:r>
      </w:ins>
      <w:ins w:id="8717"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8718" w:author="Camilo Andrés Díaz Gómez" w:date="2023-03-28T17:42:00Z">
              <w:rPr>
                <w:rFonts w:cs="Times New Roman"/>
                <w:szCs w:val="24"/>
              </w:rPr>
            </w:rPrChange>
          </w:rPr>
          <w:t>mplementación del modelo de regresión polinomial y evalúan su precisión mediante el coeficiente de determinación</w:t>
        </w:r>
      </w:ins>
      <w:bookmarkEnd w:id="8713"/>
    </w:p>
    <w:p w14:paraId="7DD55486" w14:textId="77777777" w:rsidR="00717998" w:rsidRPr="002B569F" w:rsidRDefault="00717998" w:rsidP="002B569F">
      <w:pPr>
        <w:rPr>
          <w:ins w:id="8719" w:author="JUAN ESTEBAN CONTRERAS DIAZ" w:date="2023-03-24T11:58:00Z"/>
          <w:rFonts w:cs="Times New Roman"/>
        </w:rPr>
        <w:pPrChange w:id="8720" w:author="Camilo Andrés Díaz Gómez" w:date="2023-03-28T17:43:00Z">
          <w:pPr>
            <w:ind w:firstLine="708"/>
          </w:pPr>
        </w:pPrChange>
      </w:pPr>
    </w:p>
    <w:p w14:paraId="1A44F2E8" w14:textId="77777777" w:rsidR="00C038A4" w:rsidRPr="002B569F" w:rsidRDefault="00C038A4" w:rsidP="002B569F">
      <w:pPr>
        <w:ind w:firstLine="708"/>
        <w:rPr>
          <w:ins w:id="8721" w:author="Camilo Andrés Díaz Gómez" w:date="2023-03-28T15:21:00Z"/>
          <w:rFonts w:cs="Times New Roman"/>
          <w:szCs w:val="24"/>
        </w:rPr>
      </w:pPr>
    </w:p>
    <w:p w14:paraId="6623E268" w14:textId="541DE772" w:rsidR="00247AA5" w:rsidRPr="002B569F" w:rsidRDefault="00247AA5" w:rsidP="002B569F">
      <w:pPr>
        <w:ind w:firstLine="708"/>
        <w:rPr>
          <w:ins w:id="8722" w:author="Camilo Andrés Díaz Gómez" w:date="2023-03-16T23:32:00Z"/>
          <w:rFonts w:cs="Times New Roman"/>
          <w:szCs w:val="24"/>
        </w:rPr>
      </w:pPr>
      <w:ins w:id="8723"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8724" w:author="Camilo Andrés Díaz Gómez" w:date="2023-03-28T15:21:00Z"/>
          <w:rFonts w:cs="Times New Roman"/>
          <w:i/>
          <w:iCs/>
          <w:szCs w:val="24"/>
        </w:rPr>
      </w:pPr>
    </w:p>
    <w:p w14:paraId="32772E7D" w14:textId="115ABBB0" w:rsidR="00B1585C" w:rsidRPr="002B569F" w:rsidRDefault="00B1585C" w:rsidP="002B569F">
      <w:pPr>
        <w:jc w:val="left"/>
        <w:rPr>
          <w:ins w:id="8725" w:author="Steff Guzmán" w:date="2023-03-24T15:42:00Z"/>
          <w:rFonts w:cs="Times New Roman"/>
          <w:i/>
          <w:iCs/>
          <w:szCs w:val="24"/>
        </w:rPr>
      </w:pPr>
      <w:ins w:id="8726"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8727" w:author="Camilo Andrés Díaz Gómez" w:date="2023-03-16T23:32:00Z"/>
          <w:rFonts w:cs="Times New Roman"/>
          <w:szCs w:val="24"/>
        </w:rPr>
      </w:pPr>
    </w:p>
    <w:p w14:paraId="3B149695" w14:textId="6A076145" w:rsidR="00614520" w:rsidRPr="002B569F" w:rsidDel="00261A6D" w:rsidRDefault="00BE50D1" w:rsidP="002B569F">
      <w:pPr>
        <w:ind w:firstLine="708"/>
        <w:jc w:val="center"/>
        <w:rPr>
          <w:ins w:id="8728" w:author="Camilo Andrés Díaz Gómez" w:date="2023-03-16T23:32:00Z"/>
          <w:del w:id="8729" w:author="JUAN ESTEBAN CONTRERAS DIAZ" w:date="2023-03-24T12:06:00Z"/>
          <w:rFonts w:cs="Times New Roman"/>
          <w:szCs w:val="24"/>
        </w:rPr>
        <w:pPrChange w:id="8730" w:author="Camilo Andrés Díaz Gómez" w:date="2023-03-28T17:43:00Z">
          <w:pPr>
            <w:ind w:firstLine="708"/>
          </w:pPr>
        </w:pPrChange>
      </w:pPr>
      <w:ins w:id="8731" w:author="Camilo Andrés Díaz Gómez" w:date="2023-03-16T23:43:00Z">
        <w:del w:id="8732"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rsidP="002B569F">
      <w:pPr>
        <w:ind w:firstLine="708"/>
        <w:jc w:val="center"/>
        <w:rPr>
          <w:ins w:id="8733" w:author="Camilo Andrés Díaz Gómez" w:date="2023-03-16T23:28:00Z"/>
          <w:rFonts w:cs="Times New Roman"/>
          <w:szCs w:val="24"/>
        </w:rPr>
        <w:pPrChange w:id="8734" w:author="Camilo Andrés Díaz Gómez" w:date="2023-03-28T17:43:00Z">
          <w:pPr>
            <w:ind w:firstLine="708"/>
          </w:pPr>
        </w:pPrChange>
      </w:pPr>
    </w:p>
    <w:p w14:paraId="1C33C43F" w14:textId="00F3DB39" w:rsidR="00614520" w:rsidRPr="002B569F" w:rsidRDefault="00BE50D1" w:rsidP="00507115">
      <w:pPr>
        <w:ind w:left="708" w:firstLine="708"/>
        <w:rPr>
          <w:ins w:id="8735" w:author="Steff Guzmán" w:date="2023-03-24T16:51:00Z"/>
          <w:rFonts w:cs="Times New Roman"/>
          <w:szCs w:val="24"/>
        </w:rPr>
        <w:pPrChange w:id="8736" w:author="Camilo Andrés Díaz Gómez" w:date="2023-03-28T18:01:00Z">
          <w:pPr>
            <w:ind w:firstLine="708"/>
          </w:pPr>
        </w:pPrChange>
      </w:pPr>
      <w:ins w:id="8737" w:author="Camilo Andrés Díaz Gómez" w:date="2023-03-16T23:43:00Z">
        <w:r w:rsidRPr="002B569F">
          <w:rPr>
            <w:rFonts w:cs="Times New Roman"/>
            <w:szCs w:val="24"/>
          </w:rPr>
          <w:t xml:space="preserve">En </w:t>
        </w:r>
      </w:ins>
      <w:ins w:id="8738" w:author="JUAN ESTEBAN CONTRERAS DIAZ" w:date="2023-03-24T12:06:00Z">
        <w:r w:rsidR="00261A6D" w:rsidRPr="002B569F">
          <w:rPr>
            <w:rFonts w:cs="Times New Roman"/>
            <w:szCs w:val="24"/>
          </w:rPr>
          <w:t>el</w:t>
        </w:r>
      </w:ins>
      <w:ins w:id="8739" w:author="Camilo Andrés Díaz Gómez" w:date="2023-03-16T23:43:00Z">
        <w:del w:id="8740"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8741" w:author="JUAN ESTEBAN CONTRERAS DIAZ" w:date="2023-03-24T12:06:00Z">
        <w:r w:rsidR="00261A6D" w:rsidRPr="002B569F">
          <w:rPr>
            <w:rFonts w:cs="Times New Roman"/>
            <w:szCs w:val="24"/>
          </w:rPr>
          <w:t xml:space="preserve"> </w:t>
        </w:r>
      </w:ins>
      <w:ins w:id="8742" w:author="JUAN ESTEBAN CONTRERAS DIAZ" w:date="2023-03-24T12:07:00Z">
        <w:r w:rsidR="00261A6D" w:rsidRPr="002B569F">
          <w:rPr>
            <w:rFonts w:cs="Times New Roman"/>
            <w:szCs w:val="24"/>
          </w:rPr>
          <w:t>mostrado en la figura</w:t>
        </w:r>
      </w:ins>
      <w:ins w:id="8743" w:author="Steff Guzmán" w:date="2023-03-24T15:30:00Z">
        <w:r w:rsidR="00A84241" w:rsidRPr="002B569F">
          <w:rPr>
            <w:rFonts w:cs="Times New Roman"/>
            <w:szCs w:val="24"/>
            <w:rPrChange w:id="8744" w:author="Camilo Andrés Díaz Gómez" w:date="2023-03-28T17:42:00Z">
              <w:rPr>
                <w:rFonts w:cs="Times New Roman"/>
                <w:szCs w:val="24"/>
                <w:highlight w:val="yellow"/>
              </w:rPr>
            </w:rPrChange>
          </w:rPr>
          <w:t xml:space="preserve"> 24</w:t>
        </w:r>
      </w:ins>
      <w:ins w:id="8745" w:author="Camilo Andrés Díaz Gómez" w:date="2023-03-16T23:44:00Z">
        <w:r w:rsidRPr="002B569F">
          <w:rPr>
            <w:rFonts w:cs="Times New Roman"/>
            <w:szCs w:val="24"/>
          </w:rPr>
          <w:t xml:space="preserve">, el cual también se repite en todos los modelos desde regresión polinomial en </w:t>
        </w:r>
      </w:ins>
      <w:ins w:id="8746" w:author="Camilo Andrés Díaz Gómez" w:date="2023-03-16T23:45:00Z">
        <w:r w:rsidRPr="002B569F">
          <w:rPr>
            <w:rFonts w:cs="Times New Roman"/>
            <w:szCs w:val="24"/>
          </w:rPr>
          <w:t>adelante, recorre</w:t>
        </w:r>
      </w:ins>
      <w:ins w:id="8747" w:author="Camilo Andrés Díaz Gómez" w:date="2023-03-16T23:43:00Z">
        <w:r w:rsidRPr="002B569F">
          <w:rPr>
            <w:rFonts w:cs="Times New Roman"/>
            <w:szCs w:val="24"/>
          </w:rPr>
          <w:t xml:space="preserve"> el dataframe de pruebas y se realiza la simulación de temperatura utilizando el modelo de regresión polinomial que se entrenó previamente. Los valores de temperatura simulados se almacenan en la columna "Temperatura_Simulada_Polynomial_Regression" del dataframe dfFinalPruebas. Para cada registro en el dataframe de pruebas, se accede a la posición correspondiente en la columna de temperatura simulada y se le asigna el valor correspondiente de la predicción del modelo de regresión polinomial.</w:t>
        </w:r>
      </w:ins>
    </w:p>
    <w:p w14:paraId="262DC3E5" w14:textId="3605F8D2" w:rsidR="00717998" w:rsidRPr="002B569F" w:rsidDel="00C038A4" w:rsidRDefault="00717998" w:rsidP="002B569F">
      <w:pPr>
        <w:ind w:firstLine="708"/>
        <w:rPr>
          <w:ins w:id="8748" w:author="Steff Guzmán" w:date="2023-03-24T16:51:00Z"/>
          <w:del w:id="8749" w:author="Camilo Andrés Díaz Gómez" w:date="2023-03-28T15:21:00Z"/>
          <w:rFonts w:cs="Times New Roman"/>
          <w:szCs w:val="24"/>
        </w:rPr>
        <w:pPrChange w:id="8750" w:author="Camilo Andrés Díaz Gómez" w:date="2023-03-28T17:43:00Z">
          <w:pPr>
            <w:ind w:firstLine="708"/>
          </w:pPr>
        </w:pPrChange>
      </w:pPr>
    </w:p>
    <w:p w14:paraId="2F80FD54" w14:textId="1E27626A" w:rsidR="00717998" w:rsidRPr="002B569F" w:rsidDel="00C038A4" w:rsidRDefault="00717998" w:rsidP="002B569F">
      <w:pPr>
        <w:ind w:firstLine="708"/>
        <w:rPr>
          <w:ins w:id="8751" w:author="Steff Guzmán" w:date="2023-03-24T16:51:00Z"/>
          <w:del w:id="8752" w:author="Camilo Andrés Díaz Gómez" w:date="2023-03-28T15:21:00Z"/>
          <w:rFonts w:cs="Times New Roman"/>
          <w:szCs w:val="24"/>
        </w:rPr>
        <w:pPrChange w:id="8753" w:author="Camilo Andrés Díaz Gómez" w:date="2023-03-28T17:43:00Z">
          <w:pPr>
            <w:ind w:firstLine="708"/>
          </w:pPr>
        </w:pPrChange>
      </w:pPr>
    </w:p>
    <w:p w14:paraId="103F8EA0" w14:textId="67F732FB" w:rsidR="00717998" w:rsidRPr="002B569F" w:rsidDel="00C038A4" w:rsidRDefault="00717998" w:rsidP="002B569F">
      <w:pPr>
        <w:ind w:firstLine="708"/>
        <w:rPr>
          <w:ins w:id="8754" w:author="Steff Guzmán" w:date="2023-03-24T16:51:00Z"/>
          <w:del w:id="8755" w:author="Camilo Andrés Díaz Gómez" w:date="2023-03-28T15:21:00Z"/>
          <w:rFonts w:cs="Times New Roman"/>
          <w:szCs w:val="24"/>
        </w:rPr>
        <w:pPrChange w:id="8756" w:author="Camilo Andrés Díaz Gómez" w:date="2023-03-28T17:43:00Z">
          <w:pPr>
            <w:ind w:firstLine="708"/>
          </w:pPr>
        </w:pPrChange>
      </w:pPr>
    </w:p>
    <w:p w14:paraId="61F3047A" w14:textId="77777777" w:rsidR="00717998" w:rsidRPr="002B569F" w:rsidRDefault="00717998" w:rsidP="002B569F">
      <w:pPr>
        <w:ind w:firstLine="708"/>
        <w:rPr>
          <w:ins w:id="8757" w:author="Steff Guzmán" w:date="2023-03-24T15:12:00Z"/>
          <w:rFonts w:cs="Times New Roman"/>
          <w:szCs w:val="24"/>
        </w:rPr>
      </w:pPr>
    </w:p>
    <w:p w14:paraId="6484D01F" w14:textId="3953106A" w:rsidR="00842F9D" w:rsidRPr="002B569F" w:rsidRDefault="00842F9D" w:rsidP="002B569F">
      <w:pPr>
        <w:pStyle w:val="Descripcin"/>
        <w:spacing w:line="360" w:lineRule="auto"/>
        <w:rPr>
          <w:ins w:id="8758" w:author="Steff Guzmán" w:date="2023-03-24T16:51:00Z"/>
          <w:rFonts w:cs="Times New Roman"/>
          <w:szCs w:val="24"/>
        </w:rPr>
        <w:pPrChange w:id="8759" w:author="Camilo Andrés Díaz Gómez" w:date="2023-03-28T17:43:00Z">
          <w:pPr>
            <w:pStyle w:val="Descripcin"/>
          </w:pPr>
        </w:pPrChange>
      </w:pPr>
      <w:bookmarkStart w:id="8760" w:name="_Toc130919859"/>
      <w:ins w:id="8761"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762" w:author="Steff Guzmán" w:date="2023-03-24T15:14:00Z">
        <w:r w:rsidRPr="002B569F">
          <w:rPr>
            <w:rFonts w:cs="Times New Roman"/>
            <w:noProof/>
            <w:szCs w:val="24"/>
          </w:rPr>
          <w:t>24</w:t>
        </w:r>
      </w:ins>
      <w:ins w:id="8763" w:author="Steff Guzmán" w:date="2023-03-24T15:12:00Z">
        <w:r w:rsidRPr="002B569F">
          <w:rPr>
            <w:rFonts w:cs="Times New Roman"/>
            <w:szCs w:val="24"/>
          </w:rPr>
          <w:fldChar w:fldCharType="end"/>
        </w:r>
      </w:ins>
      <w:ins w:id="8764"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8765" w:author="Camilo Andrés Díaz Gómez" w:date="2023-03-28T17:42:00Z">
              <w:rPr>
                <w:rFonts w:cs="Times New Roman"/>
                <w:szCs w:val="24"/>
              </w:rPr>
            </w:rPrChange>
          </w:rPr>
          <w:t>Creación de columnas con nuevos datos</w:t>
        </w:r>
        <w:bookmarkEnd w:id="8760"/>
        <w:r w:rsidR="0035001A" w:rsidRPr="002B569F">
          <w:rPr>
            <w:rFonts w:cs="Times New Roman"/>
            <w:szCs w:val="24"/>
          </w:rPr>
          <w:t xml:space="preserve"> </w:t>
        </w:r>
      </w:ins>
    </w:p>
    <w:p w14:paraId="545AD6F4" w14:textId="77777777" w:rsidR="00717998" w:rsidRPr="002B569F" w:rsidRDefault="00717998" w:rsidP="002B569F">
      <w:pPr>
        <w:rPr>
          <w:ins w:id="8766" w:author="JUAN ESTEBAN CONTRERAS DIAZ" w:date="2023-03-24T11:58:00Z"/>
          <w:rFonts w:cs="Times New Roman"/>
        </w:rPr>
        <w:pPrChange w:id="8767" w:author="Camilo Andrés Díaz Gómez" w:date="2023-03-28T17:43:00Z">
          <w:pPr>
            <w:ind w:firstLine="708"/>
          </w:pPr>
        </w:pPrChange>
      </w:pPr>
    </w:p>
    <w:p w14:paraId="108722CC" w14:textId="77777777" w:rsidR="00C038A4" w:rsidRPr="002B569F" w:rsidRDefault="00C038A4" w:rsidP="002B569F">
      <w:pPr>
        <w:ind w:firstLine="708"/>
        <w:rPr>
          <w:ins w:id="8768" w:author="Camilo Andrés Díaz Gómez" w:date="2023-03-28T15:21:00Z"/>
          <w:rFonts w:cs="Times New Roman"/>
          <w:szCs w:val="24"/>
        </w:rPr>
      </w:pPr>
    </w:p>
    <w:p w14:paraId="4972C7A2" w14:textId="71C79409" w:rsidR="00247AA5" w:rsidRPr="002B569F" w:rsidRDefault="00247AA5" w:rsidP="002B569F">
      <w:pPr>
        <w:ind w:firstLine="708"/>
        <w:rPr>
          <w:ins w:id="8769" w:author="Camilo Andrés Díaz Gómez" w:date="2023-03-16T23:46:00Z"/>
          <w:rFonts w:cs="Times New Roman"/>
          <w:szCs w:val="24"/>
        </w:rPr>
      </w:pPr>
      <w:ins w:id="8770"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8771" w:author="Camilo Andrés Díaz Gómez" w:date="2023-03-28T15:21:00Z"/>
          <w:rFonts w:cs="Times New Roman"/>
          <w:i/>
          <w:iCs/>
          <w:szCs w:val="24"/>
        </w:rPr>
      </w:pPr>
    </w:p>
    <w:p w14:paraId="2737FA2B" w14:textId="5AD4E873" w:rsidR="00B1585C" w:rsidRPr="002B569F" w:rsidRDefault="00B1585C" w:rsidP="002B569F">
      <w:pPr>
        <w:jc w:val="left"/>
        <w:rPr>
          <w:ins w:id="8772" w:author="Steff Guzmán" w:date="2023-03-24T15:42:00Z"/>
          <w:rFonts w:cs="Times New Roman"/>
          <w:i/>
          <w:iCs/>
          <w:szCs w:val="24"/>
        </w:rPr>
      </w:pPr>
      <w:ins w:id="8773"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8774" w:author="Camilo Andrés Díaz Gómez" w:date="2023-03-16T23:46:00Z"/>
          <w:rFonts w:cs="Times New Roman"/>
          <w:szCs w:val="24"/>
        </w:rPr>
      </w:pPr>
    </w:p>
    <w:p w14:paraId="2ECA7240" w14:textId="24A0C0E8" w:rsidR="00CF6FBB" w:rsidRPr="002B569F" w:rsidDel="00717998" w:rsidRDefault="00507115" w:rsidP="002B569F">
      <w:pPr>
        <w:ind w:firstLine="708"/>
        <w:jc w:val="center"/>
        <w:rPr>
          <w:ins w:id="8775" w:author="Camilo Andrés Díaz Gómez" w:date="2023-03-16T23:45:00Z"/>
          <w:del w:id="8776" w:author="Steff Guzmán" w:date="2023-03-24T16:51:00Z"/>
          <w:rFonts w:cs="Times New Roman"/>
          <w:szCs w:val="24"/>
        </w:rPr>
        <w:pPrChange w:id="8777" w:author="Camilo Andrés Díaz Gómez" w:date="2023-03-28T17:43:00Z">
          <w:pPr>
            <w:ind w:firstLine="708"/>
          </w:pPr>
        </w:pPrChange>
      </w:pPr>
      <w:ins w:id="8778" w:author="Camilo Andrés Díaz Gómez" w:date="2023-03-28T18:01:00Z">
        <w:r>
          <w:rPr>
            <w:rFonts w:cs="Times New Roman"/>
            <w:szCs w:val="24"/>
          </w:rPr>
          <w:tab/>
        </w:r>
      </w:ins>
      <w:ins w:id="8779" w:author="Camilo Andrés Díaz Gómez" w:date="2023-03-16T23:46:00Z">
        <w:del w:id="8780"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rsidP="002B569F">
      <w:pPr>
        <w:ind w:firstLine="708"/>
        <w:rPr>
          <w:ins w:id="8781" w:author="Camilo Andrés Díaz Gómez" w:date="2023-03-16T23:45:00Z"/>
          <w:del w:id="8782" w:author="Steff Guzmán" w:date="2023-03-24T16:51:00Z"/>
          <w:rFonts w:cs="Times New Roman"/>
          <w:szCs w:val="24"/>
        </w:rPr>
        <w:pPrChange w:id="8783" w:author="Camilo Andrés Díaz Gómez" w:date="2023-03-28T17:43:00Z">
          <w:pPr>
            <w:ind w:firstLine="708"/>
          </w:pPr>
        </w:pPrChange>
      </w:pPr>
    </w:p>
    <w:p w14:paraId="089F9053" w14:textId="6756C3A1" w:rsidR="00CF6FBB" w:rsidRPr="002B569F" w:rsidRDefault="00CF6FBB" w:rsidP="002B569F">
      <w:pPr>
        <w:ind w:firstLine="708"/>
        <w:rPr>
          <w:ins w:id="8784" w:author="Camilo Andrés Díaz Gómez" w:date="2023-03-16T23:46:00Z"/>
          <w:rFonts w:cs="Times New Roman"/>
          <w:szCs w:val="24"/>
        </w:rPr>
      </w:pPr>
      <w:ins w:id="8785" w:author="Camilo Andrés Díaz Gómez" w:date="2023-03-16T23:46:00Z">
        <w:r w:rsidRPr="002B569F">
          <w:rPr>
            <w:rFonts w:cs="Times New Roman"/>
            <w:szCs w:val="24"/>
          </w:rPr>
          <w:t xml:space="preserve">En </w:t>
        </w:r>
      </w:ins>
      <w:ins w:id="8786" w:author="JUAN ESTEBAN CONTRERAS DIAZ" w:date="2023-03-24T12:07:00Z">
        <w:r w:rsidR="00261A6D" w:rsidRPr="002B569F">
          <w:rPr>
            <w:rFonts w:cs="Times New Roman"/>
            <w:szCs w:val="24"/>
          </w:rPr>
          <w:t xml:space="preserve">la figura </w:t>
        </w:r>
      </w:ins>
      <w:ins w:id="8787" w:author="Steff Guzmán" w:date="2023-03-24T15:30:00Z">
        <w:r w:rsidR="00A84241" w:rsidRPr="002B569F">
          <w:rPr>
            <w:rFonts w:cs="Times New Roman"/>
            <w:szCs w:val="24"/>
          </w:rPr>
          <w:t xml:space="preserve">25 </w:t>
        </w:r>
      </w:ins>
      <w:ins w:id="8788" w:author="Camilo Andrés Díaz Gómez" w:date="2023-03-16T23:46:00Z">
        <w:del w:id="8789" w:author="JUAN ESTEBAN CONTRERAS DIAZ" w:date="2023-03-24T12:07:00Z">
          <w:r w:rsidRPr="002B569F" w:rsidDel="00261A6D">
            <w:rPr>
              <w:rFonts w:cs="Times New Roman"/>
              <w:szCs w:val="24"/>
            </w:rPr>
            <w:delText xml:space="preserve">este código </w:delText>
          </w:r>
        </w:del>
      </w:ins>
      <w:ins w:id="8790" w:author="JUAN ESTEBAN CONTRERAS DIAZ" w:date="2023-03-24T12:07:00Z">
        <w:r w:rsidR="00285C66" w:rsidRPr="002B569F">
          <w:rPr>
            <w:rFonts w:cs="Times New Roman"/>
            <w:szCs w:val="24"/>
          </w:rPr>
          <w:t>el código permite seleccionar</w:t>
        </w:r>
      </w:ins>
      <w:ins w:id="8791" w:author="Camilo Andrés Díaz Gómez" w:date="2023-03-16T23:46:00Z">
        <w:del w:id="8792"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8793" w:author="Camilo Andrés Díaz Gómez" w:date="2023-03-16T23:46:00Z"/>
          <w:rFonts w:cs="Times New Roman"/>
          <w:szCs w:val="24"/>
        </w:rPr>
      </w:pPr>
    </w:p>
    <w:p w14:paraId="59960B28" w14:textId="63B05C73" w:rsidR="00BE50D1" w:rsidRPr="002B569F" w:rsidRDefault="00CF6FBB" w:rsidP="00507115">
      <w:pPr>
        <w:ind w:left="708" w:firstLine="708"/>
        <w:rPr>
          <w:ins w:id="8794" w:author="Steff Guzmán" w:date="2023-03-24T16:51:00Z"/>
          <w:rFonts w:cs="Times New Roman"/>
          <w:szCs w:val="24"/>
        </w:rPr>
        <w:pPrChange w:id="8795" w:author="Camilo Andrés Díaz Gómez" w:date="2023-03-28T18:01:00Z">
          <w:pPr>
            <w:ind w:firstLine="708"/>
          </w:pPr>
        </w:pPrChange>
      </w:pPr>
      <w:ins w:id="8796" w:author="Camilo Andrés Díaz Gómez" w:date="2023-03-16T23:46:00Z">
        <w:r w:rsidRPr="002B569F">
          <w:rPr>
            <w:rFonts w:cs="Times New Roman"/>
            <w:szCs w:val="24"/>
          </w:rPr>
          <w:t xml:space="preserve">Luego, se </w:t>
        </w:r>
        <w:del w:id="8797" w:author="JUAN ESTEBAN CONTRERAS DIAZ" w:date="2023-03-24T12:08:00Z">
          <w:r w:rsidRPr="002B569F" w:rsidDel="00EC2EEF">
            <w:rPr>
              <w:rFonts w:cs="Times New Roman"/>
              <w:szCs w:val="24"/>
            </w:rPr>
            <w:delText>está asignando</w:delText>
          </w:r>
        </w:del>
      </w:ins>
      <w:ins w:id="8798" w:author="JUAN ESTEBAN CONTRERAS DIAZ" w:date="2023-03-24T12:08:00Z">
        <w:r w:rsidR="00EC2EEF" w:rsidRPr="002B569F">
          <w:rPr>
            <w:rFonts w:cs="Times New Roman"/>
            <w:szCs w:val="24"/>
          </w:rPr>
          <w:t>asigna</w:t>
        </w:r>
      </w:ins>
      <w:ins w:id="8799" w:author="Camilo Andrés Díaz Gómez" w:date="2023-03-16T23:46:00Z">
        <w:r w:rsidRPr="002B569F">
          <w:rPr>
            <w:rFonts w:cs="Times New Roman"/>
            <w:szCs w:val="24"/>
          </w:rPr>
          <w:t xml:space="preserve"> a la variable Y los valores de la columna "Temperatura" del DataFrame "dfAAnalisar". Esta es la variable que se intentará predecir a partir de las variables predictoras seleccionadas.</w:t>
        </w:r>
      </w:ins>
    </w:p>
    <w:p w14:paraId="7FD78A28" w14:textId="77777777" w:rsidR="00717998" w:rsidRPr="002B569F" w:rsidRDefault="00717998" w:rsidP="002B569F">
      <w:pPr>
        <w:ind w:firstLine="708"/>
        <w:rPr>
          <w:ins w:id="8800" w:author="Steff Guzmán" w:date="2023-03-24T15:12:00Z"/>
          <w:rFonts w:cs="Times New Roman"/>
          <w:szCs w:val="24"/>
        </w:rPr>
      </w:pPr>
    </w:p>
    <w:p w14:paraId="427AA24A" w14:textId="2C469B36" w:rsidR="00842F9D" w:rsidRPr="002B569F" w:rsidRDefault="00842F9D" w:rsidP="002B569F">
      <w:pPr>
        <w:pStyle w:val="Descripcin"/>
        <w:spacing w:line="360" w:lineRule="auto"/>
        <w:rPr>
          <w:ins w:id="8801" w:author="Steff Guzmán" w:date="2023-03-24T16:51:00Z"/>
          <w:rFonts w:cs="Times New Roman"/>
          <w:szCs w:val="24"/>
        </w:rPr>
        <w:pPrChange w:id="8802" w:author="Camilo Andrés Díaz Gómez" w:date="2023-03-28T17:43:00Z">
          <w:pPr>
            <w:pStyle w:val="Descripcin"/>
          </w:pPr>
        </w:pPrChange>
      </w:pPr>
      <w:bookmarkStart w:id="8803" w:name="_Toc130919860"/>
      <w:ins w:id="880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805" w:author="Steff Guzmán" w:date="2023-03-24T15:14:00Z">
        <w:r w:rsidRPr="002B569F">
          <w:rPr>
            <w:rFonts w:cs="Times New Roman"/>
            <w:noProof/>
            <w:szCs w:val="24"/>
          </w:rPr>
          <w:t>25</w:t>
        </w:r>
      </w:ins>
      <w:ins w:id="8806" w:author="Steff Guzmán" w:date="2023-03-24T15:12:00Z">
        <w:r w:rsidRPr="002B569F">
          <w:rPr>
            <w:rFonts w:cs="Times New Roman"/>
            <w:szCs w:val="24"/>
          </w:rPr>
          <w:fldChar w:fldCharType="end"/>
        </w:r>
      </w:ins>
      <w:ins w:id="8807" w:author="JHONATAN MAURICIO VILLARREAL CORREDOR" w:date="2023-03-24T17:51:00Z">
        <w:r w:rsidR="002B11D4" w:rsidRPr="002B569F">
          <w:rPr>
            <w:rFonts w:cs="Times New Roman"/>
            <w:szCs w:val="24"/>
          </w:rPr>
          <w:t xml:space="preserve">  </w:t>
        </w:r>
      </w:ins>
      <w:ins w:id="8808" w:author="JHONATAN MAURICIO VILLARREAL CORREDOR" w:date="2023-03-24T17:53:00Z">
        <w:r w:rsidR="00D904FD" w:rsidRPr="002B569F">
          <w:rPr>
            <w:rFonts w:cs="Times New Roman"/>
            <w:b w:val="0"/>
            <w:bCs/>
            <w:i/>
            <w:iCs w:val="0"/>
            <w:szCs w:val="24"/>
          </w:rPr>
          <w:t>M</w:t>
        </w:r>
      </w:ins>
      <w:ins w:id="8809" w:author="JHONATAN MAURICIO VILLARREAL CORREDOR" w:date="2023-03-24T17:52:00Z">
        <w:r w:rsidR="002B11D4" w:rsidRPr="002B569F">
          <w:rPr>
            <w:rFonts w:cs="Times New Roman"/>
            <w:b w:val="0"/>
            <w:bCs/>
            <w:i/>
            <w:iCs w:val="0"/>
            <w:szCs w:val="24"/>
            <w:rPrChange w:id="8810" w:author="Camilo Andrés Díaz Gómez" w:date="2023-03-28T17:42:00Z">
              <w:rPr>
                <w:rFonts w:cs="Times New Roman"/>
                <w:szCs w:val="24"/>
              </w:rPr>
            </w:rPrChange>
          </w:rPr>
          <w:t xml:space="preserve">odelo de </w:t>
        </w:r>
      </w:ins>
      <w:ins w:id="8811" w:author="JHONATAN MAURICIO VILLARREAL CORREDOR" w:date="2023-03-24T17:56:00Z">
        <w:r w:rsidR="00BA5E14" w:rsidRPr="002B569F">
          <w:rPr>
            <w:rFonts w:cs="Times New Roman"/>
            <w:b w:val="0"/>
            <w:bCs/>
            <w:i/>
            <w:iCs w:val="0"/>
            <w:szCs w:val="24"/>
          </w:rPr>
          <w:t>m</w:t>
        </w:r>
      </w:ins>
      <w:ins w:id="8812" w:author="JHONATAN MAURICIO VILLARREAL CORREDOR" w:date="2023-03-24T17:52:00Z">
        <w:r w:rsidR="002B11D4" w:rsidRPr="002B569F">
          <w:rPr>
            <w:rFonts w:cs="Times New Roman"/>
            <w:b w:val="0"/>
            <w:bCs/>
            <w:i/>
            <w:iCs w:val="0"/>
            <w:szCs w:val="24"/>
            <w:rPrChange w:id="8813" w:author="Camilo Andrés Díaz Gómez" w:date="2023-03-28T17:42:00Z">
              <w:rPr>
                <w:rFonts w:cs="Times New Roman"/>
                <w:szCs w:val="24"/>
              </w:rPr>
            </w:rPrChange>
          </w:rPr>
          <w:t xml:space="preserve">achine </w:t>
        </w:r>
      </w:ins>
      <w:ins w:id="8814" w:author="JHONATAN MAURICIO VILLARREAL CORREDOR" w:date="2023-03-24T17:56:00Z">
        <w:r w:rsidR="00BA5E14" w:rsidRPr="002B569F">
          <w:rPr>
            <w:rFonts w:cs="Times New Roman"/>
            <w:b w:val="0"/>
            <w:bCs/>
            <w:i/>
            <w:iCs w:val="0"/>
            <w:szCs w:val="24"/>
          </w:rPr>
          <w:t>l</w:t>
        </w:r>
      </w:ins>
      <w:ins w:id="8815" w:author="JHONATAN MAURICIO VILLARREAL CORREDOR" w:date="2023-03-24T17:52:00Z">
        <w:r w:rsidR="002B11D4" w:rsidRPr="002B569F">
          <w:rPr>
            <w:rFonts w:cs="Times New Roman"/>
            <w:b w:val="0"/>
            <w:bCs/>
            <w:i/>
            <w:iCs w:val="0"/>
            <w:szCs w:val="24"/>
            <w:rPrChange w:id="8816" w:author="Camilo Andrés Díaz Gómez" w:date="2023-03-28T17:42:00Z">
              <w:rPr>
                <w:rFonts w:cs="Times New Roman"/>
                <w:szCs w:val="24"/>
              </w:rPr>
            </w:rPrChange>
          </w:rPr>
          <w:t xml:space="preserve">earning </w:t>
        </w:r>
      </w:ins>
      <w:ins w:id="8817" w:author="JHONATAN MAURICIO VILLARREAL CORREDOR" w:date="2023-03-24T17:56:00Z">
        <w:r w:rsidR="00BA5E14" w:rsidRPr="002B569F">
          <w:rPr>
            <w:rFonts w:cs="Times New Roman"/>
            <w:b w:val="0"/>
            <w:bCs/>
            <w:i/>
            <w:iCs w:val="0"/>
            <w:szCs w:val="24"/>
          </w:rPr>
          <w:t xml:space="preserve">knn </w:t>
        </w:r>
      </w:ins>
      <w:ins w:id="8818" w:author="JHONATAN MAURICIO VILLARREAL CORREDOR" w:date="2023-03-24T17:52:00Z">
        <w:r w:rsidR="00D904FD" w:rsidRPr="002B569F">
          <w:rPr>
            <w:rFonts w:cs="Times New Roman"/>
            <w:b w:val="0"/>
            <w:bCs/>
            <w:i/>
            <w:iCs w:val="0"/>
            <w:szCs w:val="24"/>
            <w:rPrChange w:id="8819" w:author="Camilo Andrés Díaz Gómez" w:date="2023-03-28T17:42:00Z">
              <w:rPr>
                <w:rFonts w:cs="Times New Roman"/>
                <w:szCs w:val="24"/>
              </w:rPr>
            </w:rPrChange>
          </w:rPr>
          <w:t>con regresión</w:t>
        </w:r>
        <w:bookmarkEnd w:id="8803"/>
        <w:r w:rsidR="00D904FD" w:rsidRPr="002B569F">
          <w:rPr>
            <w:rFonts w:cs="Times New Roman"/>
            <w:szCs w:val="24"/>
          </w:rPr>
          <w:t xml:space="preserve"> </w:t>
        </w:r>
      </w:ins>
    </w:p>
    <w:p w14:paraId="4E21A08B" w14:textId="77777777" w:rsidR="00717998" w:rsidRPr="002B569F" w:rsidRDefault="00717998" w:rsidP="002B569F">
      <w:pPr>
        <w:rPr>
          <w:ins w:id="8820" w:author="JUAN ESTEBAN CONTRERAS DIAZ" w:date="2023-03-24T11:58:00Z"/>
          <w:rFonts w:cs="Times New Roman"/>
        </w:rPr>
        <w:pPrChange w:id="8821" w:author="Camilo Andrés Díaz Gómez" w:date="2023-03-28T17:43:00Z">
          <w:pPr>
            <w:ind w:firstLine="708"/>
          </w:pPr>
        </w:pPrChange>
      </w:pPr>
    </w:p>
    <w:p w14:paraId="10A21367" w14:textId="6EA351C8" w:rsidR="00247AA5" w:rsidRPr="002B569F" w:rsidRDefault="00247AA5" w:rsidP="002B569F">
      <w:pPr>
        <w:ind w:firstLine="708"/>
        <w:rPr>
          <w:ins w:id="8822" w:author="Camilo Andrés Díaz Gómez" w:date="2023-03-16T23:46:00Z"/>
          <w:rFonts w:cs="Times New Roman"/>
          <w:szCs w:val="24"/>
        </w:rPr>
      </w:pPr>
      <w:ins w:id="8823"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8824" w:author="Camilo Andrés Díaz Gómez" w:date="2023-03-16T23:46:00Z"/>
          <w:rFonts w:cs="Times New Roman"/>
          <w:szCs w:val="24"/>
        </w:rPr>
      </w:pPr>
    </w:p>
    <w:p w14:paraId="36657AF1" w14:textId="358CFA48" w:rsidR="00CF6FBB" w:rsidRPr="002B569F" w:rsidRDefault="00CF6FBB" w:rsidP="002B569F">
      <w:pPr>
        <w:ind w:firstLine="708"/>
        <w:jc w:val="center"/>
        <w:rPr>
          <w:ins w:id="8825" w:author="Camilo Andrés Díaz Gómez" w:date="2023-03-16T23:27:00Z"/>
          <w:rFonts w:cs="Times New Roman"/>
          <w:szCs w:val="24"/>
        </w:rPr>
        <w:pPrChange w:id="8826" w:author="Camilo Andrés Díaz Gómez" w:date="2023-03-28T17:43:00Z">
          <w:pPr>
            <w:ind w:firstLine="708"/>
          </w:pPr>
        </w:pPrChange>
      </w:pPr>
      <w:ins w:id="8827"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8828" w:author="Camilo Andrés Díaz Gómez" w:date="2023-03-28T15:21:00Z"/>
          <w:rFonts w:cs="Times New Roman"/>
          <w:i/>
          <w:iCs/>
          <w:szCs w:val="24"/>
        </w:rPr>
      </w:pPr>
    </w:p>
    <w:p w14:paraId="0C1DFE87" w14:textId="33E6CD0F" w:rsidR="00B1585C" w:rsidRPr="002B569F" w:rsidRDefault="00B1585C" w:rsidP="002B569F">
      <w:pPr>
        <w:jc w:val="left"/>
        <w:rPr>
          <w:ins w:id="8829" w:author="Steff Guzmán" w:date="2023-03-24T15:42:00Z"/>
          <w:rFonts w:cs="Times New Roman"/>
          <w:i/>
          <w:iCs/>
          <w:szCs w:val="24"/>
        </w:rPr>
      </w:pPr>
      <w:ins w:id="8830"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8831" w:author="Camilo Andrés Díaz Gómez" w:date="2023-03-16T23:47:00Z"/>
          <w:rFonts w:cs="Times New Roman"/>
          <w:szCs w:val="24"/>
        </w:rPr>
      </w:pPr>
    </w:p>
    <w:p w14:paraId="454ABBD4" w14:textId="165C2B8F" w:rsidR="00CF6FBB" w:rsidRPr="002B569F" w:rsidRDefault="00CF6FBB" w:rsidP="00507115">
      <w:pPr>
        <w:ind w:left="708" w:firstLine="708"/>
        <w:rPr>
          <w:ins w:id="8832" w:author="Camilo Andrés Díaz Gómez" w:date="2023-03-16T23:47:00Z"/>
          <w:rFonts w:cs="Times New Roman"/>
          <w:szCs w:val="24"/>
        </w:rPr>
        <w:pPrChange w:id="8833" w:author="Camilo Andrés Díaz Gómez" w:date="2023-03-28T18:01:00Z">
          <w:pPr>
            <w:ind w:firstLine="708"/>
          </w:pPr>
        </w:pPrChange>
      </w:pPr>
      <w:ins w:id="8834" w:author="Camilo Andrés Díaz Gómez" w:date="2023-03-16T23:47:00Z">
        <w:r w:rsidRPr="002B569F">
          <w:rPr>
            <w:rFonts w:cs="Times New Roman"/>
            <w:szCs w:val="24"/>
          </w:rPr>
          <w:t>Este código</w:t>
        </w:r>
      </w:ins>
      <w:ins w:id="8835" w:author="Steff Guzmán" w:date="2023-03-24T15:30:00Z">
        <w:r w:rsidR="00A84241" w:rsidRPr="002B569F">
          <w:rPr>
            <w:rFonts w:cs="Times New Roman"/>
            <w:szCs w:val="24"/>
          </w:rPr>
          <w:t xml:space="preserve"> de la Figura 26</w:t>
        </w:r>
      </w:ins>
      <w:ins w:id="8836" w:author="Camilo Andrés Díaz Gómez" w:date="2023-03-16T23:47:00Z">
        <w:r w:rsidRPr="002B569F">
          <w:rPr>
            <w:rFonts w:cs="Times New Roman"/>
            <w:szCs w:val="24"/>
          </w:rPr>
          <w:t xml:space="preserve"> está dividiendo los datos en conjuntos de entrenamiento y prueba utilizando la función train_test_split de la librería scikit-learn.</w:t>
        </w:r>
      </w:ins>
    </w:p>
    <w:p w14:paraId="5F147E6B" w14:textId="77777777" w:rsidR="00CF6FBB" w:rsidRPr="002B569F" w:rsidRDefault="00CF6FBB" w:rsidP="002B569F">
      <w:pPr>
        <w:ind w:firstLine="708"/>
        <w:rPr>
          <w:ins w:id="8837" w:author="Camilo Andrés Díaz Gómez" w:date="2023-03-16T23:47:00Z"/>
          <w:rFonts w:cs="Times New Roman"/>
          <w:szCs w:val="24"/>
        </w:rPr>
      </w:pPr>
    </w:p>
    <w:p w14:paraId="3042B6DF" w14:textId="77777777" w:rsidR="00CF6FBB" w:rsidRPr="002B569F" w:rsidRDefault="00CF6FBB" w:rsidP="00507115">
      <w:pPr>
        <w:ind w:left="708" w:firstLine="708"/>
        <w:rPr>
          <w:ins w:id="8838" w:author="Camilo Andrés Díaz Gómez" w:date="2023-03-16T23:47:00Z"/>
          <w:rFonts w:cs="Times New Roman"/>
          <w:szCs w:val="24"/>
        </w:rPr>
        <w:pPrChange w:id="8839" w:author="Camilo Andrés Díaz Gómez" w:date="2023-03-28T18:01:00Z">
          <w:pPr>
            <w:ind w:firstLine="708"/>
          </w:pPr>
        </w:pPrChange>
      </w:pPr>
      <w:ins w:id="8840"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8841" w:author="Camilo Andrés Díaz Gómez" w:date="2023-03-16T23:47:00Z"/>
          <w:rFonts w:cs="Times New Roman"/>
          <w:szCs w:val="24"/>
        </w:rPr>
      </w:pPr>
    </w:p>
    <w:p w14:paraId="487F8F1B" w14:textId="09F5B4FE" w:rsidR="00CF6FBB" w:rsidRPr="002B569F" w:rsidRDefault="00CF6FBB" w:rsidP="00507115">
      <w:pPr>
        <w:ind w:left="708" w:firstLine="708"/>
        <w:rPr>
          <w:ins w:id="8842" w:author="Camilo Andrés Díaz Gómez" w:date="2023-03-16T23:47:00Z"/>
          <w:rFonts w:cs="Times New Roman"/>
          <w:szCs w:val="24"/>
        </w:rPr>
        <w:pPrChange w:id="8843" w:author="Camilo Andrés Díaz Gómez" w:date="2023-03-28T18:01:00Z">
          <w:pPr>
            <w:ind w:firstLine="708"/>
          </w:pPr>
        </w:pPrChange>
      </w:pPr>
      <w:ins w:id="8844" w:author="Camilo Andrés Díaz Gómez" w:date="2023-03-16T23:48:00Z">
        <w:r w:rsidRPr="002B569F">
          <w:rPr>
            <w:rFonts w:cs="Times New Roman"/>
            <w:szCs w:val="24"/>
          </w:rPr>
          <w:t>T</w:t>
        </w:r>
      </w:ins>
      <w:ins w:id="8845" w:author="Camilo Andrés Díaz Gómez" w:date="2023-03-16T23:47:00Z">
        <w:r w:rsidRPr="002B569F">
          <w:rPr>
            <w:rFonts w:cs="Times New Roman"/>
            <w:szCs w:val="24"/>
          </w:rPr>
          <w:t>est_size=</w:t>
        </w:r>
      </w:ins>
      <w:ins w:id="8846" w:author="Camilo Andrés Díaz Gómez" w:date="2023-03-16T23:48:00Z">
        <w:r w:rsidRPr="002B569F">
          <w:rPr>
            <w:rFonts w:cs="Times New Roman"/>
            <w:szCs w:val="24"/>
          </w:rPr>
          <w:t>0.2</w:t>
        </w:r>
      </w:ins>
      <w:ins w:id="8847" w:author="Camilo Andrés Díaz Gómez" w:date="2023-03-16T23:47:00Z">
        <w:r w:rsidRPr="002B569F">
          <w:rPr>
            <w:rFonts w:cs="Times New Roman"/>
            <w:szCs w:val="24"/>
          </w:rPr>
          <w:t xml:space="preserve"> indica que el </w:t>
        </w:r>
      </w:ins>
      <w:ins w:id="8848" w:author="Camilo Andrés Díaz Gómez" w:date="2023-03-16T23:48:00Z">
        <w:r w:rsidRPr="002B569F">
          <w:rPr>
            <w:rFonts w:cs="Times New Roman"/>
            <w:szCs w:val="24"/>
          </w:rPr>
          <w:t>2</w:t>
        </w:r>
      </w:ins>
      <w:ins w:id="8849" w:author="Camilo Andrés Díaz Gómez" w:date="2023-03-16T23:47:00Z">
        <w:r w:rsidRPr="002B569F">
          <w:rPr>
            <w:rFonts w:cs="Times New Roman"/>
            <w:szCs w:val="24"/>
          </w:rPr>
          <w:t>0% de los datos se utilizarán para el conjunto de prueba y el 70% para el conjunto de entrenamiento. random_state=0 se utiliza para que la división se haga de manera determinista, de tal manera que la división siempre sea la misma.</w:t>
        </w:r>
      </w:ins>
    </w:p>
    <w:p w14:paraId="60A1ED7A" w14:textId="77777777" w:rsidR="00CF6FBB" w:rsidRPr="002B569F" w:rsidRDefault="00CF6FBB" w:rsidP="002B569F">
      <w:pPr>
        <w:ind w:firstLine="708"/>
        <w:rPr>
          <w:ins w:id="8850" w:author="Camilo Andrés Díaz Gómez" w:date="2023-03-16T23:47:00Z"/>
          <w:rFonts w:cs="Times New Roman"/>
          <w:szCs w:val="24"/>
        </w:rPr>
      </w:pPr>
    </w:p>
    <w:p w14:paraId="05E53172" w14:textId="619BFCC3" w:rsidR="00CF6FBB" w:rsidRPr="002B569F" w:rsidRDefault="00CF6FBB" w:rsidP="00507115">
      <w:pPr>
        <w:ind w:left="708" w:firstLine="708"/>
        <w:rPr>
          <w:ins w:id="8851" w:author="Steff Guzmán" w:date="2023-03-24T16:51:00Z"/>
          <w:rFonts w:cs="Times New Roman"/>
          <w:szCs w:val="24"/>
        </w:rPr>
        <w:pPrChange w:id="8852" w:author="Camilo Andrés Díaz Gómez" w:date="2023-03-28T18:01:00Z">
          <w:pPr>
            <w:ind w:firstLine="708"/>
          </w:pPr>
        </w:pPrChange>
      </w:pPr>
      <w:ins w:id="8853" w:author="Camilo Andrés Díaz Gómez" w:date="2023-03-16T23:47:00Z">
        <w:r w:rsidRPr="002B569F">
          <w:rPr>
            <w:rFonts w:cs="Times New Roman"/>
            <w:szCs w:val="24"/>
          </w:rPr>
          <w:t>X_train y Y_train son los conjuntos de características de entrenamiento y variables de salida de entrenamiento, respectivamente. X_test y Y_test son los conjuntos de características de prueba y variables de salida de prueba, respectivamente.</w:t>
        </w:r>
      </w:ins>
    </w:p>
    <w:p w14:paraId="383CBA1A" w14:textId="77777777" w:rsidR="00717998" w:rsidRPr="002B569F" w:rsidRDefault="00717998" w:rsidP="002B569F">
      <w:pPr>
        <w:ind w:firstLine="708"/>
        <w:rPr>
          <w:ins w:id="8854" w:author="Steff Guzmán" w:date="2023-03-24T15:12:00Z"/>
          <w:rFonts w:cs="Times New Roman"/>
          <w:szCs w:val="24"/>
        </w:rPr>
      </w:pPr>
    </w:p>
    <w:p w14:paraId="369BFEB1" w14:textId="6C951D09" w:rsidR="00842F9D" w:rsidRPr="002B569F" w:rsidRDefault="00842F9D" w:rsidP="002B569F">
      <w:pPr>
        <w:pStyle w:val="Descripcin"/>
        <w:spacing w:line="360" w:lineRule="auto"/>
        <w:rPr>
          <w:ins w:id="8855" w:author="Camilo Andrés Díaz Gómez" w:date="2023-03-16T23:27:00Z"/>
          <w:rFonts w:cs="Times New Roman"/>
          <w:szCs w:val="24"/>
        </w:rPr>
        <w:pPrChange w:id="8856" w:author="Camilo Andrés Díaz Gómez" w:date="2023-03-28T17:43:00Z">
          <w:pPr>
            <w:ind w:firstLine="708"/>
          </w:pPr>
        </w:pPrChange>
      </w:pPr>
      <w:bookmarkStart w:id="8857" w:name="_Toc130919861"/>
      <w:ins w:id="8858"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859" w:author="Steff Guzmán" w:date="2023-03-24T15:14:00Z">
        <w:r w:rsidRPr="002B569F">
          <w:rPr>
            <w:rFonts w:cs="Times New Roman"/>
            <w:noProof/>
            <w:szCs w:val="24"/>
          </w:rPr>
          <w:t>26</w:t>
        </w:r>
      </w:ins>
      <w:ins w:id="8860" w:author="Steff Guzmán" w:date="2023-03-24T15:12:00Z">
        <w:r w:rsidRPr="002B569F">
          <w:rPr>
            <w:rFonts w:cs="Times New Roman"/>
            <w:szCs w:val="24"/>
          </w:rPr>
          <w:fldChar w:fldCharType="end"/>
        </w:r>
      </w:ins>
      <w:ins w:id="8861" w:author="JHONATAN MAURICIO VILLARREAL CORREDOR" w:date="2023-03-24T17:52:00Z">
        <w:r w:rsidR="00D904FD" w:rsidRPr="002B569F">
          <w:rPr>
            <w:rFonts w:cs="Times New Roman"/>
            <w:szCs w:val="24"/>
          </w:rPr>
          <w:t xml:space="preserve"> </w:t>
        </w:r>
      </w:ins>
      <w:ins w:id="8862" w:author="JHONATAN MAURICIO VILLARREAL CORREDOR" w:date="2023-03-24T17:53:00Z">
        <w:r w:rsidR="00D904FD" w:rsidRPr="002B569F">
          <w:rPr>
            <w:rFonts w:cs="Times New Roman"/>
            <w:b w:val="0"/>
            <w:bCs/>
            <w:i/>
            <w:iCs w:val="0"/>
            <w:szCs w:val="24"/>
            <w:rPrChange w:id="8863" w:author="Camilo Andrés Díaz Gómez" w:date="2023-03-28T17:42:00Z">
              <w:rPr>
                <w:rFonts w:cs="Times New Roman"/>
                <w:b/>
                <w:iCs/>
                <w:szCs w:val="24"/>
              </w:rPr>
            </w:rPrChange>
          </w:rPr>
          <w:t>Búsqueda</w:t>
        </w:r>
      </w:ins>
      <w:ins w:id="8864" w:author="JHONATAN MAURICIO VILLARREAL CORREDOR" w:date="2023-03-24T17:52:00Z">
        <w:r w:rsidR="00D904FD" w:rsidRPr="002B569F">
          <w:rPr>
            <w:rFonts w:cs="Times New Roman"/>
            <w:b w:val="0"/>
            <w:bCs/>
            <w:i/>
            <w:iCs w:val="0"/>
            <w:szCs w:val="24"/>
            <w:rPrChange w:id="8865" w:author="Camilo Andrés Díaz Gómez" w:date="2023-03-28T17:42:00Z">
              <w:rPr>
                <w:rFonts w:cs="Times New Roman"/>
                <w:b/>
                <w:iCs/>
                <w:szCs w:val="24"/>
              </w:rPr>
            </w:rPrChange>
          </w:rPr>
          <w:t xml:space="preserve"> del mejor k</w:t>
        </w:r>
      </w:ins>
      <w:bookmarkEnd w:id="8857"/>
    </w:p>
    <w:p w14:paraId="57D5CD7B" w14:textId="1B3FE76C" w:rsidR="00614520" w:rsidRPr="002B569F" w:rsidRDefault="00614520" w:rsidP="002B569F">
      <w:pPr>
        <w:ind w:firstLine="708"/>
        <w:rPr>
          <w:ins w:id="8866" w:author="Camilo Andrés Díaz Gómez" w:date="2023-03-16T23:27:00Z"/>
          <w:rFonts w:cs="Times New Roman"/>
          <w:szCs w:val="24"/>
        </w:rPr>
      </w:pPr>
    </w:p>
    <w:p w14:paraId="7D9DE48F" w14:textId="2D74B7B0" w:rsidR="00614520" w:rsidRPr="002B569F" w:rsidRDefault="00CF6FBB" w:rsidP="002B569F">
      <w:pPr>
        <w:ind w:firstLine="708"/>
        <w:jc w:val="center"/>
        <w:rPr>
          <w:ins w:id="8867" w:author="Camilo Andrés Díaz Gómez" w:date="2023-03-16T23:27:00Z"/>
          <w:rFonts w:cs="Times New Roman"/>
          <w:szCs w:val="24"/>
        </w:rPr>
        <w:pPrChange w:id="8868" w:author="Camilo Andrés Díaz Gómez" w:date="2023-03-28T17:43:00Z">
          <w:pPr>
            <w:ind w:firstLine="708"/>
          </w:pPr>
        </w:pPrChange>
      </w:pPr>
      <w:ins w:id="8869"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8870" w:author="Camilo Andrés Díaz Gómez" w:date="2023-03-28T15:21:00Z"/>
          <w:rFonts w:cs="Times New Roman"/>
          <w:i/>
          <w:iCs/>
          <w:szCs w:val="24"/>
        </w:rPr>
      </w:pPr>
    </w:p>
    <w:p w14:paraId="73C74E69" w14:textId="683234B9" w:rsidR="00B1585C" w:rsidRPr="002B569F" w:rsidRDefault="00B1585C" w:rsidP="002B569F">
      <w:pPr>
        <w:jc w:val="left"/>
        <w:rPr>
          <w:ins w:id="8871" w:author="Steff Guzmán" w:date="2023-03-24T15:42:00Z"/>
          <w:rFonts w:cs="Times New Roman"/>
          <w:i/>
          <w:iCs/>
          <w:szCs w:val="24"/>
        </w:rPr>
      </w:pPr>
      <w:ins w:id="8872"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8873" w:author="Camilo Andrés Díaz Gómez" w:date="2023-03-16T23:27:00Z"/>
          <w:rFonts w:cs="Times New Roman"/>
          <w:szCs w:val="24"/>
        </w:rPr>
      </w:pPr>
    </w:p>
    <w:p w14:paraId="7A68C9EF" w14:textId="02F6A608" w:rsidR="00614520" w:rsidRPr="002B569F" w:rsidRDefault="00CF6FBB" w:rsidP="00507115">
      <w:pPr>
        <w:ind w:left="708" w:firstLine="708"/>
        <w:rPr>
          <w:ins w:id="8874" w:author="Steff Guzmán" w:date="2023-03-24T16:51:00Z"/>
          <w:rFonts w:cs="Times New Roman"/>
          <w:szCs w:val="24"/>
        </w:rPr>
        <w:pPrChange w:id="8875" w:author="Camilo Andrés Díaz Gómez" w:date="2023-03-28T18:01:00Z">
          <w:pPr>
            <w:ind w:firstLine="708"/>
          </w:pPr>
        </w:pPrChange>
      </w:pPr>
      <w:ins w:id="8876" w:author="Camilo Andrés Díaz Gómez" w:date="2023-03-16T23:49:00Z">
        <w:r w:rsidRPr="002B569F">
          <w:rPr>
            <w:rFonts w:cs="Times New Roman"/>
            <w:szCs w:val="24"/>
          </w:rPr>
          <w:lastRenderedPageBreak/>
          <w:t>Este fragmento de código</w:t>
        </w:r>
      </w:ins>
      <w:ins w:id="8877" w:author="Steff Guzmán" w:date="2023-03-24T15:31:00Z">
        <w:r w:rsidR="00A84241" w:rsidRPr="002B569F">
          <w:rPr>
            <w:rFonts w:cs="Times New Roman"/>
            <w:szCs w:val="24"/>
          </w:rPr>
          <w:t xml:space="preserve"> de la Figura 27</w:t>
        </w:r>
      </w:ins>
      <w:ins w:id="8878" w:author="Camilo Andrés Díaz Gómez" w:date="2023-03-16T23:49:00Z">
        <w:r w:rsidRPr="002B569F">
          <w:rPr>
            <w:rFonts w:cs="Times New Roman"/>
            <w:szCs w:val="24"/>
          </w:rPr>
          <w:t xml:space="preserve"> realiza una búsqueda del mejor valor de k para el modelo K-Nearest Neighbors (KNN) utilizando el método de validación cruzada con una partición 80/20 entre conjuntos de entrenamiento y prueba. Para hacerlo, se entrena un modelo KNN con diferentes valores de k (del 1 al 100) y se evalúa su desempeño en el conjunto de prueba mediante el cálculo del error cuadrático medio (MSE).</w:t>
        </w:r>
      </w:ins>
      <w:ins w:id="8879" w:author="Camilo Andrés Díaz Gómez" w:date="2023-03-16T23:50:00Z">
        <w:r w:rsidRPr="002B569F">
          <w:rPr>
            <w:rFonts w:cs="Times New Roman"/>
            <w:szCs w:val="24"/>
          </w:rPr>
          <w:t xml:space="preserve"> Por último, el</w:t>
        </w:r>
      </w:ins>
      <w:ins w:id="8880"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8881" w:author="Steff Guzmán" w:date="2023-03-24T15:12:00Z"/>
          <w:rFonts w:cs="Times New Roman"/>
          <w:szCs w:val="24"/>
        </w:rPr>
      </w:pPr>
    </w:p>
    <w:p w14:paraId="0FF2AE1A" w14:textId="39C89EF0" w:rsidR="00842F9D" w:rsidRPr="002B569F" w:rsidRDefault="00842F9D" w:rsidP="002B569F">
      <w:pPr>
        <w:pStyle w:val="Descripcin"/>
        <w:spacing w:line="360" w:lineRule="auto"/>
        <w:rPr>
          <w:ins w:id="8882" w:author="Camilo Andrés Díaz Gómez" w:date="2023-03-16T23:50:00Z"/>
          <w:rFonts w:cs="Times New Roman"/>
          <w:szCs w:val="24"/>
        </w:rPr>
        <w:pPrChange w:id="8883" w:author="Camilo Andrés Díaz Gómez" w:date="2023-03-28T17:43:00Z">
          <w:pPr>
            <w:ind w:firstLine="708"/>
          </w:pPr>
        </w:pPrChange>
      </w:pPr>
      <w:bookmarkStart w:id="8884" w:name="_Toc130919862"/>
      <w:ins w:id="888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886" w:author="Steff Guzmán" w:date="2023-03-24T15:14:00Z">
        <w:r w:rsidRPr="002B569F">
          <w:rPr>
            <w:rFonts w:cs="Times New Roman"/>
            <w:noProof/>
            <w:szCs w:val="24"/>
          </w:rPr>
          <w:t>27</w:t>
        </w:r>
      </w:ins>
      <w:ins w:id="8887" w:author="Steff Guzmán" w:date="2023-03-24T15:12:00Z">
        <w:r w:rsidRPr="002B569F">
          <w:rPr>
            <w:rFonts w:cs="Times New Roman"/>
            <w:szCs w:val="24"/>
          </w:rPr>
          <w:fldChar w:fldCharType="end"/>
        </w:r>
      </w:ins>
      <w:ins w:id="8888"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8889" w:author="Camilo Andrés Díaz Gómez" w:date="2023-03-28T17:42:00Z">
              <w:rPr>
                <w:rFonts w:cs="Times New Roman"/>
                <w:b/>
                <w:iCs/>
                <w:szCs w:val="24"/>
              </w:rPr>
            </w:rPrChange>
          </w:rPr>
          <w:t>Obtención del mejor k</w:t>
        </w:r>
      </w:ins>
      <w:bookmarkEnd w:id="8884"/>
    </w:p>
    <w:p w14:paraId="3D1C95FF" w14:textId="77777777" w:rsidR="00CF6FBB" w:rsidRPr="002B569F" w:rsidRDefault="00CF6FBB" w:rsidP="002B569F">
      <w:pPr>
        <w:ind w:firstLine="708"/>
        <w:rPr>
          <w:ins w:id="8890" w:author="Camilo Andrés Díaz Gómez" w:date="2023-03-16T23:27:00Z"/>
          <w:rFonts w:cs="Times New Roman"/>
          <w:szCs w:val="24"/>
        </w:rPr>
      </w:pPr>
    </w:p>
    <w:p w14:paraId="79B273C6" w14:textId="6F6E63F7" w:rsidR="00614520" w:rsidRPr="002B569F" w:rsidRDefault="00CF6FBB" w:rsidP="002B569F">
      <w:pPr>
        <w:ind w:firstLine="708"/>
        <w:jc w:val="center"/>
        <w:rPr>
          <w:ins w:id="8891" w:author="Camilo Andrés Díaz Gómez" w:date="2023-03-16T23:27:00Z"/>
          <w:rFonts w:cs="Times New Roman"/>
          <w:szCs w:val="24"/>
        </w:rPr>
        <w:pPrChange w:id="8892" w:author="Camilo Andrés Díaz Gómez" w:date="2023-03-28T17:43:00Z">
          <w:pPr>
            <w:ind w:firstLine="708"/>
          </w:pPr>
        </w:pPrChange>
      </w:pPr>
      <w:ins w:id="8893"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8894" w:author="Camilo Andrés Díaz Gómez" w:date="2023-03-28T15:21:00Z"/>
          <w:rFonts w:cs="Times New Roman"/>
          <w:i/>
          <w:iCs/>
          <w:szCs w:val="24"/>
        </w:rPr>
      </w:pPr>
    </w:p>
    <w:p w14:paraId="1C7C79D0" w14:textId="33F6952A" w:rsidR="00B1585C" w:rsidRPr="002B569F" w:rsidRDefault="00B1585C" w:rsidP="002B569F">
      <w:pPr>
        <w:jc w:val="left"/>
        <w:rPr>
          <w:ins w:id="8895" w:author="Steff Guzmán" w:date="2023-03-24T15:42:00Z"/>
          <w:rFonts w:cs="Times New Roman"/>
          <w:i/>
          <w:iCs/>
          <w:szCs w:val="24"/>
        </w:rPr>
      </w:pPr>
      <w:ins w:id="8896"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8897" w:author="Camilo Andrés Díaz Gómez" w:date="2023-03-16T23:27:00Z"/>
          <w:rFonts w:cs="Times New Roman"/>
          <w:szCs w:val="24"/>
        </w:rPr>
      </w:pPr>
    </w:p>
    <w:p w14:paraId="712EDC9C" w14:textId="4A01F451" w:rsidR="00614520" w:rsidRPr="002B569F" w:rsidRDefault="00CF6FBB" w:rsidP="00507115">
      <w:pPr>
        <w:ind w:left="708" w:firstLine="708"/>
        <w:rPr>
          <w:ins w:id="8898" w:author="Camilo Andrés Díaz Gómez" w:date="2023-03-16T23:51:00Z"/>
          <w:rFonts w:cs="Times New Roman"/>
          <w:szCs w:val="24"/>
        </w:rPr>
        <w:pPrChange w:id="8899" w:author="Camilo Andrés Díaz Gómez" w:date="2023-03-28T18:01:00Z">
          <w:pPr>
            <w:ind w:firstLine="708"/>
          </w:pPr>
        </w:pPrChange>
      </w:pPr>
      <w:ins w:id="8900" w:author="Camilo Andrés Díaz Gómez" w:date="2023-03-16T23:51:00Z">
        <w:r w:rsidRPr="002B569F">
          <w:rPr>
            <w:rFonts w:cs="Times New Roman"/>
            <w:szCs w:val="24"/>
          </w:rPr>
          <w:t>Este código</w:t>
        </w:r>
      </w:ins>
      <w:ins w:id="8901" w:author="Steff Guzmán" w:date="2023-03-24T15:31:00Z">
        <w:r w:rsidR="00A84241" w:rsidRPr="002B569F">
          <w:rPr>
            <w:rFonts w:cs="Times New Roman"/>
            <w:szCs w:val="24"/>
          </w:rPr>
          <w:t xml:space="preserve"> de la Figura 28</w:t>
        </w:r>
      </w:ins>
      <w:ins w:id="8902"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8903" w:author="Steff Guzmán" w:date="2023-03-24T15:12:00Z"/>
          <w:rFonts w:cs="Times New Roman"/>
          <w:szCs w:val="24"/>
        </w:rPr>
      </w:pPr>
    </w:p>
    <w:p w14:paraId="46DD5BD2" w14:textId="0273F3C7" w:rsidR="00842F9D" w:rsidRPr="002B569F" w:rsidRDefault="00842F9D" w:rsidP="002B569F">
      <w:pPr>
        <w:pStyle w:val="Descripcin"/>
        <w:spacing w:line="360" w:lineRule="auto"/>
        <w:rPr>
          <w:ins w:id="8904" w:author="Steff Guzmán" w:date="2023-03-24T16:51:00Z"/>
          <w:rFonts w:cs="Times New Roman"/>
          <w:szCs w:val="24"/>
        </w:rPr>
        <w:pPrChange w:id="8905" w:author="Camilo Andrés Díaz Gómez" w:date="2023-03-28T17:43:00Z">
          <w:pPr>
            <w:pStyle w:val="Descripcin"/>
          </w:pPr>
        </w:pPrChange>
      </w:pPr>
      <w:bookmarkStart w:id="8906" w:name="_Toc130919863"/>
      <w:ins w:id="8907"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908" w:author="Steff Guzmán" w:date="2023-03-24T15:14:00Z">
        <w:r w:rsidRPr="002B569F">
          <w:rPr>
            <w:rFonts w:cs="Times New Roman"/>
            <w:noProof/>
            <w:szCs w:val="24"/>
          </w:rPr>
          <w:t>28</w:t>
        </w:r>
      </w:ins>
      <w:ins w:id="8909" w:author="Steff Guzmán" w:date="2023-03-24T15:12:00Z">
        <w:r w:rsidRPr="002B569F">
          <w:rPr>
            <w:rFonts w:cs="Times New Roman"/>
            <w:szCs w:val="24"/>
          </w:rPr>
          <w:fldChar w:fldCharType="end"/>
        </w:r>
      </w:ins>
      <w:ins w:id="8910"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8911" w:author="Camilo Andrés Díaz Gómez" w:date="2023-03-28T17:42:00Z">
              <w:rPr>
                <w:rFonts w:cs="Times New Roman"/>
                <w:szCs w:val="24"/>
              </w:rPr>
            </w:rPrChange>
          </w:rPr>
          <w:t>Entrenamiento del modelo KNN con regresión</w:t>
        </w:r>
        <w:bookmarkEnd w:id="8906"/>
        <w:r w:rsidR="00BA5E14" w:rsidRPr="002B569F">
          <w:rPr>
            <w:rFonts w:cs="Times New Roman"/>
            <w:szCs w:val="24"/>
          </w:rPr>
          <w:t xml:space="preserve"> </w:t>
        </w:r>
      </w:ins>
    </w:p>
    <w:p w14:paraId="73474A95" w14:textId="77777777" w:rsidR="00717998" w:rsidRPr="002B569F" w:rsidRDefault="00717998" w:rsidP="002B569F">
      <w:pPr>
        <w:rPr>
          <w:ins w:id="8912" w:author="Camilo Andrés Díaz Gómez" w:date="2023-03-16T23:51:00Z"/>
          <w:rFonts w:cs="Times New Roman"/>
        </w:rPr>
        <w:pPrChange w:id="8913" w:author="Camilo Andrés Díaz Gómez" w:date="2023-03-28T17:43:00Z">
          <w:pPr>
            <w:ind w:firstLine="708"/>
          </w:pPr>
        </w:pPrChange>
      </w:pPr>
    </w:p>
    <w:p w14:paraId="6581C02E" w14:textId="3FF7FF41" w:rsidR="00CF6FBB" w:rsidRPr="002B569F" w:rsidRDefault="00CF6FBB" w:rsidP="002B569F">
      <w:pPr>
        <w:ind w:firstLine="708"/>
        <w:jc w:val="center"/>
        <w:rPr>
          <w:ins w:id="8914" w:author="Camilo Andrés Díaz Gómez" w:date="2023-03-16T23:27:00Z"/>
          <w:rFonts w:cs="Times New Roman"/>
          <w:szCs w:val="24"/>
        </w:rPr>
        <w:pPrChange w:id="8915" w:author="Camilo Andrés Díaz Gómez" w:date="2023-03-28T17:43:00Z">
          <w:pPr>
            <w:ind w:firstLine="708"/>
          </w:pPr>
        </w:pPrChange>
      </w:pPr>
      <w:ins w:id="8916"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8917" w:author="Camilo Andrés Díaz Gómez" w:date="2023-03-28T15:21:00Z"/>
          <w:rFonts w:cs="Times New Roman"/>
          <w:i/>
          <w:iCs/>
          <w:szCs w:val="24"/>
        </w:rPr>
      </w:pPr>
    </w:p>
    <w:p w14:paraId="615ACCA0" w14:textId="149CC9A4" w:rsidR="00B1585C" w:rsidRPr="002B569F" w:rsidRDefault="00B1585C" w:rsidP="002B569F">
      <w:pPr>
        <w:jc w:val="left"/>
        <w:rPr>
          <w:ins w:id="8918" w:author="Steff Guzmán" w:date="2023-03-24T15:42:00Z"/>
          <w:rFonts w:cs="Times New Roman"/>
          <w:i/>
          <w:iCs/>
          <w:szCs w:val="24"/>
        </w:rPr>
      </w:pPr>
      <w:ins w:id="8919"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8920" w:author="Camilo Andrés Díaz Gómez" w:date="2023-03-16T23:27:00Z"/>
          <w:rFonts w:cs="Times New Roman"/>
          <w:szCs w:val="24"/>
        </w:rPr>
      </w:pPr>
    </w:p>
    <w:p w14:paraId="7D90A020" w14:textId="13BF2DC2" w:rsidR="00614520" w:rsidRPr="002B569F" w:rsidRDefault="00CF6FBB" w:rsidP="00507115">
      <w:pPr>
        <w:ind w:left="708" w:firstLine="708"/>
        <w:rPr>
          <w:ins w:id="8921" w:author="Camilo Andrés Díaz Gómez" w:date="2023-03-16T23:27:00Z"/>
          <w:rFonts w:cs="Times New Roman"/>
          <w:szCs w:val="24"/>
        </w:rPr>
        <w:pPrChange w:id="8922" w:author="Camilo Andrés Díaz Gómez" w:date="2023-03-28T18:01:00Z">
          <w:pPr>
            <w:ind w:firstLine="708"/>
          </w:pPr>
        </w:pPrChange>
      </w:pPr>
      <w:ins w:id="8923" w:author="Camilo Andrés Díaz Gómez" w:date="2023-03-16T23:51:00Z">
        <w:r w:rsidRPr="002B569F">
          <w:rPr>
            <w:rFonts w:cs="Times New Roman"/>
            <w:szCs w:val="24"/>
          </w:rPr>
          <w:t>Este código está realizando el entrenamiento del modelo K-Nearest Neighbors (KNN) con regresión. Primero, se instancia el modelo de regresión KNN con el valor de k obtenido en la búsqueda del mejor k. Luego, se entrena el modelo con los datos de entrenamiento (X_train e Y_train) utilizando el método fit. Finalmente, se realiza la predicción sobre los datos de prueba (X_test) y se almacenan en la variable y_pred.</w:t>
        </w:r>
      </w:ins>
    </w:p>
    <w:p w14:paraId="4726E62E" w14:textId="766DA208" w:rsidR="00614520" w:rsidRPr="002B569F" w:rsidRDefault="00614520" w:rsidP="002B569F">
      <w:pPr>
        <w:ind w:firstLine="708"/>
        <w:rPr>
          <w:ins w:id="8924" w:author="Camilo Andrés Díaz Gómez" w:date="2023-03-16T23:57:00Z"/>
          <w:rFonts w:cs="Times New Roman"/>
          <w:szCs w:val="24"/>
        </w:rPr>
      </w:pPr>
    </w:p>
    <w:p w14:paraId="0E3F2CC6" w14:textId="52F6B00F" w:rsidR="0061091D" w:rsidRPr="002B569F" w:rsidRDefault="0061091D" w:rsidP="002B569F">
      <w:pPr>
        <w:pStyle w:val="Ttulo5"/>
        <w:ind w:left="1416"/>
        <w:rPr>
          <w:ins w:id="8925" w:author="Camilo Andrés Díaz Gómez" w:date="2023-03-16T23:57:00Z"/>
          <w:rFonts w:ascii="Times New Roman" w:hAnsi="Times New Roman" w:cs="Times New Roman"/>
          <w:b/>
          <w:bCs/>
          <w:color w:val="auto"/>
          <w:szCs w:val="24"/>
          <w:rPrChange w:id="8926" w:author="Camilo Andrés Díaz Gómez" w:date="2023-03-28T17:42:00Z">
            <w:rPr>
              <w:ins w:id="8927" w:author="Camilo Andrés Díaz Gómez" w:date="2023-03-16T23:57:00Z"/>
            </w:rPr>
          </w:rPrChange>
        </w:rPr>
        <w:pPrChange w:id="8928" w:author="Camilo Andrés Díaz Gómez" w:date="2023-03-28T17:43:00Z">
          <w:pPr>
            <w:pStyle w:val="Ttulo4"/>
            <w:ind w:firstLine="708"/>
          </w:pPr>
        </w:pPrChange>
      </w:pPr>
      <w:ins w:id="8929" w:author="Camilo Andrés Díaz Gómez" w:date="2023-03-16T23:57:00Z">
        <w:r w:rsidRPr="002B569F">
          <w:rPr>
            <w:rFonts w:ascii="Times New Roman" w:hAnsi="Times New Roman" w:cs="Times New Roman"/>
            <w:b/>
            <w:bCs/>
            <w:color w:val="auto"/>
            <w:szCs w:val="24"/>
            <w:rPrChange w:id="8930" w:author="Camilo Andrés Díaz Gómez" w:date="2023-03-28T17:42:00Z">
              <w:rPr>
                <w:i w:val="0"/>
                <w:iCs w:val="0"/>
              </w:rPr>
            </w:rPrChange>
          </w:rPr>
          <w:t>Arboles de decisión con regresión</w:t>
        </w:r>
      </w:ins>
    </w:p>
    <w:p w14:paraId="66EDFDD2" w14:textId="0F87CE37" w:rsidR="0061091D" w:rsidRPr="002B569F" w:rsidDel="00EC2EEF" w:rsidRDefault="0061091D" w:rsidP="002B569F">
      <w:pPr>
        <w:ind w:firstLine="708"/>
        <w:rPr>
          <w:ins w:id="8931" w:author="Camilo Andrés Díaz Gómez" w:date="2023-03-16T23:27:00Z"/>
          <w:del w:id="8932" w:author="JUAN ESTEBAN CONTRERAS DIAZ" w:date="2023-03-24T12:08:00Z"/>
          <w:rFonts w:cs="Times New Roman"/>
          <w:szCs w:val="24"/>
        </w:rPr>
        <w:pPrChange w:id="8933" w:author="Camilo Andrés Díaz Gómez" w:date="2023-03-28T17:43:00Z">
          <w:pPr>
            <w:ind w:firstLine="708"/>
          </w:pPr>
        </w:pPrChange>
      </w:pPr>
    </w:p>
    <w:p w14:paraId="278F735E" w14:textId="67FEBE3D" w:rsidR="00614520" w:rsidRPr="002B569F" w:rsidDel="00EC2EEF" w:rsidRDefault="0061091D" w:rsidP="002B569F">
      <w:pPr>
        <w:ind w:firstLine="708"/>
        <w:jc w:val="center"/>
        <w:rPr>
          <w:ins w:id="8934" w:author="Camilo Andrés Díaz Gómez" w:date="2023-03-16T23:27:00Z"/>
          <w:del w:id="8935" w:author="JUAN ESTEBAN CONTRERAS DIAZ" w:date="2023-03-24T12:08:00Z"/>
          <w:rFonts w:cs="Times New Roman"/>
          <w:szCs w:val="24"/>
        </w:rPr>
        <w:pPrChange w:id="8936" w:author="Camilo Andrés Díaz Gómez" w:date="2023-03-28T17:43:00Z">
          <w:pPr>
            <w:ind w:firstLine="708"/>
          </w:pPr>
        </w:pPrChange>
      </w:pPr>
      <w:ins w:id="8937" w:author="Camilo Andrés Díaz Gómez" w:date="2023-03-16T23:57:00Z">
        <w:del w:id="8938"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8939" w:author="Camilo Andrés Díaz Gómez" w:date="2023-03-16T23:59:00Z"/>
          <w:rFonts w:cs="Times New Roman"/>
          <w:szCs w:val="24"/>
        </w:rPr>
      </w:pPr>
    </w:p>
    <w:p w14:paraId="6770970C" w14:textId="146691B3" w:rsidR="0061091D" w:rsidRPr="002B569F" w:rsidRDefault="0061091D" w:rsidP="002B569F">
      <w:pPr>
        <w:ind w:firstLine="708"/>
        <w:rPr>
          <w:ins w:id="8940" w:author="Camilo Andrés Díaz Gómez" w:date="2023-03-16T23:59:00Z"/>
          <w:rFonts w:cs="Times New Roman"/>
          <w:szCs w:val="24"/>
        </w:rPr>
      </w:pPr>
      <w:ins w:id="8941" w:author="Camilo Andrés Díaz Gómez" w:date="2023-03-16T23:59:00Z">
        <w:r w:rsidRPr="002B569F">
          <w:rPr>
            <w:rFonts w:cs="Times New Roman"/>
            <w:szCs w:val="24"/>
          </w:rPr>
          <w:t xml:space="preserve">En </w:t>
        </w:r>
      </w:ins>
      <w:ins w:id="8942" w:author="JUAN ESTEBAN CONTRERAS DIAZ" w:date="2023-03-24T12:09:00Z">
        <w:r w:rsidR="00EC2EEF" w:rsidRPr="002B569F">
          <w:rPr>
            <w:rFonts w:cs="Times New Roman"/>
            <w:szCs w:val="24"/>
          </w:rPr>
          <w:t>el código presentado en la figura</w:t>
        </w:r>
      </w:ins>
      <w:ins w:id="8943" w:author="Steff Guzmán" w:date="2023-03-24T15:31:00Z">
        <w:r w:rsidR="00A84241" w:rsidRPr="002B569F">
          <w:rPr>
            <w:rFonts w:cs="Times New Roman"/>
            <w:szCs w:val="24"/>
          </w:rPr>
          <w:t xml:space="preserve"> 29</w:t>
        </w:r>
      </w:ins>
      <w:ins w:id="8944" w:author="JUAN ESTEBAN CONTRERAS DIAZ" w:date="2023-03-24T12:09:00Z">
        <w:r w:rsidR="00EC2EEF" w:rsidRPr="002B569F">
          <w:rPr>
            <w:rFonts w:cs="Times New Roman"/>
            <w:szCs w:val="24"/>
          </w:rPr>
          <w:t xml:space="preserve"> </w:t>
        </w:r>
      </w:ins>
      <w:ins w:id="8945" w:author="Camilo Andrés Díaz Gómez" w:date="2023-03-16T23:59:00Z">
        <w:del w:id="8946" w:author="JUAN ESTEBAN CONTRERAS DIAZ" w:date="2023-03-24T12:09:00Z">
          <w:r w:rsidRPr="002B569F" w:rsidDel="00EC2EEF">
            <w:rPr>
              <w:rFonts w:cs="Times New Roman"/>
              <w:szCs w:val="24"/>
            </w:rPr>
            <w:delText xml:space="preserve">estas líneas de código se </w:delText>
          </w:r>
        </w:del>
      </w:ins>
      <w:ins w:id="8947" w:author="JUAN ESTEBAN CONTRERAS DIAZ" w:date="2023-03-24T12:09:00Z">
        <w:r w:rsidR="00EC2EEF" w:rsidRPr="002B569F">
          <w:rPr>
            <w:rFonts w:cs="Times New Roman"/>
            <w:szCs w:val="24"/>
          </w:rPr>
          <w:t xml:space="preserve">permite </w:t>
        </w:r>
      </w:ins>
      <w:ins w:id="8948" w:author="JUAN ESTEBAN CONTRERAS DIAZ" w:date="2023-03-24T12:10:00Z">
        <w:r w:rsidR="00EC2EEF" w:rsidRPr="002B569F">
          <w:rPr>
            <w:rFonts w:cs="Times New Roman"/>
            <w:szCs w:val="24"/>
          </w:rPr>
          <w:t>realizar</w:t>
        </w:r>
      </w:ins>
      <w:ins w:id="8949" w:author="Camilo Andrés Díaz Gómez" w:date="2023-03-16T23:59:00Z">
        <w:del w:id="8950"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8951" w:author="Camilo Andrés Díaz Gómez" w:date="2023-03-16T23:59:00Z"/>
          <w:rFonts w:cs="Times New Roman"/>
          <w:szCs w:val="24"/>
        </w:rPr>
      </w:pPr>
    </w:p>
    <w:p w14:paraId="1E817575" w14:textId="49BE1E04" w:rsidR="0061091D" w:rsidRPr="002B569F" w:rsidRDefault="0061091D" w:rsidP="002B569F">
      <w:pPr>
        <w:pStyle w:val="Prrafodelista"/>
        <w:numPr>
          <w:ilvl w:val="0"/>
          <w:numId w:val="22"/>
        </w:numPr>
        <w:rPr>
          <w:ins w:id="8952" w:author="Camilo Andrés Díaz Gómez" w:date="2023-03-16T23:59:00Z"/>
          <w:rFonts w:cs="Times New Roman"/>
          <w:szCs w:val="24"/>
        </w:rPr>
        <w:pPrChange w:id="8953" w:author="Camilo Andrés Díaz Gómez" w:date="2023-03-28T17:43:00Z">
          <w:pPr>
            <w:ind w:firstLine="708"/>
          </w:pPr>
        </w:pPrChange>
      </w:pPr>
      <w:ins w:id="8954" w:author="Camilo Andrés Díaz Gómez" w:date="2023-03-16T23:59:00Z">
        <w:del w:id="8955" w:author="JUAN ESTEBAN CONTRERAS DIAZ" w:date="2023-03-24T12:09:00Z">
          <w:r w:rsidRPr="002B569F" w:rsidDel="00EC2EEF">
            <w:rPr>
              <w:rFonts w:cs="Times New Roman"/>
              <w:szCs w:val="24"/>
            </w:rPr>
            <w:delText>Se seleccionan</w:delText>
          </w:r>
        </w:del>
      </w:ins>
      <w:ins w:id="8956" w:author="JUAN ESTEBAN CONTRERAS DIAZ" w:date="2023-03-24T12:09:00Z">
        <w:r w:rsidR="00EC2EEF" w:rsidRPr="002B569F">
          <w:rPr>
            <w:rFonts w:cs="Times New Roman"/>
            <w:szCs w:val="24"/>
          </w:rPr>
          <w:t>Seleccionar</w:t>
        </w:r>
      </w:ins>
      <w:ins w:id="8957"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dfAAnalisar excepto Temperatura y FechaObservacion. Estas características se almacenan en la variable X.</w:t>
        </w:r>
      </w:ins>
    </w:p>
    <w:p w14:paraId="00F2DF6B" w14:textId="77777777" w:rsidR="0061091D" w:rsidRPr="002B569F" w:rsidRDefault="0061091D" w:rsidP="002B569F">
      <w:pPr>
        <w:ind w:firstLine="708"/>
        <w:rPr>
          <w:ins w:id="8958" w:author="Camilo Andrés Díaz Gómez" w:date="2023-03-16T23:59:00Z"/>
          <w:rFonts w:cs="Times New Roman"/>
          <w:szCs w:val="24"/>
        </w:rPr>
      </w:pPr>
    </w:p>
    <w:p w14:paraId="6783C7C4" w14:textId="60D20C37" w:rsidR="0061091D" w:rsidRPr="002B569F" w:rsidRDefault="0061091D" w:rsidP="002B569F">
      <w:pPr>
        <w:pStyle w:val="Prrafodelista"/>
        <w:numPr>
          <w:ilvl w:val="0"/>
          <w:numId w:val="22"/>
        </w:numPr>
        <w:rPr>
          <w:ins w:id="8959" w:author="Camilo Andrés Díaz Gómez" w:date="2023-03-16T23:59:00Z"/>
          <w:rFonts w:cs="Times New Roman"/>
          <w:szCs w:val="24"/>
        </w:rPr>
        <w:pPrChange w:id="8960" w:author="Camilo Andrés Díaz Gómez" w:date="2023-03-28T17:43:00Z">
          <w:pPr>
            <w:ind w:firstLine="708"/>
          </w:pPr>
        </w:pPrChange>
      </w:pPr>
      <w:ins w:id="8961" w:author="Camilo Andrés Díaz Gómez" w:date="2023-03-16T23:59:00Z">
        <w:del w:id="8962" w:author="JUAN ESTEBAN CONTRERAS DIAZ" w:date="2023-03-24T12:10:00Z">
          <w:r w:rsidRPr="002B569F" w:rsidDel="00EC2EEF">
            <w:rPr>
              <w:rFonts w:cs="Times New Roman"/>
              <w:szCs w:val="24"/>
            </w:rPr>
            <w:delText>Se define</w:delText>
          </w:r>
        </w:del>
      </w:ins>
      <w:ins w:id="8963" w:author="JUAN ESTEBAN CONTRERAS DIAZ" w:date="2023-03-24T12:10:00Z">
        <w:r w:rsidR="00EC2EEF" w:rsidRPr="002B569F">
          <w:rPr>
            <w:rFonts w:cs="Times New Roman"/>
            <w:szCs w:val="24"/>
          </w:rPr>
          <w:t>Definir</w:t>
        </w:r>
      </w:ins>
      <w:ins w:id="8964" w:author="Camilo Andrés Díaz Gómez" w:date="2023-03-16T23:59:00Z">
        <w:r w:rsidRPr="002B569F">
          <w:rPr>
            <w:rFonts w:cs="Times New Roman"/>
            <w:szCs w:val="24"/>
          </w:rPr>
          <w:t xml:space="preserve"> la variable objetivo, que es la columna Temperatura del DataFrame dfAAnalisar. Esta variable se almacena en la variable y.</w:t>
        </w:r>
      </w:ins>
    </w:p>
    <w:p w14:paraId="4221A44B" w14:textId="77777777" w:rsidR="0061091D" w:rsidRPr="002B569F" w:rsidRDefault="0061091D" w:rsidP="002B569F">
      <w:pPr>
        <w:ind w:firstLine="708"/>
        <w:rPr>
          <w:ins w:id="8965" w:author="Camilo Andrés Díaz Gómez" w:date="2023-03-16T23:59:00Z"/>
          <w:rFonts w:cs="Times New Roman"/>
          <w:szCs w:val="24"/>
        </w:rPr>
      </w:pPr>
    </w:p>
    <w:p w14:paraId="4593A83C" w14:textId="23C15BFA" w:rsidR="0061091D" w:rsidRPr="002B569F" w:rsidRDefault="0061091D" w:rsidP="002B569F">
      <w:pPr>
        <w:pStyle w:val="Prrafodelista"/>
        <w:numPr>
          <w:ilvl w:val="0"/>
          <w:numId w:val="22"/>
        </w:numPr>
        <w:rPr>
          <w:ins w:id="8966" w:author="Camilo Andrés Díaz Gómez" w:date="2023-03-16T23:59:00Z"/>
          <w:rFonts w:cs="Times New Roman"/>
          <w:szCs w:val="24"/>
        </w:rPr>
        <w:pPrChange w:id="8967" w:author="Camilo Andrés Díaz Gómez" w:date="2023-03-28T17:43:00Z">
          <w:pPr>
            <w:ind w:firstLine="708"/>
          </w:pPr>
        </w:pPrChange>
      </w:pPr>
      <w:ins w:id="8968" w:author="Camilo Andrés Díaz Gómez" w:date="2023-03-16T23:59:00Z">
        <w:del w:id="8969" w:author="JUAN ESTEBAN CONTRERAS DIAZ" w:date="2023-03-24T12:10:00Z">
          <w:r w:rsidRPr="002B569F" w:rsidDel="00EC2EEF">
            <w:rPr>
              <w:rFonts w:cs="Times New Roman"/>
              <w:szCs w:val="24"/>
            </w:rPr>
            <w:delText>Se dividen</w:delText>
          </w:r>
        </w:del>
      </w:ins>
      <w:ins w:id="8970" w:author="JUAN ESTEBAN CONTRERAS DIAZ" w:date="2023-03-24T12:10:00Z">
        <w:r w:rsidR="00EC2EEF" w:rsidRPr="002B569F">
          <w:rPr>
            <w:rFonts w:cs="Times New Roman"/>
            <w:szCs w:val="24"/>
          </w:rPr>
          <w:t>Dividir</w:t>
        </w:r>
      </w:ins>
      <w:ins w:id="8971" w:author="Camilo Andrés Díaz Gómez" w:date="2023-03-16T23:59:00Z">
        <w:r w:rsidRPr="002B569F">
          <w:rPr>
            <w:rFonts w:cs="Times New Roman"/>
            <w:szCs w:val="24"/>
          </w:rPr>
          <w:t xml:space="preserve"> los datos en conjuntos de entrenamiento y prueba utilizando la función train_test_split de scikit-learn. El conjunto de características de entrenamiento se almacena en la variable X_train, el conjunto de características de prueba se almacena en la variable X_test, el conjunto de variables de salida de entrenamiento se almacena en la variable y_train y el conjunto de variables de salida de prueba se almacena en la variable Y_test. La división se hace de tal manera que el 20% de los datos se utiliza para el conjunto de prueba y el 80% para el conjunto de </w:t>
        </w:r>
        <w:r w:rsidRPr="002B569F">
          <w:rPr>
            <w:rFonts w:cs="Times New Roman"/>
            <w:szCs w:val="24"/>
          </w:rPr>
          <w:lastRenderedPageBreak/>
          <w:t>entrenamiento. Además, se establece una semilla (random_state=0) para hacer la división de manera determinista.</w:t>
        </w:r>
      </w:ins>
    </w:p>
    <w:p w14:paraId="3B023B63" w14:textId="77777777" w:rsidR="0061091D" w:rsidRPr="002B569F" w:rsidRDefault="0061091D" w:rsidP="002B569F">
      <w:pPr>
        <w:ind w:firstLine="708"/>
        <w:rPr>
          <w:ins w:id="8972" w:author="Camilo Andrés Díaz Gómez" w:date="2023-03-16T23:59:00Z"/>
          <w:rFonts w:cs="Times New Roman"/>
          <w:szCs w:val="24"/>
        </w:rPr>
      </w:pPr>
    </w:p>
    <w:p w14:paraId="4CA9CD34" w14:textId="4CEE2089" w:rsidR="0061091D" w:rsidRPr="002B569F" w:rsidRDefault="0061091D" w:rsidP="002B569F">
      <w:pPr>
        <w:pStyle w:val="Prrafodelista"/>
        <w:numPr>
          <w:ilvl w:val="0"/>
          <w:numId w:val="22"/>
        </w:numPr>
        <w:rPr>
          <w:ins w:id="8973" w:author="Camilo Andrés Díaz Gómez" w:date="2023-03-16T23:59:00Z"/>
          <w:rFonts w:cs="Times New Roman"/>
          <w:szCs w:val="24"/>
        </w:rPr>
        <w:pPrChange w:id="8974" w:author="Camilo Andrés Díaz Gómez" w:date="2023-03-28T17:43:00Z">
          <w:pPr>
            <w:ind w:firstLine="708"/>
          </w:pPr>
        </w:pPrChange>
      </w:pPr>
      <w:ins w:id="8975" w:author="Camilo Andrés Díaz Gómez" w:date="2023-03-16T23:59:00Z">
        <w:del w:id="8976" w:author="JUAN ESTEBAN CONTRERAS DIAZ" w:date="2023-03-24T12:10:00Z">
          <w:r w:rsidRPr="002B569F" w:rsidDel="00EC2EEF">
            <w:rPr>
              <w:rFonts w:cs="Times New Roman"/>
              <w:szCs w:val="24"/>
            </w:rPr>
            <w:delText>Se define</w:delText>
          </w:r>
        </w:del>
      </w:ins>
      <w:ins w:id="8977" w:author="JUAN ESTEBAN CONTRERAS DIAZ" w:date="2023-03-24T12:10:00Z">
        <w:r w:rsidR="00EC2EEF" w:rsidRPr="002B569F">
          <w:rPr>
            <w:rFonts w:cs="Times New Roman"/>
            <w:szCs w:val="24"/>
          </w:rPr>
          <w:t>Definir</w:t>
        </w:r>
      </w:ins>
      <w:ins w:id="8978" w:author="Camilo Andrés Díaz Gómez" w:date="2023-03-16T23:59:00Z">
        <w:del w:id="8979" w:author="JUAN ESTEBAN CONTRERAS DIAZ" w:date="2023-03-24T12:10:00Z">
          <w:r w:rsidRPr="002B569F" w:rsidDel="00EC2EEF">
            <w:rPr>
              <w:rFonts w:cs="Times New Roman"/>
              <w:szCs w:val="24"/>
            </w:rPr>
            <w:delText xml:space="preserve"> </w:delText>
          </w:r>
        </w:del>
      </w:ins>
      <w:ins w:id="8980" w:author="JUAN ESTEBAN CONTRERAS DIAZ" w:date="2023-03-24T12:10:00Z">
        <w:r w:rsidR="00EC2EEF" w:rsidRPr="002B569F">
          <w:rPr>
            <w:rFonts w:cs="Times New Roman"/>
            <w:szCs w:val="24"/>
          </w:rPr>
          <w:t xml:space="preserve"> </w:t>
        </w:r>
      </w:ins>
      <w:ins w:id="8981" w:author="Camilo Andrés Díaz Gómez" w:date="2023-03-16T23:59:00Z">
        <w:r w:rsidRPr="002B569F">
          <w:rPr>
            <w:rFonts w:cs="Times New Roman"/>
            <w:szCs w:val="24"/>
          </w:rPr>
          <w:t>un modelo de árboles de decisión utilizando la clase DecisionTreeRegressor de scikit-learn. Se establece una semilla aleatoria (random_state=3) para que los resultados sean reproducibles.</w:t>
        </w:r>
      </w:ins>
    </w:p>
    <w:p w14:paraId="6ABFCA0C" w14:textId="77777777" w:rsidR="0061091D" w:rsidRPr="002B569F" w:rsidRDefault="0061091D" w:rsidP="002B569F">
      <w:pPr>
        <w:ind w:firstLine="708"/>
        <w:rPr>
          <w:ins w:id="8982" w:author="Camilo Andrés Díaz Gómez" w:date="2023-03-16T23:59:00Z"/>
          <w:rFonts w:cs="Times New Roman"/>
          <w:szCs w:val="24"/>
        </w:rPr>
      </w:pPr>
    </w:p>
    <w:p w14:paraId="293221B4" w14:textId="097990B4" w:rsidR="0061091D" w:rsidRPr="002B569F" w:rsidRDefault="0061091D" w:rsidP="002B569F">
      <w:pPr>
        <w:pStyle w:val="Prrafodelista"/>
        <w:numPr>
          <w:ilvl w:val="0"/>
          <w:numId w:val="22"/>
        </w:numPr>
        <w:rPr>
          <w:ins w:id="8983" w:author="Camilo Andrés Díaz Gómez" w:date="2023-03-16T23:59:00Z"/>
          <w:rFonts w:cs="Times New Roman"/>
          <w:szCs w:val="24"/>
        </w:rPr>
        <w:pPrChange w:id="8984" w:author="Camilo Andrés Díaz Gómez" w:date="2023-03-28T17:43:00Z">
          <w:pPr>
            <w:ind w:firstLine="708"/>
          </w:pPr>
        </w:pPrChange>
      </w:pPr>
      <w:ins w:id="8985" w:author="Camilo Andrés Díaz Gómez" w:date="2023-03-16T23:59:00Z">
        <w:del w:id="8986" w:author="JUAN ESTEBAN CONTRERAS DIAZ" w:date="2023-03-24T12:10:00Z">
          <w:r w:rsidRPr="002B569F" w:rsidDel="00EC2EEF">
            <w:rPr>
              <w:rFonts w:cs="Times New Roman"/>
              <w:szCs w:val="24"/>
            </w:rPr>
            <w:delText>Se entrena</w:delText>
          </w:r>
        </w:del>
      </w:ins>
      <w:ins w:id="8987" w:author="JUAN ESTEBAN CONTRERAS DIAZ" w:date="2023-03-24T12:10:00Z">
        <w:r w:rsidR="00EC2EEF" w:rsidRPr="002B569F">
          <w:rPr>
            <w:rFonts w:cs="Times New Roman"/>
            <w:szCs w:val="24"/>
          </w:rPr>
          <w:t>Entrenar</w:t>
        </w:r>
      </w:ins>
      <w:ins w:id="8988" w:author="Camilo Andrés Díaz Gómez" w:date="2023-03-16T23:59:00Z">
        <w:r w:rsidRPr="002B569F">
          <w:rPr>
            <w:rFonts w:cs="Times New Roman"/>
            <w:szCs w:val="24"/>
          </w:rPr>
          <w:t xml:space="preserve"> el modelo de árboles de decisión con los datos de entrenamiento utilizando el método fit de la clase DecisionTreeRegressor.</w:t>
        </w:r>
      </w:ins>
    </w:p>
    <w:p w14:paraId="5BBD456E" w14:textId="77777777" w:rsidR="0061091D" w:rsidRPr="002B569F" w:rsidRDefault="0061091D" w:rsidP="002B569F">
      <w:pPr>
        <w:ind w:firstLine="708"/>
        <w:rPr>
          <w:ins w:id="8989"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8990" w:author="Steff Guzmán" w:date="2023-03-24T16:51:00Z"/>
          <w:rFonts w:cs="Times New Roman"/>
          <w:szCs w:val="24"/>
        </w:rPr>
      </w:pPr>
      <w:ins w:id="8991" w:author="Camilo Andrés Díaz Gómez" w:date="2023-03-16T23:59:00Z">
        <w:del w:id="8992" w:author="JUAN ESTEBAN CONTRERAS DIAZ" w:date="2023-03-24T12:10:00Z">
          <w:r w:rsidRPr="002B569F" w:rsidDel="00EC2EEF">
            <w:rPr>
              <w:rFonts w:cs="Times New Roman"/>
              <w:szCs w:val="24"/>
            </w:rPr>
            <w:delText>Se realizan</w:delText>
          </w:r>
        </w:del>
      </w:ins>
      <w:ins w:id="8993" w:author="JUAN ESTEBAN CONTRERAS DIAZ" w:date="2023-03-24T12:10:00Z">
        <w:r w:rsidR="00EC2EEF" w:rsidRPr="002B569F">
          <w:rPr>
            <w:rFonts w:cs="Times New Roman"/>
            <w:szCs w:val="24"/>
          </w:rPr>
          <w:t>Realizar</w:t>
        </w:r>
      </w:ins>
      <w:ins w:id="8994" w:author="Camilo Andrés Díaz Gómez" w:date="2023-03-16T23:59:00Z">
        <w:r w:rsidRPr="002B569F">
          <w:rPr>
            <w:rFonts w:cs="Times New Roman"/>
            <w:szCs w:val="24"/>
          </w:rPr>
          <w:t xml:space="preserve"> las predicciones sobre los datos de prueba utilizando el método predict del modelo entrenado. Las predicciones se almacenan en la variable Y_pred.</w:t>
        </w:r>
      </w:ins>
    </w:p>
    <w:p w14:paraId="10A9C6E8" w14:textId="77777777" w:rsidR="00717998" w:rsidRPr="002B569F" w:rsidRDefault="00717998" w:rsidP="002B569F">
      <w:pPr>
        <w:pStyle w:val="Prrafodelista"/>
        <w:rPr>
          <w:ins w:id="8995" w:author="Steff Guzmán" w:date="2023-03-24T16:51:00Z"/>
          <w:rFonts w:cs="Times New Roman"/>
          <w:szCs w:val="24"/>
        </w:rPr>
        <w:pPrChange w:id="8996" w:author="Camilo Andrés Díaz Gómez" w:date="2023-03-28T17:43:00Z">
          <w:pPr>
            <w:pStyle w:val="Prrafodelista"/>
            <w:numPr>
              <w:numId w:val="22"/>
            </w:numPr>
            <w:ind w:left="1920" w:hanging="360"/>
          </w:pPr>
        </w:pPrChange>
      </w:pPr>
    </w:p>
    <w:p w14:paraId="40E79E1E" w14:textId="12FFE26A" w:rsidR="00717998" w:rsidRPr="002B569F" w:rsidDel="00717998" w:rsidRDefault="00717998" w:rsidP="002B569F">
      <w:pPr>
        <w:rPr>
          <w:ins w:id="8997" w:author="JUAN ESTEBAN CONTRERAS DIAZ" w:date="2023-03-24T12:08:00Z"/>
          <w:del w:id="8998" w:author="Steff Guzmán" w:date="2023-03-24T16:52:00Z"/>
          <w:rFonts w:cs="Times New Roman"/>
          <w:szCs w:val="24"/>
        </w:rPr>
        <w:pPrChange w:id="8999" w:author="Camilo Andrés Díaz Gómez" w:date="2023-03-28T17:43:00Z">
          <w:pPr>
            <w:pStyle w:val="Prrafodelista"/>
            <w:numPr>
              <w:numId w:val="22"/>
            </w:numPr>
            <w:ind w:left="1920" w:hanging="360"/>
          </w:pPr>
        </w:pPrChange>
      </w:pPr>
    </w:p>
    <w:p w14:paraId="000CF489" w14:textId="395C5766" w:rsidR="00EC2EEF" w:rsidRPr="002B569F" w:rsidRDefault="00842F9D" w:rsidP="002B569F">
      <w:pPr>
        <w:pStyle w:val="Descripcin"/>
        <w:spacing w:line="360" w:lineRule="auto"/>
        <w:rPr>
          <w:ins w:id="9000" w:author="Steff Guzmán" w:date="2023-03-24T16:52:00Z"/>
          <w:rFonts w:cs="Times New Roman"/>
          <w:szCs w:val="24"/>
        </w:rPr>
        <w:pPrChange w:id="9001" w:author="Camilo Andrés Díaz Gómez" w:date="2023-03-28T17:43:00Z">
          <w:pPr>
            <w:pStyle w:val="Descripcin"/>
          </w:pPr>
        </w:pPrChange>
      </w:pPr>
      <w:bookmarkStart w:id="9002" w:name="_Toc130919864"/>
      <w:ins w:id="900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004" w:author="Steff Guzmán" w:date="2023-03-24T15:14:00Z">
        <w:r w:rsidRPr="002B569F">
          <w:rPr>
            <w:rFonts w:cs="Times New Roman"/>
            <w:noProof/>
            <w:szCs w:val="24"/>
          </w:rPr>
          <w:t>29</w:t>
        </w:r>
      </w:ins>
      <w:ins w:id="9005" w:author="Steff Guzmán" w:date="2023-03-24T15:13:00Z">
        <w:r w:rsidRPr="002B569F">
          <w:rPr>
            <w:rFonts w:cs="Times New Roman"/>
            <w:szCs w:val="24"/>
          </w:rPr>
          <w:fldChar w:fldCharType="end"/>
        </w:r>
      </w:ins>
      <w:ins w:id="9006"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9007" w:author="Camilo Andrés Díaz Gómez" w:date="2023-03-28T17:42:00Z">
              <w:rPr>
                <w:rFonts w:cs="Times New Roman"/>
                <w:szCs w:val="24"/>
              </w:rPr>
            </w:rPrChange>
          </w:rPr>
          <w:t xml:space="preserve">Modelo de machine learning </w:t>
        </w:r>
      </w:ins>
      <w:ins w:id="9008" w:author="JHONATAN MAURICIO VILLARREAL CORREDOR" w:date="2023-03-24T17:56:00Z">
        <w:r w:rsidR="00BA5E14" w:rsidRPr="002B569F">
          <w:rPr>
            <w:rFonts w:cs="Times New Roman"/>
            <w:b w:val="0"/>
            <w:bCs/>
            <w:i/>
            <w:iCs w:val="0"/>
            <w:szCs w:val="24"/>
          </w:rPr>
          <w:t>a</w:t>
        </w:r>
      </w:ins>
      <w:ins w:id="9009" w:author="JHONATAN MAURICIO VILLARREAL CORREDOR" w:date="2023-03-24T17:55:00Z">
        <w:r w:rsidR="00BA5E14" w:rsidRPr="002B569F">
          <w:rPr>
            <w:rFonts w:cs="Times New Roman"/>
            <w:b w:val="0"/>
            <w:bCs/>
            <w:i/>
            <w:iCs w:val="0"/>
            <w:szCs w:val="24"/>
            <w:rPrChange w:id="9010" w:author="Camilo Andrés Díaz Gómez" w:date="2023-03-28T17:42:00Z">
              <w:rPr>
                <w:rFonts w:cs="Times New Roman"/>
                <w:szCs w:val="24"/>
              </w:rPr>
            </w:rPrChange>
          </w:rPr>
          <w:t>rbo</w:t>
        </w:r>
      </w:ins>
      <w:ins w:id="9011" w:author="JHONATAN MAURICIO VILLARREAL CORREDOR" w:date="2023-03-24T17:56:00Z">
        <w:r w:rsidR="00BA5E14" w:rsidRPr="002B569F">
          <w:rPr>
            <w:rFonts w:cs="Times New Roman"/>
            <w:b w:val="0"/>
            <w:bCs/>
            <w:i/>
            <w:iCs w:val="0"/>
            <w:szCs w:val="24"/>
            <w:rPrChange w:id="9012" w:author="Camilo Andrés Díaz Gómez" w:date="2023-03-28T17:42:00Z">
              <w:rPr>
                <w:rFonts w:cs="Times New Roman"/>
                <w:szCs w:val="24"/>
              </w:rPr>
            </w:rPrChange>
          </w:rPr>
          <w:t>les de decisión con regresión</w:t>
        </w:r>
        <w:bookmarkEnd w:id="9002"/>
        <w:r w:rsidR="00BA5E14" w:rsidRPr="002B569F">
          <w:rPr>
            <w:rFonts w:cs="Times New Roman"/>
            <w:szCs w:val="24"/>
          </w:rPr>
          <w:t xml:space="preserve"> </w:t>
        </w:r>
      </w:ins>
    </w:p>
    <w:p w14:paraId="1384B9AB" w14:textId="77777777" w:rsidR="00717998" w:rsidRPr="002B569F" w:rsidRDefault="00717998" w:rsidP="002B569F">
      <w:pPr>
        <w:rPr>
          <w:ins w:id="9013" w:author="JUAN ESTEBAN CONTRERAS DIAZ" w:date="2023-03-24T12:08:00Z"/>
          <w:rFonts w:cs="Times New Roman"/>
        </w:rPr>
        <w:pPrChange w:id="9014" w:author="Camilo Andrés Díaz Gómez" w:date="2023-03-28T17:43:00Z">
          <w:pPr>
            <w:pStyle w:val="Prrafodelista"/>
            <w:numPr>
              <w:numId w:val="22"/>
            </w:numPr>
            <w:ind w:left="1920" w:hanging="360"/>
          </w:pPr>
        </w:pPrChange>
      </w:pPr>
    </w:p>
    <w:p w14:paraId="5DAE3AA7" w14:textId="14AE4E5E" w:rsidR="00EC2EEF" w:rsidRPr="002B569F" w:rsidRDefault="00EC2EEF" w:rsidP="002B569F">
      <w:pPr>
        <w:pStyle w:val="Prrafodelista"/>
        <w:ind w:left="1428"/>
        <w:jc w:val="center"/>
        <w:rPr>
          <w:ins w:id="9015" w:author="Camilo Andrés Díaz Gómez" w:date="2023-03-16T23:59:00Z"/>
          <w:rFonts w:cs="Times New Roman"/>
          <w:szCs w:val="24"/>
        </w:rPr>
        <w:pPrChange w:id="9016" w:author="Camilo Andrés Díaz Gómez" w:date="2023-03-28T17:43:00Z">
          <w:pPr>
            <w:ind w:firstLine="708"/>
          </w:pPr>
        </w:pPrChange>
      </w:pPr>
      <w:ins w:id="9017"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9018" w:author="Camilo Andrés Díaz Gómez" w:date="2023-03-28T15:21:00Z"/>
          <w:rFonts w:cs="Times New Roman"/>
          <w:i/>
          <w:iCs/>
          <w:szCs w:val="24"/>
        </w:rPr>
      </w:pPr>
    </w:p>
    <w:p w14:paraId="5CC53131" w14:textId="2145386F" w:rsidR="00B1585C" w:rsidRPr="002B569F" w:rsidRDefault="00B1585C" w:rsidP="002B569F">
      <w:pPr>
        <w:jc w:val="left"/>
        <w:rPr>
          <w:ins w:id="9019" w:author="Steff Guzmán" w:date="2023-03-24T15:43:00Z"/>
          <w:rFonts w:cs="Times New Roman"/>
          <w:i/>
          <w:iCs/>
          <w:szCs w:val="24"/>
        </w:rPr>
      </w:pPr>
      <w:ins w:id="9020"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9021" w:author="Camilo Andrés Díaz Gómez" w:date="2023-03-16T23:59:00Z"/>
          <w:rFonts w:cs="Times New Roman"/>
          <w:szCs w:val="24"/>
        </w:rPr>
      </w:pPr>
    </w:p>
    <w:p w14:paraId="3B62FC6E" w14:textId="703A7CD0" w:rsidR="0061091D" w:rsidRPr="002B569F" w:rsidRDefault="007F28DA" w:rsidP="002B569F">
      <w:pPr>
        <w:pStyle w:val="Ttulo5"/>
        <w:ind w:left="1068" w:firstLine="348"/>
        <w:rPr>
          <w:ins w:id="9022" w:author="Camilo Andrés Díaz Gómez" w:date="2023-03-17T00:02:00Z"/>
          <w:rFonts w:ascii="Times New Roman" w:hAnsi="Times New Roman" w:cs="Times New Roman"/>
          <w:b/>
          <w:bCs/>
          <w:color w:val="auto"/>
          <w:szCs w:val="24"/>
          <w:rPrChange w:id="9023" w:author="Camilo Andrés Díaz Gómez" w:date="2023-03-28T17:42:00Z">
            <w:rPr>
              <w:ins w:id="9024" w:author="Camilo Andrés Díaz Gómez" w:date="2023-03-17T00:02:00Z"/>
            </w:rPr>
          </w:rPrChange>
        </w:rPr>
        <w:pPrChange w:id="9025" w:author="Camilo Andrés Díaz Gómez" w:date="2023-03-28T17:43:00Z">
          <w:pPr>
            <w:pStyle w:val="Ttulo4"/>
            <w:ind w:firstLine="708"/>
          </w:pPr>
        </w:pPrChange>
      </w:pPr>
      <w:ins w:id="9026" w:author="Camilo Andrés Díaz Gómez" w:date="2023-03-22T11:24:00Z">
        <w:r w:rsidRPr="002B569F">
          <w:rPr>
            <w:rFonts w:ascii="Times New Roman" w:hAnsi="Times New Roman" w:cs="Times New Roman"/>
            <w:b/>
            <w:bCs/>
            <w:color w:val="auto"/>
            <w:szCs w:val="24"/>
          </w:rPr>
          <w:t>Random Tree</w:t>
        </w:r>
      </w:ins>
      <w:ins w:id="9027" w:author="Camilo Andrés Díaz Gómez" w:date="2023-03-17T00:02:00Z">
        <w:r w:rsidR="0061091D" w:rsidRPr="002B569F">
          <w:rPr>
            <w:rFonts w:ascii="Times New Roman" w:hAnsi="Times New Roman" w:cs="Times New Roman"/>
            <w:b/>
            <w:bCs/>
            <w:color w:val="auto"/>
            <w:szCs w:val="24"/>
            <w:rPrChange w:id="9028" w:author="Camilo Andrés Díaz Gómez" w:date="2023-03-28T17:42:00Z">
              <w:rPr>
                <w:i w:val="0"/>
                <w:iCs w:val="0"/>
              </w:rPr>
            </w:rPrChange>
          </w:rPr>
          <w:t xml:space="preserve"> con regresión</w:t>
        </w:r>
      </w:ins>
    </w:p>
    <w:p w14:paraId="3F4F8300" w14:textId="175DFD0A" w:rsidR="0061091D" w:rsidRPr="002B569F" w:rsidDel="00EC2EEF" w:rsidRDefault="0061091D" w:rsidP="002B569F">
      <w:pPr>
        <w:ind w:firstLine="708"/>
        <w:rPr>
          <w:ins w:id="9029" w:author="Camilo Andrés Díaz Gómez" w:date="2023-03-17T00:04:00Z"/>
          <w:del w:id="9030" w:author="JUAN ESTEBAN CONTRERAS DIAZ" w:date="2023-03-24T12:10:00Z"/>
          <w:rFonts w:cs="Times New Roman"/>
          <w:szCs w:val="24"/>
        </w:rPr>
        <w:pPrChange w:id="9031" w:author="Camilo Andrés Díaz Gómez" w:date="2023-03-28T17:43:00Z">
          <w:pPr>
            <w:ind w:firstLine="708"/>
          </w:pPr>
        </w:pPrChange>
      </w:pPr>
    </w:p>
    <w:p w14:paraId="725A089E" w14:textId="0BC12567" w:rsidR="0061091D" w:rsidRPr="002B569F" w:rsidDel="00EC2EEF" w:rsidRDefault="0061091D" w:rsidP="002B569F">
      <w:pPr>
        <w:ind w:firstLine="708"/>
        <w:jc w:val="center"/>
        <w:rPr>
          <w:ins w:id="9032" w:author="Camilo Andrés Díaz Gómez" w:date="2023-03-16T23:59:00Z"/>
          <w:del w:id="9033" w:author="JUAN ESTEBAN CONTRERAS DIAZ" w:date="2023-03-24T12:10:00Z"/>
          <w:rFonts w:cs="Times New Roman"/>
          <w:szCs w:val="24"/>
        </w:rPr>
        <w:pPrChange w:id="9034" w:author="Camilo Andrés Díaz Gómez" w:date="2023-03-28T17:43:00Z">
          <w:pPr>
            <w:ind w:firstLine="708"/>
          </w:pPr>
        </w:pPrChange>
      </w:pPr>
      <w:moveFromRangeStart w:id="9035" w:author="JUAN ESTEBAN CONTRERAS DIAZ" w:date="2023-03-24T12:11:00Z" w:name="move130552277"/>
      <w:moveFrom w:id="9036" w:author="JUAN ESTEBAN CONTRERAS DIAZ" w:date="2023-03-24T12:11:00Z">
        <w:ins w:id="9037"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9035"/>
    </w:p>
    <w:p w14:paraId="68617EEC" w14:textId="77777777" w:rsidR="0061091D" w:rsidRPr="002B569F" w:rsidRDefault="0061091D" w:rsidP="002B569F">
      <w:pPr>
        <w:ind w:firstLine="708"/>
        <w:rPr>
          <w:ins w:id="9038" w:author="Camilo Andrés Díaz Gómez" w:date="2023-03-16T23:59:00Z"/>
          <w:rFonts w:cs="Times New Roman"/>
          <w:szCs w:val="24"/>
        </w:rPr>
      </w:pPr>
    </w:p>
    <w:p w14:paraId="66DC50C1" w14:textId="35A0C22D" w:rsidR="0061091D" w:rsidRPr="002B569F" w:rsidRDefault="00A84241" w:rsidP="00507115">
      <w:pPr>
        <w:ind w:left="708" w:firstLine="708"/>
        <w:rPr>
          <w:ins w:id="9039" w:author="Camilo Andrés Díaz Gómez" w:date="2023-03-17T00:05:00Z"/>
          <w:rFonts w:cs="Times New Roman"/>
          <w:szCs w:val="24"/>
        </w:rPr>
        <w:pPrChange w:id="9040" w:author="Camilo Andrés Díaz Gómez" w:date="2023-03-28T18:03:00Z">
          <w:pPr>
            <w:ind w:firstLine="708"/>
          </w:pPr>
        </w:pPrChange>
      </w:pPr>
      <w:ins w:id="9041" w:author="Steff Guzmán" w:date="2023-03-24T15:32:00Z">
        <w:r w:rsidRPr="002B569F">
          <w:rPr>
            <w:rFonts w:cs="Times New Roman"/>
            <w:szCs w:val="24"/>
          </w:rPr>
          <w:lastRenderedPageBreak/>
          <w:t xml:space="preserve">En la Figura 30 se observan </w:t>
        </w:r>
      </w:ins>
      <w:ins w:id="9042" w:author="Steff Guzmán" w:date="2023-03-24T15:33:00Z">
        <w:r w:rsidRPr="002B569F">
          <w:rPr>
            <w:rFonts w:cs="Times New Roman"/>
            <w:szCs w:val="24"/>
          </w:rPr>
          <w:t xml:space="preserve">las </w:t>
        </w:r>
      </w:ins>
      <w:ins w:id="9043" w:author="Camilo Andrés Díaz Gómez" w:date="2023-03-17T00:05:00Z">
        <w:del w:id="9044"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9045" w:author="Steff Guzmán" w:date="2023-03-24T15:33:00Z">
        <w:r w:rsidRPr="002B569F">
          <w:rPr>
            <w:rFonts w:cs="Times New Roman"/>
            <w:szCs w:val="24"/>
          </w:rPr>
          <w:t xml:space="preserve">que </w:t>
        </w:r>
      </w:ins>
      <w:ins w:id="9046"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9047" w:author="Camilo Andrés Díaz Gómez" w:date="2023-03-17T00:05:00Z"/>
          <w:rFonts w:cs="Times New Roman"/>
          <w:szCs w:val="24"/>
        </w:rPr>
      </w:pPr>
    </w:p>
    <w:p w14:paraId="4A5B58A2" w14:textId="250B4AD5" w:rsidR="0061091D" w:rsidRPr="002B569F" w:rsidRDefault="0061091D" w:rsidP="00507115">
      <w:pPr>
        <w:ind w:left="708" w:firstLine="708"/>
        <w:rPr>
          <w:ins w:id="9048" w:author="Camilo Andrés Díaz Gómez" w:date="2023-03-17T00:05:00Z"/>
          <w:rFonts w:cs="Times New Roman"/>
          <w:szCs w:val="24"/>
        </w:rPr>
        <w:pPrChange w:id="9049" w:author="Camilo Andrés Díaz Gómez" w:date="2023-03-28T18:03:00Z">
          <w:pPr>
            <w:ind w:firstLine="708"/>
          </w:pPr>
        </w:pPrChange>
      </w:pPr>
      <w:ins w:id="9050" w:author="Camilo Andrés Díaz Gómez" w:date="2023-03-17T00:05:00Z">
        <w:r w:rsidRPr="002B569F">
          <w:rPr>
            <w:rFonts w:cs="Times New Roman"/>
            <w:szCs w:val="24"/>
          </w:rPr>
          <w:t>En la primera línea, se crea la variable X, que contendrá todas las columnas del conjunto de datos original excepto "Temperatura" y "FechaObservacion". Esto se hace utilizando el método drop() de pandas para eliminar estas dos columnas del DataFrame original.</w:t>
        </w:r>
      </w:ins>
    </w:p>
    <w:p w14:paraId="2D642D5F" w14:textId="77777777" w:rsidR="0061091D" w:rsidRPr="002B569F" w:rsidRDefault="0061091D" w:rsidP="002B569F">
      <w:pPr>
        <w:ind w:firstLine="708"/>
        <w:rPr>
          <w:ins w:id="9051" w:author="Camilo Andrés Díaz Gómez" w:date="2023-03-17T00:05:00Z"/>
          <w:rFonts w:cs="Times New Roman"/>
          <w:szCs w:val="24"/>
        </w:rPr>
      </w:pPr>
    </w:p>
    <w:p w14:paraId="7F4F2176" w14:textId="67EE8E34" w:rsidR="0061091D" w:rsidRDefault="0061091D" w:rsidP="00507115">
      <w:pPr>
        <w:ind w:left="708" w:firstLine="708"/>
        <w:rPr>
          <w:ins w:id="9052" w:author="Camilo Andrés Díaz Gómez" w:date="2023-03-28T18:13:00Z"/>
          <w:rFonts w:cs="Times New Roman"/>
          <w:szCs w:val="24"/>
        </w:rPr>
      </w:pPr>
      <w:ins w:id="9053"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rsidP="00507115">
      <w:pPr>
        <w:ind w:left="708" w:firstLine="708"/>
        <w:rPr>
          <w:ins w:id="9054" w:author="Steff Guzmán" w:date="2023-03-24T15:13:00Z"/>
          <w:rFonts w:cs="Times New Roman"/>
          <w:szCs w:val="24"/>
        </w:rPr>
        <w:pPrChange w:id="9055" w:author="Camilo Andrés Díaz Gómez" w:date="2023-03-28T18:03:00Z">
          <w:pPr>
            <w:ind w:firstLine="708"/>
          </w:pPr>
        </w:pPrChange>
      </w:pPr>
    </w:p>
    <w:p w14:paraId="5873D04C" w14:textId="76740EA8" w:rsidR="00842F9D" w:rsidRPr="002B569F" w:rsidRDefault="00842F9D" w:rsidP="002B569F">
      <w:pPr>
        <w:pStyle w:val="Descripcin"/>
        <w:spacing w:line="360" w:lineRule="auto"/>
        <w:rPr>
          <w:ins w:id="9056" w:author="Steff Guzmán" w:date="2023-03-24T16:52:00Z"/>
          <w:rFonts w:cs="Times New Roman"/>
          <w:szCs w:val="24"/>
        </w:rPr>
        <w:pPrChange w:id="9057" w:author="Camilo Andrés Díaz Gómez" w:date="2023-03-28T17:43:00Z">
          <w:pPr>
            <w:pStyle w:val="Descripcin"/>
          </w:pPr>
        </w:pPrChange>
      </w:pPr>
      <w:bookmarkStart w:id="9058" w:name="_Toc130919865"/>
      <w:ins w:id="905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060" w:author="Steff Guzmán" w:date="2023-03-24T15:14:00Z">
        <w:r w:rsidRPr="002B569F">
          <w:rPr>
            <w:rFonts w:cs="Times New Roman"/>
            <w:noProof/>
            <w:szCs w:val="24"/>
          </w:rPr>
          <w:t>30</w:t>
        </w:r>
      </w:ins>
      <w:ins w:id="9061" w:author="Steff Guzmán" w:date="2023-03-24T15:13:00Z">
        <w:r w:rsidRPr="002B569F">
          <w:rPr>
            <w:rFonts w:cs="Times New Roman"/>
            <w:szCs w:val="24"/>
          </w:rPr>
          <w:fldChar w:fldCharType="end"/>
        </w:r>
      </w:ins>
      <w:ins w:id="9062" w:author="JHONATAN MAURICIO VILLARREAL CORREDOR" w:date="2023-03-24T17:56:00Z">
        <w:r w:rsidR="00BA5E14" w:rsidRPr="002B569F">
          <w:rPr>
            <w:rFonts w:cs="Times New Roman"/>
            <w:szCs w:val="24"/>
          </w:rPr>
          <w:t xml:space="preserve"> </w:t>
        </w:r>
      </w:ins>
      <w:ins w:id="9063" w:author="JHONATAN MAURICIO VILLARREAL CORREDOR" w:date="2023-03-24T17:57:00Z">
        <w:r w:rsidR="00BA5E14" w:rsidRPr="002B569F">
          <w:rPr>
            <w:rFonts w:cs="Times New Roman"/>
            <w:b w:val="0"/>
            <w:bCs/>
            <w:i/>
            <w:iCs w:val="0"/>
            <w:szCs w:val="24"/>
          </w:rPr>
          <w:t>Modelo de machine learning random tree con regresión</w:t>
        </w:r>
      </w:ins>
      <w:bookmarkEnd w:id="9058"/>
    </w:p>
    <w:p w14:paraId="0694D261" w14:textId="77777777" w:rsidR="00717998" w:rsidRPr="002B569F" w:rsidRDefault="00717998" w:rsidP="002B569F">
      <w:pPr>
        <w:rPr>
          <w:ins w:id="9064" w:author="JUAN ESTEBAN CONTRERAS DIAZ" w:date="2023-03-24T12:11:00Z"/>
          <w:rFonts w:cs="Times New Roman"/>
        </w:rPr>
        <w:pPrChange w:id="9065" w:author="Camilo Andrés Díaz Gómez" w:date="2023-03-28T17:43:00Z">
          <w:pPr>
            <w:ind w:firstLine="708"/>
          </w:pPr>
        </w:pPrChange>
      </w:pPr>
    </w:p>
    <w:p w14:paraId="473DE135" w14:textId="2F0BD388" w:rsidR="00EC2EEF" w:rsidRPr="002B569F" w:rsidRDefault="00EC2EEF" w:rsidP="002B569F">
      <w:pPr>
        <w:ind w:firstLine="708"/>
        <w:rPr>
          <w:ins w:id="9066" w:author="Camilo Andrés Díaz Gómez" w:date="2023-03-17T00:05:00Z"/>
          <w:rFonts w:cs="Times New Roman"/>
          <w:szCs w:val="24"/>
        </w:rPr>
      </w:pPr>
      <w:moveToRangeStart w:id="9067" w:author="JUAN ESTEBAN CONTRERAS DIAZ" w:date="2023-03-24T12:11:00Z" w:name="move130552277"/>
      <w:moveTo w:id="9068"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9067"/>
    </w:p>
    <w:p w14:paraId="1061CDEB" w14:textId="77777777" w:rsidR="00C038A4" w:rsidRPr="002B569F" w:rsidRDefault="00C038A4" w:rsidP="002B569F">
      <w:pPr>
        <w:jc w:val="left"/>
        <w:rPr>
          <w:ins w:id="9069" w:author="Camilo Andrés Díaz Gómez" w:date="2023-03-28T15:21:00Z"/>
          <w:rFonts w:cs="Times New Roman"/>
          <w:i/>
          <w:iCs/>
          <w:szCs w:val="24"/>
        </w:rPr>
      </w:pPr>
    </w:p>
    <w:p w14:paraId="77AF31D7" w14:textId="67A71872" w:rsidR="00B1585C" w:rsidRPr="002B569F" w:rsidRDefault="00B1585C" w:rsidP="002B569F">
      <w:pPr>
        <w:jc w:val="left"/>
        <w:rPr>
          <w:ins w:id="9070" w:author="Steff Guzmán" w:date="2023-03-24T15:43:00Z"/>
          <w:rFonts w:cs="Times New Roman"/>
          <w:i/>
          <w:iCs/>
          <w:szCs w:val="24"/>
        </w:rPr>
      </w:pPr>
      <w:ins w:id="9071" w:author="Steff Guzmán" w:date="2023-03-24T15:43:00Z">
        <w:r w:rsidRPr="002B569F">
          <w:rPr>
            <w:rFonts w:cs="Times New Roman"/>
            <w:i/>
            <w:iCs/>
            <w:szCs w:val="24"/>
          </w:rPr>
          <w:t>Fuente: Elaboración propia.</w:t>
        </w:r>
      </w:ins>
    </w:p>
    <w:p w14:paraId="22C44A6A" w14:textId="574D9655" w:rsidR="0061091D" w:rsidRPr="002B569F" w:rsidDel="00EC2EEF" w:rsidRDefault="0061091D" w:rsidP="002B569F">
      <w:pPr>
        <w:ind w:firstLine="708"/>
        <w:rPr>
          <w:ins w:id="9072" w:author="Camilo Andrés Díaz Gómez" w:date="2023-03-17T00:05:00Z"/>
          <w:del w:id="9073" w:author="JUAN ESTEBAN CONTRERAS DIAZ" w:date="2023-03-24T12:11:00Z"/>
          <w:rFonts w:cs="Times New Roman"/>
          <w:szCs w:val="24"/>
        </w:rPr>
        <w:pPrChange w:id="9074" w:author="Camilo Andrés Díaz Gómez" w:date="2023-03-28T17:43:00Z">
          <w:pPr>
            <w:ind w:firstLine="708"/>
          </w:pPr>
        </w:pPrChange>
      </w:pPr>
    </w:p>
    <w:p w14:paraId="502DE382" w14:textId="568D1E62" w:rsidR="0061091D" w:rsidRPr="002B569F" w:rsidDel="00EC2EEF" w:rsidRDefault="00567F5D" w:rsidP="002B569F">
      <w:pPr>
        <w:ind w:firstLine="708"/>
        <w:jc w:val="center"/>
        <w:rPr>
          <w:ins w:id="9075" w:author="Camilo Andrés Díaz Gómez" w:date="2023-03-17T00:06:00Z"/>
          <w:del w:id="9076" w:author="JUAN ESTEBAN CONTRERAS DIAZ" w:date="2023-03-24T12:11:00Z"/>
          <w:rFonts w:cs="Times New Roman"/>
          <w:szCs w:val="24"/>
        </w:rPr>
        <w:pPrChange w:id="9077" w:author="Camilo Andrés Díaz Gómez" w:date="2023-03-28T17:43:00Z">
          <w:pPr>
            <w:ind w:firstLine="708"/>
          </w:pPr>
        </w:pPrChange>
      </w:pPr>
      <w:ins w:id="9078" w:author="Camilo Andrés Díaz Gómez" w:date="2023-03-17T00:06:00Z">
        <w:del w:id="9079"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9080" w:author="Camilo Andrés Díaz Gómez" w:date="2023-03-17T00:06:00Z"/>
          <w:rFonts w:cs="Times New Roman"/>
          <w:szCs w:val="24"/>
        </w:rPr>
      </w:pPr>
    </w:p>
    <w:p w14:paraId="7A20C1AC" w14:textId="267417B9" w:rsidR="00567F5D" w:rsidRPr="002B569F" w:rsidRDefault="00567F5D" w:rsidP="008F2E62">
      <w:pPr>
        <w:ind w:left="708" w:firstLine="708"/>
        <w:rPr>
          <w:ins w:id="9081" w:author="Camilo Andrés Díaz Gómez" w:date="2023-03-17T00:07:00Z"/>
          <w:rFonts w:cs="Times New Roman"/>
          <w:szCs w:val="24"/>
        </w:rPr>
        <w:pPrChange w:id="9082" w:author="Camilo Andrés Díaz Gómez" w:date="2023-03-28T18:13:00Z">
          <w:pPr>
            <w:ind w:firstLine="708"/>
          </w:pPr>
        </w:pPrChange>
      </w:pPr>
      <w:ins w:id="9083" w:author="Camilo Andrés Díaz Gómez" w:date="2023-03-17T00:07:00Z">
        <w:r w:rsidRPr="002B569F">
          <w:rPr>
            <w:rFonts w:cs="Times New Roman"/>
            <w:szCs w:val="24"/>
          </w:rPr>
          <w:t xml:space="preserve">Las líneas de código </w:t>
        </w:r>
      </w:ins>
      <w:ins w:id="9084" w:author="Steff Guzmán" w:date="2023-03-24T15:33:00Z">
        <w:r w:rsidR="00A84241" w:rsidRPr="002B569F">
          <w:rPr>
            <w:rFonts w:cs="Times New Roman"/>
            <w:szCs w:val="24"/>
          </w:rPr>
          <w:t xml:space="preserve">de la Figura 31 </w:t>
        </w:r>
      </w:ins>
      <w:ins w:id="9085" w:author="Camilo Andrés Díaz Gómez" w:date="2023-03-17T00:07:00Z">
        <w:r w:rsidRPr="002B569F">
          <w:rPr>
            <w:rFonts w:cs="Times New Roman"/>
            <w:szCs w:val="24"/>
          </w:rPr>
          <w:t xml:space="preserve">crean un objeto scaler de la clase StandardScaler y lo utilizan para estandarizar el conjunto de datos X. La estandarización de los datos significa que se resta la media de cada característica y se divide por su desviación estándar para que todas las características tengan una media </w:t>
        </w:r>
        <w:r w:rsidRPr="002B569F">
          <w:rPr>
            <w:rFonts w:cs="Times New Roman"/>
            <w:szCs w:val="24"/>
          </w:rPr>
          <w:lastRenderedPageBreak/>
          <w:t>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9086" w:author="Camilo Andrés Díaz Gómez" w:date="2023-03-17T00:07:00Z"/>
          <w:rFonts w:cs="Times New Roman"/>
          <w:szCs w:val="24"/>
        </w:rPr>
      </w:pPr>
    </w:p>
    <w:p w14:paraId="0DF75FE6" w14:textId="1CAF12AF" w:rsidR="00567F5D" w:rsidRPr="002B569F" w:rsidRDefault="00567F5D" w:rsidP="008F2E62">
      <w:pPr>
        <w:ind w:left="708" w:firstLine="708"/>
        <w:rPr>
          <w:ins w:id="9087" w:author="Steff Guzmán" w:date="2023-03-24T16:52:00Z"/>
          <w:rFonts w:cs="Times New Roman"/>
          <w:szCs w:val="24"/>
        </w:rPr>
        <w:pPrChange w:id="9088" w:author="Camilo Andrés Díaz Gómez" w:date="2023-03-28T18:13:00Z">
          <w:pPr>
            <w:ind w:firstLine="708"/>
          </w:pPr>
        </w:pPrChange>
      </w:pPr>
      <w:ins w:id="9089" w:author="Camilo Andrés Díaz Gómez" w:date="2023-03-17T00:07:00Z">
        <w:r w:rsidRPr="002B569F">
          <w:rPr>
            <w:rFonts w:cs="Times New Roman"/>
            <w:szCs w:val="24"/>
          </w:rPr>
          <w:t>En la segunda línea de código, se llama al método fit_transform del objeto scaler pasando X como argumento. Este método ajusta el scaler a X y luego aplica la transformación de estandarización a X, almacenando el resultado en X_scaled.</w:t>
        </w:r>
      </w:ins>
    </w:p>
    <w:p w14:paraId="036C97B9" w14:textId="77777777" w:rsidR="00717998" w:rsidRPr="002B569F" w:rsidRDefault="00717998" w:rsidP="002B569F">
      <w:pPr>
        <w:ind w:firstLine="708"/>
        <w:rPr>
          <w:ins w:id="9090" w:author="Steff Guzmán" w:date="2023-03-24T15:13:00Z"/>
          <w:rFonts w:cs="Times New Roman"/>
          <w:szCs w:val="24"/>
        </w:rPr>
      </w:pPr>
    </w:p>
    <w:p w14:paraId="17F25383" w14:textId="43CA875B" w:rsidR="00842F9D" w:rsidRPr="002B569F" w:rsidRDefault="00842F9D" w:rsidP="002B569F">
      <w:pPr>
        <w:pStyle w:val="Descripcin"/>
        <w:spacing w:line="360" w:lineRule="auto"/>
        <w:rPr>
          <w:ins w:id="9091" w:author="Steff Guzmán" w:date="2023-03-24T16:52:00Z"/>
          <w:rFonts w:cs="Times New Roman"/>
          <w:szCs w:val="24"/>
        </w:rPr>
        <w:pPrChange w:id="9092" w:author="Camilo Andrés Díaz Gómez" w:date="2023-03-28T17:43:00Z">
          <w:pPr>
            <w:pStyle w:val="Descripcin"/>
          </w:pPr>
        </w:pPrChange>
      </w:pPr>
      <w:bookmarkStart w:id="9093" w:name="_Toc130919866"/>
      <w:ins w:id="9094"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095" w:author="Steff Guzmán" w:date="2023-03-24T15:14:00Z">
        <w:r w:rsidRPr="002B569F">
          <w:rPr>
            <w:rFonts w:cs="Times New Roman"/>
            <w:noProof/>
            <w:szCs w:val="24"/>
          </w:rPr>
          <w:t>31</w:t>
        </w:r>
      </w:ins>
      <w:ins w:id="9096" w:author="Steff Guzmán" w:date="2023-03-24T15:13:00Z">
        <w:r w:rsidRPr="002B569F">
          <w:rPr>
            <w:rFonts w:cs="Times New Roman"/>
            <w:szCs w:val="24"/>
          </w:rPr>
          <w:fldChar w:fldCharType="end"/>
        </w:r>
      </w:ins>
      <w:ins w:id="9097" w:author="JHONATAN MAURICIO VILLARREAL CORREDOR" w:date="2023-03-24T17:58:00Z">
        <w:r w:rsidR="00BA5E14" w:rsidRPr="002B569F">
          <w:rPr>
            <w:rFonts w:cs="Times New Roman"/>
            <w:szCs w:val="24"/>
          </w:rPr>
          <w:t xml:space="preserve"> </w:t>
        </w:r>
      </w:ins>
      <w:ins w:id="9098"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9099" w:author="Camilo Andrés Díaz Gómez" w:date="2023-03-28T17:42:00Z">
              <w:rPr>
                <w:rFonts w:cs="Times New Roman"/>
                <w:szCs w:val="24"/>
              </w:rPr>
            </w:rPrChange>
          </w:rPr>
          <w:t>Estandarizar el conjunto de datos</w:t>
        </w:r>
      </w:ins>
      <w:bookmarkEnd w:id="9093"/>
    </w:p>
    <w:p w14:paraId="4E826E4B" w14:textId="77777777" w:rsidR="00717998" w:rsidRPr="002B569F" w:rsidRDefault="00717998" w:rsidP="002B569F">
      <w:pPr>
        <w:rPr>
          <w:ins w:id="9100" w:author="JUAN ESTEBAN CONTRERAS DIAZ" w:date="2023-03-24T12:11:00Z"/>
          <w:rFonts w:cs="Times New Roman"/>
        </w:rPr>
        <w:pPrChange w:id="9101" w:author="Camilo Andrés Díaz Gómez" w:date="2023-03-28T17:43:00Z">
          <w:pPr>
            <w:ind w:firstLine="708"/>
          </w:pPr>
        </w:pPrChange>
      </w:pPr>
    </w:p>
    <w:p w14:paraId="669337F6" w14:textId="02DE21A1" w:rsidR="00EC2EEF" w:rsidRPr="002B569F" w:rsidRDefault="00EC2EEF" w:rsidP="002B569F">
      <w:pPr>
        <w:ind w:firstLine="708"/>
        <w:rPr>
          <w:ins w:id="9102" w:author="Camilo Andrés Díaz Gómez" w:date="2023-03-17T00:07:00Z"/>
          <w:rFonts w:cs="Times New Roman"/>
          <w:szCs w:val="24"/>
        </w:rPr>
      </w:pPr>
      <w:ins w:id="9103"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9104" w:author="Camilo Andrés Díaz Gómez" w:date="2023-03-28T15:21:00Z"/>
          <w:rFonts w:cs="Times New Roman"/>
          <w:i/>
          <w:iCs/>
          <w:szCs w:val="24"/>
        </w:rPr>
      </w:pPr>
    </w:p>
    <w:p w14:paraId="78E10445" w14:textId="0AED4B26" w:rsidR="00B1585C" w:rsidRPr="002B569F" w:rsidRDefault="00B1585C" w:rsidP="002B569F">
      <w:pPr>
        <w:jc w:val="left"/>
        <w:rPr>
          <w:ins w:id="9105" w:author="Steff Guzmán" w:date="2023-03-24T15:43:00Z"/>
          <w:rFonts w:cs="Times New Roman"/>
          <w:i/>
          <w:iCs/>
          <w:szCs w:val="24"/>
        </w:rPr>
      </w:pPr>
      <w:ins w:id="9106" w:author="Steff Guzmán" w:date="2023-03-24T15:43:00Z">
        <w:r w:rsidRPr="002B569F">
          <w:rPr>
            <w:rFonts w:cs="Times New Roman"/>
            <w:i/>
            <w:iCs/>
            <w:szCs w:val="24"/>
          </w:rPr>
          <w:t>Fuente: Elaboración propia.</w:t>
        </w:r>
      </w:ins>
    </w:p>
    <w:p w14:paraId="1DED2923" w14:textId="2804E8D2" w:rsidR="00567F5D" w:rsidRPr="002B569F" w:rsidDel="00EC2EEF" w:rsidRDefault="00567F5D" w:rsidP="002B569F">
      <w:pPr>
        <w:ind w:firstLine="708"/>
        <w:rPr>
          <w:ins w:id="9107" w:author="Camilo Andrés Díaz Gómez" w:date="2023-03-17T00:07:00Z"/>
          <w:del w:id="9108" w:author="JUAN ESTEBAN CONTRERAS DIAZ" w:date="2023-03-24T12:11:00Z"/>
          <w:rFonts w:cs="Times New Roman"/>
          <w:szCs w:val="24"/>
        </w:rPr>
        <w:pPrChange w:id="9109" w:author="Camilo Andrés Díaz Gómez" w:date="2023-03-28T17:43:00Z">
          <w:pPr>
            <w:ind w:firstLine="708"/>
          </w:pPr>
        </w:pPrChange>
      </w:pPr>
    </w:p>
    <w:p w14:paraId="3F61A518" w14:textId="5F647CAE" w:rsidR="00567F5D" w:rsidRPr="002B569F" w:rsidDel="00EC2EEF" w:rsidRDefault="00567F5D" w:rsidP="002B569F">
      <w:pPr>
        <w:ind w:firstLine="708"/>
        <w:jc w:val="center"/>
        <w:rPr>
          <w:ins w:id="9110" w:author="Camilo Andrés Díaz Gómez" w:date="2023-03-16T23:59:00Z"/>
          <w:del w:id="9111" w:author="JUAN ESTEBAN CONTRERAS DIAZ" w:date="2023-03-24T12:11:00Z"/>
          <w:rFonts w:cs="Times New Roman"/>
          <w:szCs w:val="24"/>
        </w:rPr>
        <w:pPrChange w:id="9112" w:author="Camilo Andrés Díaz Gómez" w:date="2023-03-28T17:43:00Z">
          <w:pPr>
            <w:ind w:firstLine="708"/>
          </w:pPr>
        </w:pPrChange>
      </w:pPr>
      <w:moveFromRangeStart w:id="9113" w:author="JUAN ESTEBAN CONTRERAS DIAZ" w:date="2023-03-24T12:11:00Z" w:name="move130552298"/>
      <w:moveFrom w:id="9114" w:author="JUAN ESTEBAN CONTRERAS DIAZ" w:date="2023-03-24T12:11:00Z">
        <w:ins w:id="9115"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9113"/>
    </w:p>
    <w:p w14:paraId="4CC8B033" w14:textId="77777777" w:rsidR="0061091D" w:rsidRPr="002B569F" w:rsidRDefault="0061091D" w:rsidP="002B569F">
      <w:pPr>
        <w:ind w:firstLine="708"/>
        <w:rPr>
          <w:ins w:id="9116" w:author="Camilo Andrés Díaz Gómez" w:date="2023-03-16T23:27:00Z"/>
          <w:rFonts w:cs="Times New Roman"/>
          <w:szCs w:val="24"/>
        </w:rPr>
      </w:pPr>
    </w:p>
    <w:p w14:paraId="21C06B5E" w14:textId="7D20C5EB" w:rsidR="00614520" w:rsidRPr="002B569F" w:rsidRDefault="00A84241" w:rsidP="008F2E62">
      <w:pPr>
        <w:ind w:left="708" w:firstLine="708"/>
        <w:rPr>
          <w:ins w:id="9117" w:author="Steff Guzmán" w:date="2023-03-24T16:52:00Z"/>
          <w:rFonts w:cs="Times New Roman"/>
          <w:szCs w:val="24"/>
        </w:rPr>
        <w:pPrChange w:id="9118" w:author="Camilo Andrés Díaz Gómez" w:date="2023-03-28T18:13:00Z">
          <w:pPr>
            <w:ind w:firstLine="708"/>
          </w:pPr>
        </w:pPrChange>
      </w:pPr>
      <w:ins w:id="9119" w:author="Steff Guzmán" w:date="2023-03-24T15:35:00Z">
        <w:r w:rsidRPr="002B569F">
          <w:rPr>
            <w:rFonts w:cs="Times New Roman"/>
            <w:szCs w:val="24"/>
          </w:rPr>
          <w:t xml:space="preserve">En la Figura 32 se observa </w:t>
        </w:r>
      </w:ins>
      <w:ins w:id="9120" w:author="Camilo Andrés Díaz Gómez" w:date="2023-03-17T00:09:00Z">
        <w:del w:id="9121"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9122" w:author="Steff Guzmán" w:date="2023-03-24T15:36:00Z">
        <w:r w:rsidRPr="002B569F">
          <w:rPr>
            <w:rFonts w:cs="Times New Roman"/>
            <w:szCs w:val="24"/>
          </w:rPr>
          <w:t xml:space="preserve"> donde</w:t>
        </w:r>
      </w:ins>
      <w:ins w:id="9123" w:author="Camilo Andrés Díaz Gómez" w:date="2023-03-17T00:09:00Z">
        <w:r w:rsidR="00567F5D" w:rsidRPr="002B569F">
          <w:rPr>
            <w:rFonts w:cs="Times New Roman"/>
            <w:szCs w:val="24"/>
          </w:rPr>
          <w:t xml:space="preserve"> utilizan la función train_test_split de sklearn.model_selection para dividir el conjunto de datos estandarizado X_scaled y la variable objetivo Y en conjuntos de entrenamiento y prueba. El argumento test_size=0.20 indica que el 20% del conjunto de datos se reservará para la prueba. El argumento random_state=42 se utiliza para establecer una semilla aleatoria y garantizar que la división de datos sea reproducible. X_scaled se divide en X_train (80%) y X_test (20%), y Y se divide en Y_train (80%) y Y_test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9124" w:author="Steff Guzmán" w:date="2023-03-24T15:13:00Z"/>
          <w:rFonts w:cs="Times New Roman"/>
          <w:szCs w:val="24"/>
        </w:rPr>
      </w:pPr>
    </w:p>
    <w:p w14:paraId="7600D586" w14:textId="1EE4B155" w:rsidR="00842F9D" w:rsidRPr="002B569F" w:rsidRDefault="00842F9D" w:rsidP="002B569F">
      <w:pPr>
        <w:pStyle w:val="Descripcin"/>
        <w:spacing w:line="360" w:lineRule="auto"/>
        <w:rPr>
          <w:ins w:id="9125" w:author="Steff Guzmán" w:date="2023-03-24T16:52:00Z"/>
          <w:rFonts w:cs="Times New Roman"/>
          <w:szCs w:val="24"/>
        </w:rPr>
        <w:pPrChange w:id="9126" w:author="Camilo Andrés Díaz Gómez" w:date="2023-03-28T17:43:00Z">
          <w:pPr>
            <w:pStyle w:val="Descripcin"/>
          </w:pPr>
        </w:pPrChange>
      </w:pPr>
      <w:bookmarkStart w:id="9127" w:name="_Toc130919867"/>
      <w:ins w:id="9128"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129" w:author="Steff Guzmán" w:date="2023-03-24T15:14:00Z">
        <w:r w:rsidRPr="002B569F">
          <w:rPr>
            <w:rFonts w:cs="Times New Roman"/>
            <w:noProof/>
            <w:szCs w:val="24"/>
          </w:rPr>
          <w:t>32</w:t>
        </w:r>
      </w:ins>
      <w:ins w:id="9130" w:author="Steff Guzmán" w:date="2023-03-24T15:13:00Z">
        <w:r w:rsidRPr="002B569F">
          <w:rPr>
            <w:rFonts w:cs="Times New Roman"/>
            <w:szCs w:val="24"/>
          </w:rPr>
          <w:fldChar w:fldCharType="end"/>
        </w:r>
      </w:ins>
      <w:ins w:id="9131" w:author="JHONATAN MAURICIO VILLARREAL CORREDOR" w:date="2023-03-24T17:59:00Z">
        <w:r w:rsidR="00BA5E14" w:rsidRPr="002B569F">
          <w:rPr>
            <w:rFonts w:cs="Times New Roman"/>
            <w:szCs w:val="24"/>
          </w:rPr>
          <w:t xml:space="preserve"> </w:t>
        </w:r>
      </w:ins>
      <w:ins w:id="9132" w:author="JHONATAN MAURICIO VILLARREAL CORREDOR" w:date="2023-03-24T18:00:00Z">
        <w:r w:rsidR="00BA5E14" w:rsidRPr="002B569F">
          <w:rPr>
            <w:rFonts w:cs="Times New Roman"/>
            <w:b w:val="0"/>
            <w:bCs/>
            <w:i/>
            <w:iCs w:val="0"/>
            <w:szCs w:val="24"/>
            <w:rPrChange w:id="9133" w:author="Camilo Andrés Díaz Gómez" w:date="2023-03-28T17:42:00Z">
              <w:rPr>
                <w:rFonts w:cs="Times New Roman"/>
                <w:szCs w:val="24"/>
              </w:rPr>
            </w:rPrChange>
          </w:rPr>
          <w:t>División del conjunto de datos estandarizado</w:t>
        </w:r>
      </w:ins>
      <w:bookmarkEnd w:id="9127"/>
    </w:p>
    <w:p w14:paraId="4A48BEC8" w14:textId="77777777" w:rsidR="00717998" w:rsidRPr="002B569F" w:rsidRDefault="00717998" w:rsidP="002B569F">
      <w:pPr>
        <w:rPr>
          <w:ins w:id="9134" w:author="JUAN ESTEBAN CONTRERAS DIAZ" w:date="2023-03-24T12:11:00Z"/>
          <w:rFonts w:cs="Times New Roman"/>
        </w:rPr>
        <w:pPrChange w:id="9135" w:author="Camilo Andrés Díaz Gómez" w:date="2023-03-28T17:43:00Z">
          <w:pPr>
            <w:ind w:firstLine="708"/>
          </w:pPr>
        </w:pPrChange>
      </w:pPr>
    </w:p>
    <w:p w14:paraId="557A131F" w14:textId="7CAB0476" w:rsidR="00EC2EEF" w:rsidRPr="002B569F" w:rsidRDefault="00EC2EEF" w:rsidP="002B569F">
      <w:pPr>
        <w:ind w:firstLine="708"/>
        <w:rPr>
          <w:ins w:id="9136" w:author="Camilo Andrés Díaz Gómez" w:date="2023-03-17T00:09:00Z"/>
          <w:rFonts w:cs="Times New Roman"/>
          <w:szCs w:val="24"/>
        </w:rPr>
      </w:pPr>
      <w:moveToRangeStart w:id="9137" w:author="JUAN ESTEBAN CONTRERAS DIAZ" w:date="2023-03-24T12:11:00Z" w:name="move130552298"/>
      <w:moveTo w:id="9138"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9137"/>
    </w:p>
    <w:p w14:paraId="61ECB37C" w14:textId="77777777" w:rsidR="00C038A4" w:rsidRPr="002B569F" w:rsidRDefault="00C038A4" w:rsidP="002B569F">
      <w:pPr>
        <w:jc w:val="left"/>
        <w:rPr>
          <w:ins w:id="9139" w:author="Camilo Andrés Díaz Gómez" w:date="2023-03-28T15:21:00Z"/>
          <w:rFonts w:cs="Times New Roman"/>
          <w:i/>
          <w:iCs/>
          <w:szCs w:val="24"/>
        </w:rPr>
      </w:pPr>
    </w:p>
    <w:p w14:paraId="165B0628" w14:textId="725FD7F4" w:rsidR="00B1585C" w:rsidRPr="002B569F" w:rsidRDefault="00B1585C" w:rsidP="002B569F">
      <w:pPr>
        <w:jc w:val="left"/>
        <w:rPr>
          <w:ins w:id="9140" w:author="Steff Guzmán" w:date="2023-03-24T15:44:00Z"/>
          <w:rFonts w:cs="Times New Roman"/>
          <w:i/>
          <w:iCs/>
          <w:szCs w:val="24"/>
        </w:rPr>
      </w:pPr>
      <w:ins w:id="9141" w:author="Steff Guzmán" w:date="2023-03-24T15:44:00Z">
        <w:r w:rsidRPr="002B569F">
          <w:rPr>
            <w:rFonts w:cs="Times New Roman"/>
            <w:i/>
            <w:iCs/>
            <w:szCs w:val="24"/>
          </w:rPr>
          <w:t>Fuente: Elaboración propia.</w:t>
        </w:r>
      </w:ins>
    </w:p>
    <w:p w14:paraId="6851FC73" w14:textId="027E7FA4" w:rsidR="00567F5D" w:rsidRPr="002B569F" w:rsidDel="00EC2EEF" w:rsidRDefault="00567F5D" w:rsidP="002B569F">
      <w:pPr>
        <w:ind w:firstLine="708"/>
        <w:rPr>
          <w:ins w:id="9142" w:author="Camilo Andrés Díaz Gómez" w:date="2023-03-17T00:09:00Z"/>
          <w:del w:id="9143" w:author="JUAN ESTEBAN CONTRERAS DIAZ" w:date="2023-03-24T12:11:00Z"/>
          <w:rFonts w:cs="Times New Roman"/>
          <w:szCs w:val="24"/>
        </w:rPr>
        <w:pPrChange w:id="9144" w:author="Camilo Andrés Díaz Gómez" w:date="2023-03-28T17:43:00Z">
          <w:pPr>
            <w:ind w:firstLine="708"/>
          </w:pPr>
        </w:pPrChange>
      </w:pPr>
    </w:p>
    <w:p w14:paraId="3D681E54" w14:textId="49F35F0A" w:rsidR="00567F5D" w:rsidRPr="002B569F" w:rsidDel="00EC2EEF" w:rsidRDefault="00ED1460" w:rsidP="002B569F">
      <w:pPr>
        <w:ind w:firstLine="708"/>
        <w:jc w:val="center"/>
        <w:rPr>
          <w:ins w:id="9145" w:author="Camilo Andrés Díaz Gómez" w:date="2023-03-17T00:15:00Z"/>
          <w:del w:id="9146" w:author="JUAN ESTEBAN CONTRERAS DIAZ" w:date="2023-03-24T12:11:00Z"/>
          <w:rFonts w:cs="Times New Roman"/>
          <w:szCs w:val="24"/>
        </w:rPr>
        <w:pPrChange w:id="9147" w:author="Camilo Andrés Díaz Gómez" w:date="2023-03-28T17:43:00Z">
          <w:pPr>
            <w:ind w:firstLine="708"/>
          </w:pPr>
        </w:pPrChange>
      </w:pPr>
      <w:ins w:id="9148" w:author="Camilo Andrés Díaz Gómez" w:date="2023-03-17T00:17:00Z">
        <w:del w:id="9149"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9150" w:author="Camilo Andrés Díaz Gómez" w:date="2023-03-17T00:15:00Z"/>
          <w:rFonts w:cs="Times New Roman"/>
          <w:szCs w:val="24"/>
        </w:rPr>
      </w:pPr>
    </w:p>
    <w:p w14:paraId="3F0138AC" w14:textId="77777777" w:rsidR="00567F5D" w:rsidRPr="002B569F" w:rsidRDefault="00567F5D" w:rsidP="008F2E62">
      <w:pPr>
        <w:ind w:left="708" w:firstLine="708"/>
        <w:rPr>
          <w:ins w:id="9151" w:author="Camilo Andrés Díaz Gómez" w:date="2023-03-17T00:15:00Z"/>
          <w:rFonts w:cs="Times New Roman"/>
          <w:szCs w:val="24"/>
        </w:rPr>
        <w:pPrChange w:id="9152" w:author="Camilo Andrés Díaz Gómez" w:date="2023-03-28T18:13:00Z">
          <w:pPr>
            <w:ind w:firstLine="708"/>
          </w:pPr>
        </w:pPrChange>
      </w:pPr>
      <w:ins w:id="9153" w:author="Camilo Andrés Díaz Gómez" w:date="2023-03-17T00:15:00Z">
        <w:r w:rsidRPr="002B569F">
          <w:rPr>
            <w:rFonts w:cs="Times New Roman"/>
            <w:szCs w:val="24"/>
          </w:rPr>
          <w:t>Estas líneas de código están creando un modelo de regresión aleatoria (Random Forest Regressor) y entrenándolo utilizando el conjunto de datos de entrenamiento (X_train y Y_train).</w:t>
        </w:r>
      </w:ins>
    </w:p>
    <w:p w14:paraId="2CE7EAEA" w14:textId="77777777" w:rsidR="00567F5D" w:rsidRPr="002B569F" w:rsidRDefault="00567F5D" w:rsidP="002B569F">
      <w:pPr>
        <w:ind w:firstLine="708"/>
        <w:rPr>
          <w:ins w:id="9154" w:author="Camilo Andrés Díaz Gómez" w:date="2023-03-17T00:15:00Z"/>
          <w:rFonts w:cs="Times New Roman"/>
          <w:szCs w:val="24"/>
        </w:rPr>
      </w:pPr>
    </w:p>
    <w:p w14:paraId="582BD0F9" w14:textId="77777777" w:rsidR="00567F5D" w:rsidRPr="002B569F" w:rsidRDefault="00567F5D" w:rsidP="008F2E62">
      <w:pPr>
        <w:ind w:left="708" w:firstLine="708"/>
        <w:rPr>
          <w:ins w:id="9155" w:author="Camilo Andrés Díaz Gómez" w:date="2023-03-17T00:15:00Z"/>
          <w:rFonts w:cs="Times New Roman"/>
          <w:szCs w:val="24"/>
        </w:rPr>
        <w:pPrChange w:id="9156" w:author="Camilo Andrés Díaz Gómez" w:date="2023-03-28T18:13:00Z">
          <w:pPr>
            <w:ind w:firstLine="708"/>
          </w:pPr>
        </w:pPrChange>
      </w:pPr>
      <w:ins w:id="9157" w:author="Camilo Andrés Díaz Gómez" w:date="2023-03-17T00:15:00Z">
        <w:r w:rsidRPr="002B569F">
          <w:rPr>
            <w:rFonts w:cs="Times New Roman"/>
            <w:szCs w:val="24"/>
          </w:rPr>
          <w:t>En la primera línea, se crea un objeto de la clase RandomForestRegressor y se especifica el número de árboles de decisión que se utilizarán en el modelo (n_estimators=100).</w:t>
        </w:r>
      </w:ins>
    </w:p>
    <w:p w14:paraId="23FCC29D" w14:textId="77777777" w:rsidR="00567F5D" w:rsidRPr="002B569F" w:rsidRDefault="00567F5D" w:rsidP="002B569F">
      <w:pPr>
        <w:ind w:firstLine="708"/>
        <w:rPr>
          <w:ins w:id="9158" w:author="Camilo Andrés Díaz Gómez" w:date="2023-03-17T00:15:00Z"/>
          <w:rFonts w:cs="Times New Roman"/>
          <w:szCs w:val="24"/>
        </w:rPr>
      </w:pPr>
    </w:p>
    <w:p w14:paraId="55E9AE82" w14:textId="1B6DE3AE" w:rsidR="00567F5D" w:rsidRPr="002B569F" w:rsidRDefault="00567F5D" w:rsidP="008F2E62">
      <w:pPr>
        <w:ind w:left="708" w:firstLine="708"/>
        <w:rPr>
          <w:ins w:id="9159" w:author="Camilo Andrés Díaz Gómez" w:date="2023-03-17T00:15:00Z"/>
          <w:rFonts w:cs="Times New Roman"/>
          <w:szCs w:val="24"/>
        </w:rPr>
        <w:pPrChange w:id="9160" w:author="Camilo Andrés Díaz Gómez" w:date="2023-03-28T18:13:00Z">
          <w:pPr>
            <w:ind w:firstLine="708"/>
          </w:pPr>
        </w:pPrChange>
      </w:pPr>
      <w:ins w:id="9161" w:author="Camilo Andrés Díaz Gómez" w:date="2023-03-17T00:15:00Z">
        <w:r w:rsidRPr="002B569F">
          <w:rPr>
            <w:rFonts w:cs="Times New Roman"/>
            <w:szCs w:val="24"/>
          </w:rPr>
          <w:t>En la segunda línea, se entrena el modelo utilizando el método fit(), que ajusta el modelo a los datos de entrenamiento (X_train y Y_train). Durante el entrenamiento, el modelo ajusta los parámetros de cada árbol de decisión para minimizar el error en la predicción de la variable objetivo (Y_train) utilizando las características de entrada (X_train).</w:t>
        </w:r>
      </w:ins>
    </w:p>
    <w:p w14:paraId="61C45C41" w14:textId="2870E046" w:rsidR="00567F5D" w:rsidRPr="002B569F" w:rsidRDefault="00567F5D" w:rsidP="002B569F">
      <w:pPr>
        <w:ind w:firstLine="708"/>
        <w:rPr>
          <w:ins w:id="9162" w:author="Camilo Andrés Díaz Gómez" w:date="2023-03-17T00:15:00Z"/>
          <w:rFonts w:cs="Times New Roman"/>
          <w:szCs w:val="24"/>
        </w:rPr>
      </w:pPr>
    </w:p>
    <w:p w14:paraId="191ED83F" w14:textId="38077681" w:rsidR="00567F5D" w:rsidRPr="002B569F" w:rsidRDefault="00567F5D" w:rsidP="008F2E62">
      <w:pPr>
        <w:ind w:left="708" w:firstLine="708"/>
        <w:rPr>
          <w:ins w:id="9163" w:author="Steff Guzmán" w:date="2023-03-24T16:53:00Z"/>
          <w:rFonts w:cs="Times New Roman"/>
          <w:szCs w:val="24"/>
        </w:rPr>
        <w:pPrChange w:id="9164" w:author="Camilo Andrés Díaz Gómez" w:date="2023-03-28T18:13:00Z">
          <w:pPr>
            <w:ind w:firstLine="708"/>
          </w:pPr>
        </w:pPrChange>
      </w:pPr>
      <w:ins w:id="9165" w:author="Camilo Andrés Díaz Gómez" w:date="2023-03-17T00:16:00Z">
        <w:r w:rsidRPr="002B569F">
          <w:rPr>
            <w:rFonts w:cs="Times New Roman"/>
            <w:szCs w:val="24"/>
          </w:rPr>
          <w:t>Finalmente, se realiza una predicción en el conjunto de prueba X_test utilizando el método predict() del objeto modelo y se guarda el resultado en y_pred</w:t>
        </w:r>
      </w:ins>
      <w:ins w:id="9166" w:author="Steff Guzmán" w:date="2023-03-24T15:36:00Z">
        <w:r w:rsidR="00B1585C" w:rsidRPr="002B569F">
          <w:rPr>
            <w:rFonts w:cs="Times New Roman"/>
            <w:szCs w:val="24"/>
          </w:rPr>
          <w:t xml:space="preserve"> (ver Figura 33)</w:t>
        </w:r>
      </w:ins>
      <w:ins w:id="9167" w:author="Steff Guzmán" w:date="2023-03-24T16:53:00Z">
        <w:r w:rsidR="00717998" w:rsidRPr="002B569F">
          <w:rPr>
            <w:rFonts w:cs="Times New Roman"/>
            <w:szCs w:val="24"/>
          </w:rPr>
          <w:t>.</w:t>
        </w:r>
      </w:ins>
      <w:ins w:id="9168" w:author="Camilo Andrés Díaz Gómez" w:date="2023-03-17T00:16:00Z">
        <w:del w:id="9169" w:author="Steff Guzmán" w:date="2023-03-24T15:36:00Z">
          <w:r w:rsidRPr="002B569F" w:rsidDel="00B1585C">
            <w:rPr>
              <w:rFonts w:cs="Times New Roman"/>
              <w:szCs w:val="24"/>
            </w:rPr>
            <w:delText>.</w:delText>
          </w:r>
        </w:del>
      </w:ins>
      <w:bookmarkEnd w:id="7426"/>
    </w:p>
    <w:p w14:paraId="47F0AADE" w14:textId="77777777" w:rsidR="00717998" w:rsidRPr="002B569F" w:rsidRDefault="00717998" w:rsidP="002B569F">
      <w:pPr>
        <w:ind w:firstLine="708"/>
        <w:rPr>
          <w:ins w:id="9170" w:author="Steff Guzmán" w:date="2023-03-24T15:13:00Z"/>
          <w:rFonts w:cs="Times New Roman"/>
          <w:szCs w:val="24"/>
        </w:rPr>
      </w:pPr>
    </w:p>
    <w:p w14:paraId="50D9968D" w14:textId="5A346851" w:rsidR="00842F9D" w:rsidRPr="002B569F" w:rsidRDefault="00842F9D" w:rsidP="002B569F">
      <w:pPr>
        <w:pStyle w:val="Descripcin"/>
        <w:spacing w:line="360" w:lineRule="auto"/>
        <w:rPr>
          <w:ins w:id="9171" w:author="Steff Guzmán" w:date="2023-03-24T16:53:00Z"/>
          <w:rFonts w:cs="Times New Roman"/>
          <w:szCs w:val="24"/>
        </w:rPr>
        <w:pPrChange w:id="9172" w:author="Camilo Andrés Díaz Gómez" w:date="2023-03-28T17:43:00Z">
          <w:pPr>
            <w:pStyle w:val="Descripcin"/>
          </w:pPr>
        </w:pPrChange>
      </w:pPr>
      <w:bookmarkStart w:id="9173" w:name="_Toc130919868"/>
      <w:ins w:id="9174"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175" w:author="Steff Guzmán" w:date="2023-03-24T15:14:00Z">
        <w:r w:rsidRPr="002B569F">
          <w:rPr>
            <w:rFonts w:cs="Times New Roman"/>
            <w:noProof/>
            <w:szCs w:val="24"/>
          </w:rPr>
          <w:t>33</w:t>
        </w:r>
      </w:ins>
      <w:ins w:id="9176" w:author="Steff Guzmán" w:date="2023-03-24T15:13:00Z">
        <w:r w:rsidRPr="002B569F">
          <w:rPr>
            <w:rFonts w:cs="Times New Roman"/>
            <w:szCs w:val="24"/>
          </w:rPr>
          <w:fldChar w:fldCharType="end"/>
        </w:r>
      </w:ins>
      <w:ins w:id="9177"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9178" w:author="Camilo Andrés Díaz Gómez" w:date="2023-03-28T17:42:00Z">
              <w:rPr>
                <w:rFonts w:cs="Times New Roman"/>
                <w:szCs w:val="24"/>
              </w:rPr>
            </w:rPrChange>
          </w:rPr>
          <w:t>Predicción en el conjunto de prueba</w:t>
        </w:r>
      </w:ins>
      <w:bookmarkEnd w:id="9173"/>
    </w:p>
    <w:p w14:paraId="5648E4CE" w14:textId="77777777" w:rsidR="00717998" w:rsidRPr="002B569F" w:rsidRDefault="00717998" w:rsidP="002B569F">
      <w:pPr>
        <w:rPr>
          <w:ins w:id="9179" w:author="JUAN ESTEBAN CONTRERAS DIAZ" w:date="2023-03-24T12:11:00Z"/>
          <w:rFonts w:cs="Times New Roman"/>
        </w:rPr>
        <w:pPrChange w:id="9180" w:author="Camilo Andrés Díaz Gómez" w:date="2023-03-28T17:43:00Z">
          <w:pPr>
            <w:ind w:firstLine="708"/>
          </w:pPr>
        </w:pPrChange>
      </w:pPr>
    </w:p>
    <w:p w14:paraId="672CC06E" w14:textId="53E90A2D" w:rsidR="00EC2EEF" w:rsidRPr="002B569F" w:rsidRDefault="00EC2EEF" w:rsidP="002B569F">
      <w:pPr>
        <w:ind w:firstLine="708"/>
        <w:rPr>
          <w:ins w:id="9181" w:author="Camilo Andrés Díaz Gómez" w:date="2023-03-21T20:39:00Z"/>
          <w:rFonts w:cs="Times New Roman"/>
          <w:szCs w:val="24"/>
        </w:rPr>
      </w:pPr>
      <w:ins w:id="9182"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9183" w:author="Camilo Andrés Díaz Gómez" w:date="2023-03-28T15:21:00Z"/>
          <w:rFonts w:cs="Times New Roman"/>
          <w:i/>
          <w:iCs/>
          <w:szCs w:val="24"/>
        </w:rPr>
      </w:pPr>
    </w:p>
    <w:p w14:paraId="13FF0C40" w14:textId="4B8383C4" w:rsidR="00B1585C" w:rsidRPr="002B569F" w:rsidRDefault="00B1585C" w:rsidP="002B569F">
      <w:pPr>
        <w:jc w:val="left"/>
        <w:rPr>
          <w:ins w:id="9184" w:author="Steff Guzmán" w:date="2023-03-24T15:44:00Z"/>
          <w:rFonts w:cs="Times New Roman"/>
          <w:i/>
          <w:iCs/>
          <w:szCs w:val="24"/>
        </w:rPr>
      </w:pPr>
      <w:ins w:id="9185"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9186" w:author="Camilo Andrés Díaz Gómez" w:date="2023-03-17T00:16:00Z"/>
          <w:rFonts w:cs="Times New Roman"/>
          <w:szCs w:val="24"/>
        </w:rPr>
      </w:pPr>
    </w:p>
    <w:p w14:paraId="53278079" w14:textId="366AA2D0" w:rsidR="00ED1460" w:rsidRPr="002B569F" w:rsidRDefault="00ED1460" w:rsidP="002B569F">
      <w:pPr>
        <w:pStyle w:val="Ttulo5"/>
        <w:ind w:left="1416"/>
        <w:rPr>
          <w:ins w:id="9187" w:author="Camilo Andrés Díaz Gómez" w:date="2023-03-17T00:19:00Z"/>
          <w:rFonts w:ascii="Times New Roman" w:hAnsi="Times New Roman" w:cs="Times New Roman"/>
          <w:b/>
          <w:bCs/>
          <w:color w:val="auto"/>
          <w:szCs w:val="24"/>
          <w:rPrChange w:id="9188" w:author="Camilo Andrés Díaz Gómez" w:date="2023-03-28T17:42:00Z">
            <w:rPr>
              <w:ins w:id="9189" w:author="Camilo Andrés Díaz Gómez" w:date="2023-03-17T00:19:00Z"/>
            </w:rPr>
          </w:rPrChange>
        </w:rPr>
        <w:pPrChange w:id="9190" w:author="Camilo Andrés Díaz Gómez" w:date="2023-03-28T17:43:00Z">
          <w:pPr>
            <w:pStyle w:val="Ttulo4"/>
            <w:ind w:firstLine="708"/>
          </w:pPr>
        </w:pPrChange>
      </w:pPr>
      <w:ins w:id="9191" w:author="Camilo Andrés Díaz Gómez" w:date="2023-03-17T00:19:00Z">
        <w:r w:rsidRPr="002B569F">
          <w:rPr>
            <w:rFonts w:ascii="Times New Roman" w:hAnsi="Times New Roman" w:cs="Times New Roman"/>
            <w:b/>
            <w:bCs/>
            <w:color w:val="auto"/>
            <w:szCs w:val="24"/>
            <w:rPrChange w:id="9192" w:author="Camilo Andrés Díaz Gómez" w:date="2023-03-28T17:42:00Z">
              <w:rPr>
                <w:i w:val="0"/>
                <w:iCs w:val="0"/>
              </w:rPr>
            </w:rPrChange>
          </w:rPr>
          <w:t>Red Neuronal</w:t>
        </w:r>
      </w:ins>
    </w:p>
    <w:p w14:paraId="01382010" w14:textId="251E2CB6" w:rsidR="00A251FC" w:rsidRPr="002B569F" w:rsidDel="00EC2EEF" w:rsidRDefault="00A251FC" w:rsidP="002B569F">
      <w:pPr>
        <w:rPr>
          <w:ins w:id="9193" w:author="Camilo Andrés Díaz Gómez" w:date="2023-03-17T21:19:00Z"/>
          <w:del w:id="9194" w:author="JUAN ESTEBAN CONTRERAS DIAZ" w:date="2023-03-24T12:11:00Z"/>
          <w:rFonts w:cs="Times New Roman"/>
          <w:szCs w:val="24"/>
        </w:rPr>
        <w:pPrChange w:id="9195" w:author="Camilo Andrés Díaz Gómez" w:date="2023-03-28T17:43:00Z">
          <w:pPr/>
        </w:pPrChange>
      </w:pPr>
    </w:p>
    <w:p w14:paraId="6C751871" w14:textId="36E6E2D2" w:rsidR="00ED1460" w:rsidRPr="002B569F" w:rsidDel="00EC2EEF" w:rsidRDefault="00A251FC" w:rsidP="002B569F">
      <w:pPr>
        <w:jc w:val="center"/>
        <w:rPr>
          <w:ins w:id="9196" w:author="Camilo Andrés Díaz Gómez" w:date="2023-03-17T21:19:00Z"/>
          <w:del w:id="9197" w:author="JUAN ESTEBAN CONTRERAS DIAZ" w:date="2023-03-24T12:11:00Z"/>
          <w:rFonts w:cs="Times New Roman"/>
          <w:szCs w:val="24"/>
        </w:rPr>
        <w:pPrChange w:id="9198" w:author="Camilo Andrés Díaz Gómez" w:date="2023-03-28T17:43:00Z">
          <w:pPr/>
        </w:pPrChange>
      </w:pPr>
      <w:ins w:id="9199" w:author="Camilo Andrés Díaz Gómez" w:date="2023-03-17T21:18:00Z">
        <w:del w:id="9200"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9201" w:author="Camilo Andrés Díaz Gómez" w:date="2023-03-17T21:22:00Z"/>
          <w:rFonts w:cs="Times New Roman"/>
          <w:szCs w:val="24"/>
        </w:rPr>
      </w:pPr>
    </w:p>
    <w:p w14:paraId="41F68D10" w14:textId="484886D9" w:rsidR="00A251FC" w:rsidRPr="002B569F" w:rsidRDefault="00A251FC" w:rsidP="008F2E62">
      <w:pPr>
        <w:ind w:left="708" w:firstLine="708"/>
        <w:rPr>
          <w:ins w:id="9202" w:author="Camilo Andrés Díaz Gómez" w:date="2023-03-17T21:22:00Z"/>
          <w:rFonts w:cs="Times New Roman"/>
          <w:szCs w:val="24"/>
        </w:rPr>
        <w:pPrChange w:id="9203" w:author="Camilo Andrés Díaz Gómez" w:date="2023-03-28T18:13:00Z">
          <w:pPr/>
        </w:pPrChange>
      </w:pPr>
      <w:ins w:id="9204" w:author="Camilo Andrés Díaz Gómez" w:date="2023-03-17T21:22:00Z">
        <w:r w:rsidRPr="002B569F">
          <w:rPr>
            <w:rFonts w:cs="Times New Roman"/>
            <w:szCs w:val="24"/>
          </w:rPr>
          <w:t xml:space="preserve">Estas líneas de código tienen como objetivo entrenar y evaluar un modelo de red neuronal para predecir la temperatura en función de la hora del día y la humedad. A </w:t>
        </w:r>
      </w:ins>
      <w:ins w:id="9205" w:author="Camilo Andrés Díaz Gómez" w:date="2023-03-17T21:23:00Z">
        <w:r w:rsidRPr="002B569F">
          <w:rPr>
            <w:rFonts w:cs="Times New Roman"/>
            <w:szCs w:val="24"/>
          </w:rPr>
          <w:t>continuación,</w:t>
        </w:r>
      </w:ins>
      <w:ins w:id="9206"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9207" w:author="Camilo Andrés Díaz Gómez" w:date="2023-03-17T21:22:00Z"/>
          <w:rFonts w:cs="Times New Roman"/>
          <w:szCs w:val="24"/>
        </w:rPr>
      </w:pPr>
    </w:p>
    <w:p w14:paraId="34504C04" w14:textId="77777777" w:rsidR="00A251FC" w:rsidRPr="002B569F" w:rsidRDefault="00A251FC" w:rsidP="008F2E62">
      <w:pPr>
        <w:ind w:left="708" w:firstLine="708"/>
        <w:rPr>
          <w:ins w:id="9208" w:author="Camilo Andrés Díaz Gómez" w:date="2023-03-17T21:22:00Z"/>
          <w:rFonts w:cs="Times New Roman"/>
          <w:szCs w:val="24"/>
        </w:rPr>
        <w:pPrChange w:id="9209" w:author="Camilo Andrés Díaz Gómez" w:date="2023-03-28T18:13:00Z">
          <w:pPr/>
        </w:pPrChange>
      </w:pPr>
      <w:ins w:id="9210" w:author="Camilo Andrés Díaz Gómez" w:date="2023-03-17T21:22:00Z">
        <w:r w:rsidRPr="002B569F">
          <w:rPr>
            <w:rFonts w:cs="Times New Roman"/>
            <w:szCs w:val="24"/>
          </w:rPr>
          <w:t>X = dfAAnalisar[['Hora', 'Humedad']] y y = dfAAnalisar['Temperatura']: Se separan los datos de entrada (X) y la salida (y) del conjunto de datos dfAAnalisar, donde X contiene las columnas "Hora" y "Humedad" y y contiene la columna "Temperatura".</w:t>
        </w:r>
      </w:ins>
    </w:p>
    <w:p w14:paraId="07810E66" w14:textId="77777777" w:rsidR="00A251FC" w:rsidRPr="002B569F" w:rsidRDefault="00A251FC" w:rsidP="002B569F">
      <w:pPr>
        <w:rPr>
          <w:ins w:id="9211" w:author="Camilo Andrés Díaz Gómez" w:date="2023-03-17T21:22:00Z"/>
          <w:rFonts w:cs="Times New Roman"/>
          <w:szCs w:val="24"/>
        </w:rPr>
      </w:pPr>
    </w:p>
    <w:p w14:paraId="7D120377" w14:textId="77777777" w:rsidR="00A251FC" w:rsidRPr="002B569F" w:rsidRDefault="00A251FC" w:rsidP="008F2E62">
      <w:pPr>
        <w:ind w:left="708" w:firstLine="708"/>
        <w:rPr>
          <w:ins w:id="9212" w:author="Camilo Andrés Díaz Gómez" w:date="2023-03-17T21:22:00Z"/>
          <w:rFonts w:cs="Times New Roman"/>
          <w:szCs w:val="24"/>
        </w:rPr>
        <w:pPrChange w:id="9213" w:author="Camilo Andrés Díaz Gómez" w:date="2023-03-28T18:14:00Z">
          <w:pPr/>
        </w:pPrChange>
      </w:pPr>
      <w:ins w:id="9214" w:author="Camilo Andrés Díaz Gómez" w:date="2023-03-17T21:22:00Z">
        <w:r w:rsidRPr="002B569F">
          <w:rPr>
            <w:rFonts w:cs="Times New Roman"/>
            <w:szCs w:val="24"/>
          </w:rPr>
          <w:t>X_train, X_test, y_train, y_test = train_test_split(X, y, test_size=0.3, random_state=42): Se divide el conjunto de datos en conjuntos de entrenamiento (X_train y y_train) y de prueba (X_test y y_test) utilizando la función train_test_split de scikit-learn. La variable test_size indica que el 30% de los datos se utilizarán para la prueba y random_state se utiliza para obtener los mismos resultados en cada ejecución del script.</w:t>
        </w:r>
      </w:ins>
    </w:p>
    <w:p w14:paraId="371BF713" w14:textId="77777777" w:rsidR="00A251FC" w:rsidRPr="002B569F" w:rsidRDefault="00A251FC" w:rsidP="002B569F">
      <w:pPr>
        <w:rPr>
          <w:ins w:id="9215" w:author="Camilo Andrés Díaz Gómez" w:date="2023-03-17T21:22:00Z"/>
          <w:rFonts w:cs="Times New Roman"/>
          <w:szCs w:val="24"/>
        </w:rPr>
      </w:pPr>
    </w:p>
    <w:p w14:paraId="46E25DB5" w14:textId="016877F5" w:rsidR="00A251FC" w:rsidRPr="002B569F" w:rsidRDefault="00A251FC" w:rsidP="008F2E62">
      <w:pPr>
        <w:ind w:left="708" w:firstLine="708"/>
        <w:rPr>
          <w:ins w:id="9216" w:author="Camilo Andrés Díaz Gómez" w:date="2023-03-17T21:22:00Z"/>
          <w:rFonts w:cs="Times New Roman"/>
          <w:szCs w:val="24"/>
        </w:rPr>
        <w:pPrChange w:id="9217" w:author="Camilo Andrés Díaz Gómez" w:date="2023-03-28T18:14:00Z">
          <w:pPr/>
        </w:pPrChange>
      </w:pPr>
      <w:ins w:id="9218" w:author="Camilo Andrés Díaz Gómez" w:date="2023-03-17T21:23:00Z">
        <w:r w:rsidRPr="002B569F">
          <w:rPr>
            <w:rFonts w:cs="Times New Roman"/>
            <w:szCs w:val="24"/>
          </w:rPr>
          <w:t>S</w:t>
        </w:r>
      </w:ins>
      <w:ins w:id="9219" w:author="Camilo Andrés Díaz Gómez" w:date="2023-03-17T21:22:00Z">
        <w:r w:rsidRPr="002B569F">
          <w:rPr>
            <w:rFonts w:cs="Times New Roman"/>
            <w:szCs w:val="24"/>
          </w:rPr>
          <w:t>caler = StandardScaler(): Se crea un objeto de tipo StandardScaler, que se utilizará para escalar los datos de entrada.</w:t>
        </w:r>
      </w:ins>
    </w:p>
    <w:p w14:paraId="7531BF5E" w14:textId="77777777" w:rsidR="00A251FC" w:rsidRPr="002B569F" w:rsidRDefault="00A251FC" w:rsidP="002B569F">
      <w:pPr>
        <w:rPr>
          <w:ins w:id="9220" w:author="Camilo Andrés Díaz Gómez" w:date="2023-03-17T21:22:00Z"/>
          <w:rFonts w:cs="Times New Roman"/>
          <w:szCs w:val="24"/>
        </w:rPr>
      </w:pPr>
    </w:p>
    <w:p w14:paraId="10877874" w14:textId="77777777" w:rsidR="00A251FC" w:rsidRPr="002B569F" w:rsidRDefault="00A251FC" w:rsidP="008F2E62">
      <w:pPr>
        <w:ind w:left="708" w:firstLine="708"/>
        <w:rPr>
          <w:ins w:id="9221" w:author="Camilo Andrés Díaz Gómez" w:date="2023-03-17T21:22:00Z"/>
          <w:rFonts w:cs="Times New Roman"/>
          <w:szCs w:val="24"/>
        </w:rPr>
        <w:pPrChange w:id="9222" w:author="Camilo Andrés Díaz Gómez" w:date="2023-03-28T18:14:00Z">
          <w:pPr/>
        </w:pPrChange>
      </w:pPr>
      <w:ins w:id="9223" w:author="Camilo Andrés Díaz Gómez" w:date="2023-03-17T21:22:00Z">
        <w:r w:rsidRPr="002B569F">
          <w:rPr>
            <w:rFonts w:cs="Times New Roman"/>
            <w:szCs w:val="24"/>
          </w:rPr>
          <w:t>X_train = scaler.fit_transform(X_train) y X_test = scaler.transform(X_test): Los datos de entrada se escalan utilizando el objeto scaler creado anteriormente.</w:t>
        </w:r>
      </w:ins>
    </w:p>
    <w:p w14:paraId="3824C4FF" w14:textId="77777777" w:rsidR="00A251FC" w:rsidRPr="002B569F" w:rsidRDefault="00A251FC" w:rsidP="002B569F">
      <w:pPr>
        <w:rPr>
          <w:ins w:id="9224" w:author="Camilo Andrés Díaz Gómez" w:date="2023-03-17T21:22:00Z"/>
          <w:rFonts w:cs="Times New Roman"/>
          <w:szCs w:val="24"/>
        </w:rPr>
      </w:pPr>
    </w:p>
    <w:p w14:paraId="75A62FB8" w14:textId="24ECF795" w:rsidR="00A251FC" w:rsidRPr="002B569F" w:rsidRDefault="00A251FC" w:rsidP="008F2E62">
      <w:pPr>
        <w:ind w:left="708" w:firstLine="708"/>
        <w:rPr>
          <w:ins w:id="9225" w:author="Camilo Andrés Díaz Gómez" w:date="2023-03-17T21:22:00Z"/>
          <w:rFonts w:cs="Times New Roman"/>
          <w:szCs w:val="24"/>
        </w:rPr>
        <w:pPrChange w:id="9226" w:author="Camilo Andrés Díaz Gómez" w:date="2023-03-28T18:14:00Z">
          <w:pPr/>
        </w:pPrChange>
      </w:pPr>
      <w:ins w:id="9227" w:author="Camilo Andrés Díaz Gómez" w:date="2023-03-17T21:23:00Z">
        <w:r w:rsidRPr="002B569F">
          <w:rPr>
            <w:rFonts w:cs="Times New Roman"/>
            <w:szCs w:val="24"/>
          </w:rPr>
          <w:t>B</w:t>
        </w:r>
      </w:ins>
      <w:ins w:id="9228"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9229" w:author="Camilo Andrés Díaz Gómez" w:date="2023-03-17T21:22:00Z"/>
          <w:rFonts w:cs="Times New Roman"/>
          <w:szCs w:val="24"/>
        </w:rPr>
      </w:pPr>
    </w:p>
    <w:p w14:paraId="1CC3CF07" w14:textId="2C60E64E" w:rsidR="00A251FC" w:rsidRPr="002B569F" w:rsidRDefault="00A251FC" w:rsidP="008F2E62">
      <w:pPr>
        <w:ind w:left="708" w:firstLine="708"/>
        <w:rPr>
          <w:ins w:id="9230" w:author="Camilo Andrés Díaz Gómez" w:date="2023-03-17T21:22:00Z"/>
          <w:rFonts w:cs="Times New Roman"/>
          <w:szCs w:val="24"/>
        </w:rPr>
        <w:pPrChange w:id="9231" w:author="Camilo Andrés Díaz Gómez" w:date="2023-03-28T18:14:00Z">
          <w:pPr/>
        </w:pPrChange>
      </w:pPr>
      <w:ins w:id="9232" w:author="Camilo Andrés Díaz Gómez" w:date="2023-03-17T21:23:00Z">
        <w:r w:rsidRPr="002B569F">
          <w:rPr>
            <w:rFonts w:cs="Times New Roman"/>
            <w:szCs w:val="24"/>
          </w:rPr>
          <w:t>Fo</w:t>
        </w:r>
      </w:ins>
      <w:ins w:id="9233" w:author="Camilo Andrés Díaz Gómez" w:date="2023-03-17T21:22:00Z">
        <w:r w:rsidRPr="002B569F">
          <w:rPr>
            <w:rFonts w:cs="Times New Roman"/>
            <w:szCs w:val="24"/>
          </w:rPr>
          <w:t>r hidden_layer_sizes in [(100,), (50, 50), (25, 25, 25)]:: Se inicia un bucle for que recorre diferentes configuraciones de capas ocultas en la red neuronal. En este caso se prueban 3 configuraciones diferentes, cada una con una cantidad diferente de capas ocultas.</w:t>
        </w:r>
      </w:ins>
    </w:p>
    <w:p w14:paraId="1EE9F9B1" w14:textId="77777777" w:rsidR="00A251FC" w:rsidRPr="002B569F" w:rsidRDefault="00A251FC" w:rsidP="002B569F">
      <w:pPr>
        <w:rPr>
          <w:ins w:id="9234" w:author="Camilo Andrés Díaz Gómez" w:date="2023-03-17T21:22:00Z"/>
          <w:rFonts w:cs="Times New Roman"/>
          <w:szCs w:val="24"/>
        </w:rPr>
      </w:pPr>
    </w:p>
    <w:p w14:paraId="111CACFB" w14:textId="3DA86850" w:rsidR="00A251FC" w:rsidRPr="002B569F" w:rsidRDefault="00A251FC" w:rsidP="008F2E62">
      <w:pPr>
        <w:ind w:left="708" w:firstLine="708"/>
        <w:rPr>
          <w:ins w:id="9235" w:author="Camilo Andrés Díaz Gómez" w:date="2023-03-17T21:22:00Z"/>
          <w:rFonts w:cs="Times New Roman"/>
          <w:szCs w:val="24"/>
        </w:rPr>
        <w:pPrChange w:id="9236" w:author="Camilo Andrés Díaz Gómez" w:date="2023-03-28T18:14:00Z">
          <w:pPr/>
        </w:pPrChange>
      </w:pPr>
      <w:ins w:id="9237" w:author="Camilo Andrés Díaz Gómez" w:date="2023-03-17T21:23:00Z">
        <w:r w:rsidRPr="002B569F">
          <w:rPr>
            <w:rFonts w:cs="Times New Roman"/>
            <w:szCs w:val="24"/>
          </w:rPr>
          <w:t>F</w:t>
        </w:r>
      </w:ins>
      <w:ins w:id="9238" w:author="Camilo Andrés Díaz Gómez" w:date="2023-03-17T21:22:00Z">
        <w:r w:rsidRPr="002B569F">
          <w:rPr>
            <w:rFonts w:cs="Times New Roman"/>
            <w:szCs w:val="24"/>
          </w:rPr>
          <w:t>or alpha in [0.001, 0.01, 0.1]:: Se inicia otro bucle for que recorre diferentes valores de alpha, que se utiliza como un parámetro de regularización para evitar el sobreajuste del modelo.</w:t>
        </w:r>
      </w:ins>
    </w:p>
    <w:p w14:paraId="1424DD12" w14:textId="77777777" w:rsidR="00A251FC" w:rsidRPr="002B569F" w:rsidRDefault="00A251FC" w:rsidP="002B569F">
      <w:pPr>
        <w:rPr>
          <w:ins w:id="9239" w:author="Camilo Andrés Díaz Gómez" w:date="2023-03-17T21:22:00Z"/>
          <w:rFonts w:cs="Times New Roman"/>
          <w:szCs w:val="24"/>
        </w:rPr>
      </w:pPr>
    </w:p>
    <w:p w14:paraId="6541C4BE" w14:textId="287FDB02" w:rsidR="00A251FC" w:rsidRPr="002B569F" w:rsidRDefault="00A251FC" w:rsidP="008F2E62">
      <w:pPr>
        <w:ind w:left="708" w:firstLine="708"/>
        <w:rPr>
          <w:ins w:id="9240" w:author="Camilo Andrés Díaz Gómez" w:date="2023-03-17T21:22:00Z"/>
          <w:rFonts w:cs="Times New Roman"/>
          <w:szCs w:val="24"/>
        </w:rPr>
        <w:pPrChange w:id="9241" w:author="Camilo Andrés Díaz Gómez" w:date="2023-03-28T18:14:00Z">
          <w:pPr/>
        </w:pPrChange>
      </w:pPr>
      <w:ins w:id="9242" w:author="Camilo Andrés Díaz Gómez" w:date="2023-03-17T21:23:00Z">
        <w:r w:rsidRPr="002B569F">
          <w:rPr>
            <w:rFonts w:cs="Times New Roman"/>
            <w:szCs w:val="24"/>
          </w:rPr>
          <w:t>F</w:t>
        </w:r>
      </w:ins>
      <w:ins w:id="9243" w:author="Camilo Andrés Díaz Gómez" w:date="2023-03-17T21:22:00Z">
        <w:r w:rsidRPr="002B569F">
          <w:rPr>
            <w:rFonts w:cs="Times New Roman"/>
            <w:szCs w:val="24"/>
          </w:rPr>
          <w:t>or learning_rate_init in [0.001, 0.01, 0.1]:: Se inicia otro bucle for que recorre diferentes valores de learning_rate_init, que se utiliza para ajustar la tasa de aprendizaje de la red neuronal.</w:t>
        </w:r>
      </w:ins>
    </w:p>
    <w:p w14:paraId="2725989F" w14:textId="77777777" w:rsidR="00A251FC" w:rsidRPr="002B569F" w:rsidRDefault="00A251FC" w:rsidP="002B569F">
      <w:pPr>
        <w:rPr>
          <w:ins w:id="9244" w:author="Camilo Andrés Díaz Gómez" w:date="2023-03-17T21:22:00Z"/>
          <w:rFonts w:cs="Times New Roman"/>
          <w:szCs w:val="24"/>
        </w:rPr>
      </w:pPr>
    </w:p>
    <w:p w14:paraId="685CDF4E" w14:textId="5742288B" w:rsidR="00A251FC" w:rsidRPr="002B569F" w:rsidRDefault="00A251FC" w:rsidP="008F2E62">
      <w:pPr>
        <w:ind w:left="708" w:firstLine="708"/>
        <w:rPr>
          <w:ins w:id="9245" w:author="Camilo Andrés Díaz Gómez" w:date="2023-03-17T21:22:00Z"/>
          <w:rFonts w:cs="Times New Roman"/>
          <w:szCs w:val="24"/>
        </w:rPr>
        <w:pPrChange w:id="9246" w:author="Camilo Andrés Díaz Gómez" w:date="2023-03-28T18:14:00Z">
          <w:pPr/>
        </w:pPrChange>
      </w:pPr>
      <w:ins w:id="9247" w:author="Camilo Andrés Díaz Gómez" w:date="2023-03-17T21:23:00Z">
        <w:r w:rsidRPr="002B569F">
          <w:rPr>
            <w:rFonts w:cs="Times New Roman"/>
            <w:szCs w:val="24"/>
          </w:rPr>
          <w:t>M</w:t>
        </w:r>
      </w:ins>
      <w:ins w:id="9248" w:author="Camilo Andrés Díaz Gómez" w:date="2023-03-17T21:22:00Z">
        <w:r w:rsidRPr="002B569F">
          <w:rPr>
            <w:rFonts w:cs="Times New Roman"/>
            <w:szCs w:val="24"/>
          </w:rPr>
          <w:t>odel = MLPRegressor(hidden_layer_sizes=hidden_layer_sizes, alpha=alpha, learning_rate_init=learning_rate_init, random_state=42): Se crea un objeto de tipo MLPRegressor (regresor de red neuronal multicapa) con los parámetros especificados en los bucles anteriores.</w:t>
        </w:r>
      </w:ins>
    </w:p>
    <w:p w14:paraId="4DEFA17B" w14:textId="77777777" w:rsidR="00A251FC" w:rsidRPr="002B569F" w:rsidRDefault="00A251FC" w:rsidP="002B569F">
      <w:pPr>
        <w:rPr>
          <w:ins w:id="9249" w:author="Camilo Andrés Díaz Gómez" w:date="2023-03-17T21:22:00Z"/>
          <w:rFonts w:cs="Times New Roman"/>
          <w:szCs w:val="24"/>
        </w:rPr>
      </w:pPr>
    </w:p>
    <w:p w14:paraId="7D12C5F8" w14:textId="3496B42E" w:rsidR="00A251FC" w:rsidRPr="002B569F" w:rsidRDefault="00A251FC" w:rsidP="008F2E62">
      <w:pPr>
        <w:ind w:left="708" w:firstLine="708"/>
        <w:rPr>
          <w:ins w:id="9250" w:author="Camilo Andrés Díaz Gómez" w:date="2023-03-17T21:22:00Z"/>
          <w:rFonts w:cs="Times New Roman"/>
          <w:szCs w:val="24"/>
        </w:rPr>
        <w:pPrChange w:id="9251" w:author="Camilo Andrés Díaz Gómez" w:date="2023-03-28T18:14:00Z">
          <w:pPr/>
        </w:pPrChange>
      </w:pPr>
      <w:ins w:id="9252" w:author="Camilo Andrés Díaz Gómez" w:date="2023-03-17T21:23:00Z">
        <w:r w:rsidRPr="002B569F">
          <w:rPr>
            <w:rFonts w:cs="Times New Roman"/>
            <w:szCs w:val="24"/>
          </w:rPr>
          <w:t>M</w:t>
        </w:r>
      </w:ins>
      <w:ins w:id="9253" w:author="Camilo Andrés Díaz Gómez" w:date="2023-03-17T21:22:00Z">
        <w:r w:rsidRPr="002B569F">
          <w:rPr>
            <w:rFonts w:cs="Times New Roman"/>
            <w:szCs w:val="24"/>
          </w:rPr>
          <w:t>odel.fit(X_train, y_train): Se entrena el modelo utilizando los datos de entrenamiento.</w:t>
        </w:r>
      </w:ins>
    </w:p>
    <w:p w14:paraId="5441B693" w14:textId="77777777" w:rsidR="00A251FC" w:rsidRPr="002B569F" w:rsidRDefault="00A251FC" w:rsidP="002B569F">
      <w:pPr>
        <w:rPr>
          <w:ins w:id="9254" w:author="Camilo Andrés Díaz Gómez" w:date="2023-03-17T21:22:00Z"/>
          <w:rFonts w:cs="Times New Roman"/>
          <w:szCs w:val="24"/>
        </w:rPr>
      </w:pPr>
    </w:p>
    <w:p w14:paraId="4A61B38D" w14:textId="13E126B2" w:rsidR="00352D18" w:rsidRPr="002B569F" w:rsidRDefault="00A251FC" w:rsidP="008F2E62">
      <w:pPr>
        <w:ind w:left="708" w:firstLine="708"/>
        <w:rPr>
          <w:ins w:id="9255" w:author="JUAN ESTEBAN CONTRERAS DIAZ" w:date="2023-03-24T12:11:00Z"/>
          <w:rFonts w:cs="Times New Roman"/>
          <w:szCs w:val="24"/>
        </w:rPr>
        <w:pPrChange w:id="9256" w:author="Camilo Andrés Díaz Gómez" w:date="2023-03-28T18:14:00Z">
          <w:pPr>
            <w:ind w:firstLine="708"/>
          </w:pPr>
        </w:pPrChange>
      </w:pPr>
      <w:ins w:id="9257" w:author="Camilo Andrés Díaz Gómez" w:date="2023-03-17T21:23:00Z">
        <w:r w:rsidRPr="002B569F">
          <w:rPr>
            <w:rFonts w:cs="Times New Roman"/>
            <w:szCs w:val="24"/>
          </w:rPr>
          <w:lastRenderedPageBreak/>
          <w:t>Y</w:t>
        </w:r>
      </w:ins>
      <w:ins w:id="9258" w:author="Camilo Andrés Díaz Gómez" w:date="2023-03-17T21:22:00Z">
        <w:r w:rsidRPr="002B569F">
          <w:rPr>
            <w:rFonts w:cs="Times New Roman"/>
            <w:szCs w:val="24"/>
          </w:rPr>
          <w:t>_pred = model.predict(X_test) y r2 = r2_score(y_test, y_pred): Se utilizan los datos de prueba para evaluar el modelo y se calcula el valor de R cuadrado (r2) para medir su desempeño</w:t>
        </w:r>
      </w:ins>
      <w:ins w:id="9259" w:author="Steff Guzmán" w:date="2023-03-24T15:37:00Z">
        <w:r w:rsidR="00B1585C" w:rsidRPr="002B569F">
          <w:rPr>
            <w:rFonts w:cs="Times New Roman"/>
            <w:szCs w:val="24"/>
          </w:rPr>
          <w:t xml:space="preserve"> (ver Figura 34)</w:t>
        </w:r>
      </w:ins>
      <w:ins w:id="9260" w:author="Camilo Andrés Díaz Gómez" w:date="2023-03-17T21:22:00Z">
        <w:del w:id="9261" w:author="Steff Guzmán" w:date="2023-03-24T15:37:00Z">
          <w:r w:rsidRPr="002B569F" w:rsidDel="00B1585C">
            <w:rPr>
              <w:rFonts w:cs="Times New Roman"/>
              <w:szCs w:val="24"/>
            </w:rPr>
            <w:delText>.</w:delText>
          </w:r>
        </w:del>
      </w:ins>
    </w:p>
    <w:p w14:paraId="7F70AD63" w14:textId="77777777" w:rsidR="00717998" w:rsidRPr="002B569F" w:rsidRDefault="00717998" w:rsidP="002B569F">
      <w:pPr>
        <w:pStyle w:val="Descripcin"/>
        <w:spacing w:line="360" w:lineRule="auto"/>
        <w:rPr>
          <w:ins w:id="9262" w:author="Steff Guzmán" w:date="2023-03-24T16:53:00Z"/>
          <w:rFonts w:cs="Times New Roman"/>
          <w:szCs w:val="24"/>
        </w:rPr>
        <w:pPrChange w:id="9263" w:author="Camilo Andrés Díaz Gómez" w:date="2023-03-28T17:43:00Z">
          <w:pPr>
            <w:pStyle w:val="Descripcin"/>
          </w:pPr>
        </w:pPrChange>
      </w:pPr>
    </w:p>
    <w:p w14:paraId="2707BA4D" w14:textId="401C24F0" w:rsidR="00842F9D" w:rsidRPr="002B569F" w:rsidRDefault="00842F9D" w:rsidP="002B569F">
      <w:pPr>
        <w:pStyle w:val="Descripcin"/>
        <w:spacing w:line="360" w:lineRule="auto"/>
        <w:rPr>
          <w:ins w:id="9264" w:author="Steff Guzmán" w:date="2023-03-24T16:53:00Z"/>
          <w:rFonts w:cs="Times New Roman"/>
          <w:szCs w:val="24"/>
        </w:rPr>
        <w:pPrChange w:id="9265" w:author="Camilo Andrés Díaz Gómez" w:date="2023-03-28T17:43:00Z">
          <w:pPr>
            <w:pStyle w:val="Descripcin"/>
          </w:pPr>
        </w:pPrChange>
      </w:pPr>
      <w:bookmarkStart w:id="9266" w:name="_Toc130919869"/>
      <w:ins w:id="926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268" w:author="Steff Guzmán" w:date="2023-03-24T15:14:00Z">
        <w:r w:rsidRPr="002B569F">
          <w:rPr>
            <w:rFonts w:cs="Times New Roman"/>
            <w:noProof/>
            <w:szCs w:val="24"/>
          </w:rPr>
          <w:t>34</w:t>
        </w:r>
      </w:ins>
      <w:ins w:id="9269" w:author="Steff Guzmán" w:date="2023-03-24T15:13:00Z">
        <w:r w:rsidRPr="002B569F">
          <w:rPr>
            <w:rFonts w:cs="Times New Roman"/>
            <w:szCs w:val="24"/>
          </w:rPr>
          <w:fldChar w:fldCharType="end"/>
        </w:r>
      </w:ins>
      <w:ins w:id="9270"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9271" w:author="Camilo Andrés Díaz Gómez" w:date="2023-03-28T17:42:00Z">
              <w:rPr>
                <w:rFonts w:cs="Times New Roman"/>
                <w:szCs w:val="24"/>
              </w:rPr>
            </w:rPrChange>
          </w:rPr>
          <w:t>Modelo de machine learning red neuronal</w:t>
        </w:r>
      </w:ins>
      <w:bookmarkEnd w:id="9266"/>
    </w:p>
    <w:p w14:paraId="68F0D172" w14:textId="77777777" w:rsidR="00717998" w:rsidRPr="002B569F" w:rsidRDefault="00717998" w:rsidP="002B569F">
      <w:pPr>
        <w:rPr>
          <w:ins w:id="9272" w:author="Steff Guzmán" w:date="2023-03-24T15:13:00Z"/>
          <w:rFonts w:cs="Times New Roman"/>
          <w:rPrChange w:id="9273" w:author="Camilo Andrés Díaz Gómez" w:date="2023-03-28T17:42:00Z">
            <w:rPr>
              <w:ins w:id="9274" w:author="Steff Guzmán" w:date="2023-03-24T15:13:00Z"/>
              <w:rFonts w:cs="Times New Roman"/>
              <w:noProof/>
              <w:szCs w:val="24"/>
            </w:rPr>
          </w:rPrChange>
        </w:rPr>
        <w:pPrChange w:id="9275" w:author="Camilo Andrés Díaz Gómez" w:date="2023-03-28T17:43:00Z">
          <w:pPr>
            <w:ind w:firstLine="708"/>
          </w:pPr>
        </w:pPrChange>
      </w:pPr>
    </w:p>
    <w:p w14:paraId="56F42020" w14:textId="6D354138" w:rsidR="00EC2EEF" w:rsidRPr="002B569F" w:rsidRDefault="00EC2EEF" w:rsidP="002B569F">
      <w:pPr>
        <w:ind w:firstLine="708"/>
        <w:rPr>
          <w:ins w:id="9276" w:author="Camilo Andrés Díaz Gómez" w:date="2023-03-21T20:40:00Z"/>
          <w:rFonts w:cs="Times New Roman"/>
          <w:szCs w:val="24"/>
        </w:rPr>
      </w:pPr>
      <w:ins w:id="9277"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9278" w:author="Camilo Andrés Díaz Gómez" w:date="2023-03-28T15:22:00Z"/>
          <w:rFonts w:cs="Times New Roman"/>
          <w:i/>
          <w:iCs/>
          <w:szCs w:val="24"/>
        </w:rPr>
      </w:pPr>
    </w:p>
    <w:p w14:paraId="3162E14D" w14:textId="558329C5" w:rsidR="00B1585C" w:rsidRPr="002B569F" w:rsidRDefault="00B1585C" w:rsidP="002B569F">
      <w:pPr>
        <w:jc w:val="left"/>
        <w:rPr>
          <w:ins w:id="9279" w:author="Steff Guzmán" w:date="2023-03-24T15:45:00Z"/>
          <w:rFonts w:cs="Times New Roman"/>
          <w:i/>
          <w:iCs/>
          <w:szCs w:val="24"/>
        </w:rPr>
      </w:pPr>
      <w:ins w:id="9280" w:author="Steff Guzmán" w:date="2023-03-24T15:45:00Z">
        <w:r w:rsidRPr="002B569F">
          <w:rPr>
            <w:rFonts w:cs="Times New Roman"/>
            <w:i/>
            <w:iCs/>
            <w:szCs w:val="24"/>
          </w:rPr>
          <w:t>Fuente: Elaboración propia.</w:t>
        </w:r>
      </w:ins>
    </w:p>
    <w:p w14:paraId="37D10608" w14:textId="05384CCD" w:rsidR="00352D18" w:rsidRPr="002B569F" w:rsidDel="00C038A4" w:rsidRDefault="00352D18" w:rsidP="002B569F">
      <w:pPr>
        <w:ind w:firstLine="708"/>
        <w:rPr>
          <w:ins w:id="9281" w:author="Steff Guzmán" w:date="2023-03-24T16:53:00Z"/>
          <w:del w:id="9282" w:author="Camilo Andrés Díaz Gómez" w:date="2023-03-28T15:22:00Z"/>
          <w:rFonts w:cs="Times New Roman"/>
          <w:szCs w:val="24"/>
        </w:rPr>
        <w:pPrChange w:id="9283" w:author="Camilo Andrés Díaz Gómez" w:date="2023-03-28T17:43:00Z">
          <w:pPr>
            <w:ind w:firstLine="708"/>
          </w:pPr>
        </w:pPrChange>
      </w:pPr>
    </w:p>
    <w:p w14:paraId="7874275E" w14:textId="5BE7168F" w:rsidR="00717998" w:rsidRPr="002B569F" w:rsidDel="00C038A4" w:rsidRDefault="00717998" w:rsidP="002B569F">
      <w:pPr>
        <w:ind w:firstLine="708"/>
        <w:rPr>
          <w:ins w:id="9284" w:author="Steff Guzmán" w:date="2023-03-24T16:53:00Z"/>
          <w:del w:id="9285" w:author="Camilo Andrés Díaz Gómez" w:date="2023-03-28T15:22:00Z"/>
          <w:rFonts w:cs="Times New Roman"/>
          <w:szCs w:val="24"/>
        </w:rPr>
        <w:pPrChange w:id="9286" w:author="Camilo Andrés Díaz Gómez" w:date="2023-03-28T17:43:00Z">
          <w:pPr>
            <w:ind w:firstLine="708"/>
          </w:pPr>
        </w:pPrChange>
      </w:pPr>
    </w:p>
    <w:p w14:paraId="5F1B9882" w14:textId="77777777" w:rsidR="00717998" w:rsidRPr="002B569F" w:rsidRDefault="00717998" w:rsidP="002B569F">
      <w:pPr>
        <w:ind w:firstLine="708"/>
        <w:rPr>
          <w:ins w:id="9287" w:author="Camilo Andrés Díaz Gómez" w:date="2023-03-21T20:40:00Z"/>
          <w:rFonts w:cs="Times New Roman"/>
          <w:rPrChange w:id="9288" w:author="Camilo Andrés Díaz Gómez" w:date="2023-03-28T17:42:00Z">
            <w:rPr>
              <w:ins w:id="9289" w:author="Camilo Andrés Díaz Gómez" w:date="2023-03-21T20:40:00Z"/>
              <w:rFonts w:ascii="Times New Roman" w:hAnsi="Times New Roman" w:cs="Times New Roman"/>
              <w:b/>
              <w:bCs/>
              <w:color w:val="auto"/>
            </w:rPr>
          </w:rPrChange>
        </w:rPr>
        <w:pPrChange w:id="9290" w:author="Camilo Andrés Díaz Gómez" w:date="2023-03-28T17:43:00Z">
          <w:pPr>
            <w:pStyle w:val="Ttulo3"/>
          </w:pPr>
        </w:pPrChange>
      </w:pPr>
    </w:p>
    <w:p w14:paraId="5598CF61" w14:textId="7C2C4BB7" w:rsidR="00247E6E" w:rsidRPr="002B569F" w:rsidRDefault="00247E6E" w:rsidP="002B569F">
      <w:pPr>
        <w:pStyle w:val="Ttulo4"/>
        <w:ind w:left="708"/>
        <w:rPr>
          <w:ins w:id="9291" w:author="Camilo Andrés Díaz Gómez" w:date="2023-03-17T23:55:00Z"/>
          <w:rFonts w:ascii="Times New Roman" w:hAnsi="Times New Roman" w:cs="Times New Roman"/>
          <w:b/>
          <w:bCs/>
          <w:color w:val="auto"/>
          <w:rPrChange w:id="9292" w:author="Camilo Andrés Díaz Gómez" w:date="2023-03-28T17:42:00Z">
            <w:rPr>
              <w:ins w:id="9293" w:author="Camilo Andrés Díaz Gómez" w:date="2023-03-17T23:55:00Z"/>
            </w:rPr>
          </w:rPrChange>
        </w:rPr>
        <w:pPrChange w:id="9294" w:author="Camilo Andrés Díaz Gómez" w:date="2023-03-28T17:43:00Z">
          <w:pPr>
            <w:pStyle w:val="Ttulo3"/>
          </w:pPr>
        </w:pPrChange>
      </w:pPr>
      <w:ins w:id="9295" w:author="Camilo Andrés Díaz Gómez" w:date="2023-03-17T23:55:00Z">
        <w:r w:rsidRPr="002B569F">
          <w:rPr>
            <w:rFonts w:ascii="Times New Roman" w:hAnsi="Times New Roman" w:cs="Times New Roman"/>
            <w:b/>
            <w:bCs/>
            <w:color w:val="auto"/>
            <w:szCs w:val="24"/>
            <w:rPrChange w:id="9296" w:author="Camilo Andrés Díaz Gómez" w:date="2023-03-28T17:42:00Z">
              <w:rPr>
                <w:i/>
                <w:iCs/>
              </w:rPr>
            </w:rPrChange>
          </w:rPr>
          <w:t>Pruebas</w:t>
        </w:r>
      </w:ins>
    </w:p>
    <w:p w14:paraId="1C773CFA" w14:textId="628CEC35" w:rsidR="00247E6E" w:rsidRPr="002B569F" w:rsidDel="00EC2EEF" w:rsidRDefault="00247E6E" w:rsidP="002B569F">
      <w:pPr>
        <w:rPr>
          <w:ins w:id="9297" w:author="Camilo Andrés Díaz Gómez" w:date="2023-03-17T21:22:00Z"/>
          <w:del w:id="9298" w:author="JUAN ESTEBAN CONTRERAS DIAZ" w:date="2023-03-24T12:11:00Z"/>
          <w:rFonts w:cs="Times New Roman"/>
          <w:szCs w:val="24"/>
        </w:rPr>
        <w:pPrChange w:id="9299" w:author="Camilo Andrés Díaz Gómez" w:date="2023-03-28T17:43:00Z">
          <w:pPr/>
        </w:pPrChange>
      </w:pPr>
    </w:p>
    <w:p w14:paraId="4F5AAFB1" w14:textId="60041BD0" w:rsidR="00567F5D" w:rsidRPr="002B569F" w:rsidDel="00EC2EEF" w:rsidRDefault="000F282E" w:rsidP="002B569F">
      <w:pPr>
        <w:ind w:firstLine="708"/>
        <w:jc w:val="center"/>
        <w:rPr>
          <w:ins w:id="9300" w:author="Camilo Andrés Díaz Gómez" w:date="2023-03-17T21:36:00Z"/>
          <w:del w:id="9301" w:author="JUAN ESTEBAN CONTRERAS DIAZ" w:date="2023-03-24T12:11:00Z"/>
          <w:rFonts w:cs="Times New Roman"/>
          <w:szCs w:val="24"/>
        </w:rPr>
        <w:pPrChange w:id="9302" w:author="Camilo Andrés Díaz Gómez" w:date="2023-03-28T17:43:00Z">
          <w:pPr>
            <w:ind w:firstLine="708"/>
          </w:pPr>
        </w:pPrChange>
      </w:pPr>
      <w:ins w:id="9303" w:author="Camilo Andrés Díaz Gómez" w:date="2023-03-17T21:36:00Z">
        <w:del w:id="9304"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9305" w:author="Camilo Andrés Díaz Gómez" w:date="2023-03-17T21:36:00Z"/>
          <w:rFonts w:cs="Times New Roman"/>
          <w:szCs w:val="24"/>
        </w:rPr>
      </w:pPr>
    </w:p>
    <w:p w14:paraId="36C0FC68" w14:textId="1389158A" w:rsidR="000F282E" w:rsidRPr="002B569F" w:rsidRDefault="000F282E" w:rsidP="002B569F">
      <w:pPr>
        <w:ind w:firstLine="708"/>
        <w:rPr>
          <w:ins w:id="9306" w:author="Camilo Andrés Díaz Gómez" w:date="2023-03-17T21:37:00Z"/>
          <w:rFonts w:cs="Times New Roman"/>
          <w:szCs w:val="24"/>
        </w:rPr>
      </w:pPr>
      <w:ins w:id="9307" w:author="Camilo Andrés Díaz Gómez" w:date="2023-03-17T21:37:00Z">
        <w:r w:rsidRPr="002B569F">
          <w:rPr>
            <w:rFonts w:cs="Times New Roman"/>
            <w:szCs w:val="24"/>
          </w:rPr>
          <w:lastRenderedPageBreak/>
          <w:t xml:space="preserve">Estas líneas de código tienen como objetivo analizar el desempeño de </w:t>
        </w:r>
      </w:ins>
      <w:ins w:id="9308" w:author="Camilo Andrés Díaz Gómez" w:date="2023-03-22T11:24:00Z">
        <w:r w:rsidR="007F28DA" w:rsidRPr="002B569F">
          <w:rPr>
            <w:rFonts w:cs="Times New Roman"/>
            <w:szCs w:val="24"/>
          </w:rPr>
          <w:t xml:space="preserve">los </w:t>
        </w:r>
      </w:ins>
      <w:ins w:id="9309" w:author="Camilo Andrés Díaz Gómez" w:date="2023-03-17T21:37:00Z">
        <w:r w:rsidRPr="002B569F">
          <w:rPr>
            <w:rFonts w:cs="Times New Roman"/>
            <w:szCs w:val="24"/>
          </w:rPr>
          <w:t>diferentes modelos de Machine Learning para obtener la temperatura, comparando sus resultados con los datos de prueba.</w:t>
        </w:r>
      </w:ins>
    </w:p>
    <w:p w14:paraId="249FEBAA" w14:textId="77777777" w:rsidR="000F282E" w:rsidRPr="002B569F" w:rsidRDefault="000F282E" w:rsidP="002B569F">
      <w:pPr>
        <w:ind w:firstLine="708"/>
        <w:rPr>
          <w:ins w:id="9310" w:author="Camilo Andrés Díaz Gómez" w:date="2023-03-17T21:37:00Z"/>
          <w:rFonts w:cs="Times New Roman"/>
          <w:szCs w:val="24"/>
        </w:rPr>
      </w:pPr>
    </w:p>
    <w:p w14:paraId="26208FFB" w14:textId="77777777" w:rsidR="000F282E" w:rsidRPr="002B569F" w:rsidRDefault="000F282E" w:rsidP="002B569F">
      <w:pPr>
        <w:ind w:firstLine="708"/>
        <w:rPr>
          <w:ins w:id="9311" w:author="Camilo Andrés Díaz Gómez" w:date="2023-03-17T21:37:00Z"/>
          <w:rFonts w:cs="Times New Roman"/>
          <w:szCs w:val="24"/>
        </w:rPr>
      </w:pPr>
      <w:ins w:id="9312" w:author="Camilo Andrés Díaz Gómez" w:date="2023-03-17T21:37:00Z">
        <w:r w:rsidRPr="002B569F">
          <w:rPr>
            <w:rFonts w:cs="Times New Roman"/>
            <w:szCs w:val="24"/>
          </w:rPr>
          <w:t>La primera línea convierte la columna "Fecha" de la variable dfFinalPruebas en formato datetime. Luego, se ordena el dataframe por fecha y hora.</w:t>
        </w:r>
      </w:ins>
    </w:p>
    <w:p w14:paraId="4A406501" w14:textId="77777777" w:rsidR="000F282E" w:rsidRPr="002B569F" w:rsidRDefault="000F282E" w:rsidP="002B569F">
      <w:pPr>
        <w:ind w:firstLine="708"/>
        <w:rPr>
          <w:ins w:id="9313" w:author="Camilo Andrés Díaz Gómez" w:date="2023-03-17T21:37:00Z"/>
          <w:rFonts w:cs="Times New Roman"/>
          <w:szCs w:val="24"/>
        </w:rPr>
      </w:pPr>
    </w:p>
    <w:p w14:paraId="236FA285" w14:textId="77777777" w:rsidR="000F282E" w:rsidRPr="002B569F" w:rsidRDefault="000F282E" w:rsidP="002B569F">
      <w:pPr>
        <w:ind w:firstLine="708"/>
        <w:rPr>
          <w:ins w:id="9314" w:author="Camilo Andrés Díaz Gómez" w:date="2023-03-17T21:37:00Z"/>
          <w:rFonts w:cs="Times New Roman"/>
          <w:szCs w:val="24"/>
        </w:rPr>
      </w:pPr>
      <w:ins w:id="9315" w:author="Camilo Andrés Díaz Gómez" w:date="2023-03-17T21:37:00Z">
        <w:r w:rsidRPr="002B569F">
          <w:rPr>
            <w:rFonts w:cs="Times New Roman"/>
            <w:szCs w:val="24"/>
          </w:rPr>
          <w:t>A continuación, se crean varias columnas nuevas en el dataframe dfFinalPruebas que representan las diferencias entre las temperaturas simuladas por cada modelo de machine learning y las temperaturas de prueba.</w:t>
        </w:r>
      </w:ins>
    </w:p>
    <w:p w14:paraId="0CBA82EA" w14:textId="77777777" w:rsidR="000F282E" w:rsidRPr="002B569F" w:rsidRDefault="000F282E" w:rsidP="002B569F">
      <w:pPr>
        <w:ind w:firstLine="708"/>
        <w:rPr>
          <w:ins w:id="9316" w:author="Camilo Andrés Díaz Gómez" w:date="2023-03-17T21:37:00Z"/>
          <w:rFonts w:cs="Times New Roman"/>
          <w:szCs w:val="24"/>
        </w:rPr>
      </w:pPr>
    </w:p>
    <w:p w14:paraId="0A70490E" w14:textId="5C370835" w:rsidR="000F282E" w:rsidRPr="002B569F" w:rsidRDefault="000F282E" w:rsidP="002B569F">
      <w:pPr>
        <w:ind w:firstLine="708"/>
        <w:rPr>
          <w:ins w:id="9317" w:author="Steff Guzmán" w:date="2023-03-24T16:33:00Z"/>
          <w:rFonts w:cs="Times New Roman"/>
          <w:szCs w:val="24"/>
        </w:rPr>
      </w:pPr>
      <w:ins w:id="9318"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9319" w:author="Steff Guzmán" w:date="2023-03-24T15:37:00Z">
        <w:r w:rsidR="00B1585C" w:rsidRPr="002B569F">
          <w:rPr>
            <w:rFonts w:cs="Times New Roman"/>
            <w:szCs w:val="24"/>
          </w:rPr>
          <w:t xml:space="preserve"> (ver Figura 35)</w:t>
        </w:r>
      </w:ins>
      <w:ins w:id="9320" w:author="Camilo Andrés Díaz Gómez" w:date="2023-03-17T21:37:00Z">
        <w:del w:id="9321"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9322" w:author="Steff Guzmán" w:date="2023-03-24T15:13:00Z"/>
          <w:rFonts w:cs="Times New Roman"/>
          <w:szCs w:val="24"/>
        </w:rPr>
      </w:pPr>
    </w:p>
    <w:p w14:paraId="12A029C3" w14:textId="291B5F3E" w:rsidR="00842F9D" w:rsidRPr="002B569F" w:rsidRDefault="00842F9D" w:rsidP="002B569F">
      <w:pPr>
        <w:pStyle w:val="Descripcin"/>
        <w:spacing w:line="360" w:lineRule="auto"/>
        <w:rPr>
          <w:ins w:id="9323" w:author="Steff Guzmán" w:date="2023-03-24T16:33:00Z"/>
          <w:rFonts w:cs="Times New Roman"/>
          <w:szCs w:val="24"/>
        </w:rPr>
        <w:pPrChange w:id="9324" w:author="Camilo Andrés Díaz Gómez" w:date="2023-03-28T17:43:00Z">
          <w:pPr>
            <w:pStyle w:val="Descripcin"/>
          </w:pPr>
        </w:pPrChange>
      </w:pPr>
      <w:bookmarkStart w:id="9325" w:name="_Toc130919870"/>
      <w:ins w:id="9326"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327" w:author="Steff Guzmán" w:date="2023-03-24T15:14:00Z">
        <w:r w:rsidRPr="002B569F">
          <w:rPr>
            <w:rFonts w:cs="Times New Roman"/>
            <w:noProof/>
            <w:szCs w:val="24"/>
          </w:rPr>
          <w:t>35</w:t>
        </w:r>
      </w:ins>
      <w:ins w:id="9328" w:author="Steff Guzmán" w:date="2023-03-24T15:13:00Z">
        <w:r w:rsidRPr="002B569F">
          <w:rPr>
            <w:rFonts w:cs="Times New Roman"/>
            <w:szCs w:val="24"/>
          </w:rPr>
          <w:fldChar w:fldCharType="end"/>
        </w:r>
      </w:ins>
      <w:ins w:id="9329"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9330" w:author="Camilo Andrés Díaz Gómez" w:date="2023-03-28T17:42:00Z">
              <w:rPr>
                <w:rFonts w:cs="Times New Roman"/>
                <w:szCs w:val="24"/>
              </w:rPr>
            </w:rPrChange>
          </w:rPr>
          <w:t>alculo el promedio de las diferencias para cada modelo</w:t>
        </w:r>
      </w:ins>
      <w:bookmarkEnd w:id="9325"/>
    </w:p>
    <w:p w14:paraId="2470EF0F" w14:textId="77777777" w:rsidR="00FA2335" w:rsidRPr="002B569F" w:rsidRDefault="00FA2335" w:rsidP="002B569F">
      <w:pPr>
        <w:rPr>
          <w:ins w:id="9331" w:author="JUAN ESTEBAN CONTRERAS DIAZ" w:date="2023-03-24T12:11:00Z"/>
          <w:rFonts w:cs="Times New Roman"/>
        </w:rPr>
        <w:pPrChange w:id="9332" w:author="Camilo Andrés Díaz Gómez" w:date="2023-03-28T17:43:00Z">
          <w:pPr>
            <w:ind w:firstLine="708"/>
          </w:pPr>
        </w:pPrChange>
      </w:pPr>
    </w:p>
    <w:p w14:paraId="3E6EAF15" w14:textId="3AE47916" w:rsidR="00EC2EEF" w:rsidRPr="002B569F" w:rsidRDefault="00EC2EEF" w:rsidP="002B569F">
      <w:pPr>
        <w:ind w:firstLine="708"/>
        <w:rPr>
          <w:ins w:id="9333" w:author="Camilo Andrés Díaz Gómez" w:date="2023-03-17T21:23:00Z"/>
          <w:rFonts w:cs="Times New Roman"/>
          <w:szCs w:val="24"/>
        </w:rPr>
      </w:pPr>
      <w:ins w:id="9334"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9335" w:author="Camilo Andrés Díaz Gómez" w:date="2023-03-28T15:22:00Z"/>
          <w:rFonts w:cs="Times New Roman"/>
          <w:i/>
          <w:iCs/>
          <w:szCs w:val="24"/>
        </w:rPr>
      </w:pPr>
    </w:p>
    <w:p w14:paraId="3066B27D" w14:textId="63CAC201" w:rsidR="00B1585C" w:rsidRPr="002B569F" w:rsidRDefault="00B1585C" w:rsidP="002B569F">
      <w:pPr>
        <w:jc w:val="left"/>
        <w:rPr>
          <w:ins w:id="9336" w:author="Steff Guzmán" w:date="2023-03-24T15:45:00Z"/>
          <w:rFonts w:cs="Times New Roman"/>
          <w:i/>
          <w:iCs/>
          <w:szCs w:val="24"/>
        </w:rPr>
      </w:pPr>
      <w:ins w:id="9337" w:author="Steff Guzmán" w:date="2023-03-24T15:45:00Z">
        <w:r w:rsidRPr="002B569F">
          <w:rPr>
            <w:rFonts w:cs="Times New Roman"/>
            <w:i/>
            <w:iCs/>
            <w:szCs w:val="24"/>
          </w:rPr>
          <w:t>Fuente: Elaboración propia.</w:t>
        </w:r>
      </w:ins>
    </w:p>
    <w:p w14:paraId="0EC5018A" w14:textId="73C0928B" w:rsidR="00A251FC" w:rsidRPr="002B569F" w:rsidDel="00EC2EEF" w:rsidRDefault="00A251FC" w:rsidP="002B569F">
      <w:pPr>
        <w:ind w:firstLine="708"/>
        <w:rPr>
          <w:ins w:id="9338" w:author="Camilo Andrés Díaz Gómez" w:date="2023-03-17T21:23:00Z"/>
          <w:del w:id="9339" w:author="JUAN ESTEBAN CONTRERAS DIAZ" w:date="2023-03-24T12:12:00Z"/>
          <w:rFonts w:cs="Times New Roman"/>
          <w:szCs w:val="24"/>
        </w:rPr>
        <w:pPrChange w:id="9340" w:author="Camilo Andrés Díaz Gómez" w:date="2023-03-28T17:43:00Z">
          <w:pPr>
            <w:ind w:firstLine="708"/>
          </w:pPr>
        </w:pPrChange>
      </w:pPr>
    </w:p>
    <w:p w14:paraId="592901B0" w14:textId="67CC8129" w:rsidR="00A251FC" w:rsidRPr="002B569F" w:rsidDel="00EC2EEF" w:rsidRDefault="000F282E" w:rsidP="002B569F">
      <w:pPr>
        <w:ind w:firstLine="708"/>
        <w:jc w:val="center"/>
        <w:rPr>
          <w:ins w:id="9341" w:author="Camilo Andrés Díaz Gómez" w:date="2023-03-17T21:23:00Z"/>
          <w:del w:id="9342" w:author="JUAN ESTEBAN CONTRERAS DIAZ" w:date="2023-03-24T12:12:00Z"/>
          <w:rFonts w:cs="Times New Roman"/>
          <w:szCs w:val="24"/>
        </w:rPr>
        <w:pPrChange w:id="9343" w:author="Camilo Andrés Díaz Gómez" w:date="2023-03-28T17:43:00Z">
          <w:pPr>
            <w:ind w:firstLine="708"/>
          </w:pPr>
        </w:pPrChange>
      </w:pPr>
      <w:ins w:id="9344" w:author="Camilo Andrés Díaz Gómez" w:date="2023-03-17T21:38:00Z">
        <w:del w:id="9345"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9346" w:author="Camilo Andrés Díaz Gómez" w:date="2023-03-17T00:16:00Z"/>
          <w:rFonts w:cs="Times New Roman"/>
          <w:szCs w:val="24"/>
        </w:rPr>
      </w:pPr>
    </w:p>
    <w:p w14:paraId="43F839F0" w14:textId="77777777" w:rsidR="000F282E" w:rsidRPr="002B569F" w:rsidRDefault="000F282E" w:rsidP="002B569F">
      <w:pPr>
        <w:ind w:firstLine="708"/>
        <w:rPr>
          <w:ins w:id="9347" w:author="Camilo Andrés Díaz Gómez" w:date="2023-03-17T21:38:00Z"/>
          <w:rFonts w:cs="Times New Roman"/>
          <w:szCs w:val="24"/>
        </w:rPr>
      </w:pPr>
      <w:ins w:id="9348" w:author="Camilo Andrés Díaz Gómez" w:date="2023-03-17T21:38:00Z">
        <w:r w:rsidRPr="002B569F">
          <w:rPr>
            <w:rFonts w:cs="Times New Roman"/>
            <w:szCs w:val="24"/>
          </w:rPr>
          <w:t xml:space="preserve">Estas líneas de código tienen como objetivo exportar el dataframe dfFinalPruebas a un archivo CSV en la ubicación especificada por la variable path_almacenar.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9349" w:author="Camilo Andrés Díaz Gómez" w:date="2023-03-17T21:38:00Z"/>
          <w:rFonts w:cs="Times New Roman"/>
          <w:szCs w:val="24"/>
        </w:rPr>
      </w:pPr>
    </w:p>
    <w:p w14:paraId="7CC057D8" w14:textId="50A7A1B3" w:rsidR="00567F5D" w:rsidRPr="002B569F" w:rsidRDefault="000F282E" w:rsidP="002B569F">
      <w:pPr>
        <w:ind w:firstLine="708"/>
        <w:rPr>
          <w:ins w:id="9350" w:author="Steff Guzmán" w:date="2023-03-24T16:33:00Z"/>
          <w:rFonts w:cs="Times New Roman"/>
          <w:szCs w:val="24"/>
        </w:rPr>
      </w:pPr>
      <w:ins w:id="9351" w:author="Camilo Andrés Díaz Gómez" w:date="2023-03-17T21:38:00Z">
        <w:r w:rsidRPr="002B569F">
          <w:rPr>
            <w:rFonts w:cs="Times New Roman"/>
            <w:szCs w:val="24"/>
          </w:rPr>
          <w:t>La función to_csv() de Pandas convierte el dataframe en un archivo CSV y lo almacena en la ubicación especificada por path_almacenar</w:t>
        </w:r>
      </w:ins>
      <w:ins w:id="9352" w:author="Steff Guzmán" w:date="2023-03-24T15:37:00Z">
        <w:r w:rsidR="00B1585C" w:rsidRPr="002B569F">
          <w:rPr>
            <w:rFonts w:cs="Times New Roman"/>
            <w:szCs w:val="24"/>
          </w:rPr>
          <w:t xml:space="preserve"> (ver </w:t>
        </w:r>
      </w:ins>
      <w:ins w:id="9353" w:author="Steff Guzmán" w:date="2023-03-24T15:38:00Z">
        <w:r w:rsidR="00B1585C" w:rsidRPr="002B569F">
          <w:rPr>
            <w:rFonts w:cs="Times New Roman"/>
            <w:szCs w:val="24"/>
          </w:rPr>
          <w:t>Figura 36)</w:t>
        </w:r>
      </w:ins>
      <w:ins w:id="9354" w:author="Camilo Andrés Díaz Gómez" w:date="2023-03-17T21:38:00Z">
        <w:del w:id="9355"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9356" w:author="Steff Guzmán" w:date="2023-03-24T16:33:00Z"/>
          <w:rFonts w:cs="Times New Roman"/>
          <w:szCs w:val="24"/>
        </w:rPr>
      </w:pPr>
    </w:p>
    <w:p w14:paraId="2C1F3A03" w14:textId="7B37DE72" w:rsidR="00842F9D" w:rsidRPr="002B569F" w:rsidRDefault="00842F9D" w:rsidP="002B569F">
      <w:pPr>
        <w:pStyle w:val="Descripcin"/>
        <w:spacing w:line="360" w:lineRule="auto"/>
        <w:rPr>
          <w:ins w:id="9357" w:author="Steff Guzmán" w:date="2023-03-24T16:33:00Z"/>
          <w:rFonts w:cs="Times New Roman"/>
          <w:szCs w:val="24"/>
        </w:rPr>
        <w:pPrChange w:id="9358" w:author="Camilo Andrés Díaz Gómez" w:date="2023-03-28T17:43:00Z">
          <w:pPr>
            <w:pStyle w:val="Descripcin"/>
          </w:pPr>
        </w:pPrChange>
      </w:pPr>
      <w:bookmarkStart w:id="9359" w:name="_Toc130919871"/>
      <w:ins w:id="9360"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9361" w:author="Steff Guzmán" w:date="2023-03-24T15:14:00Z">
        <w:r w:rsidRPr="002B569F">
          <w:rPr>
            <w:rFonts w:cs="Times New Roman"/>
            <w:noProof/>
            <w:szCs w:val="24"/>
          </w:rPr>
          <w:t>36</w:t>
        </w:r>
        <w:r w:rsidRPr="002B569F">
          <w:rPr>
            <w:rFonts w:cs="Times New Roman"/>
            <w:szCs w:val="24"/>
          </w:rPr>
          <w:fldChar w:fldCharType="end"/>
        </w:r>
      </w:ins>
      <w:ins w:id="9362"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9363"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9364"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9365" w:author="Camilo Andrés Díaz Gómez" w:date="2023-03-28T17:42:00Z">
              <w:rPr>
                <w:rFonts w:cs="Times New Roman"/>
                <w:szCs w:val="24"/>
              </w:rPr>
            </w:rPrChange>
          </w:rPr>
          <w:t>final</w:t>
        </w:r>
      </w:ins>
      <w:bookmarkEnd w:id="9359"/>
    </w:p>
    <w:p w14:paraId="782F9D89" w14:textId="77777777" w:rsidR="00FA2335" w:rsidRPr="002B569F" w:rsidRDefault="00FA2335" w:rsidP="002B569F">
      <w:pPr>
        <w:rPr>
          <w:ins w:id="9366" w:author="JUAN ESTEBAN CONTRERAS DIAZ" w:date="2023-03-24T12:12:00Z"/>
          <w:rFonts w:cs="Times New Roman"/>
        </w:rPr>
        <w:pPrChange w:id="9367" w:author="Camilo Andrés Díaz Gómez" w:date="2023-03-28T17:43:00Z">
          <w:pPr>
            <w:ind w:firstLine="708"/>
          </w:pPr>
        </w:pPrChange>
      </w:pPr>
    </w:p>
    <w:p w14:paraId="16B82742" w14:textId="77777777" w:rsidR="00405EF3" w:rsidRPr="002B569F" w:rsidRDefault="00405EF3" w:rsidP="002B569F">
      <w:pPr>
        <w:ind w:firstLine="708"/>
        <w:rPr>
          <w:ins w:id="9368" w:author="Camilo Andrés Díaz Gómez" w:date="2023-03-28T15:22:00Z"/>
          <w:rFonts w:cs="Times New Roman"/>
          <w:szCs w:val="24"/>
        </w:rPr>
      </w:pPr>
    </w:p>
    <w:p w14:paraId="51DE281F" w14:textId="48F0CE95" w:rsidR="00EC2EEF" w:rsidRPr="002B569F" w:rsidRDefault="00EC2EEF" w:rsidP="002B569F">
      <w:pPr>
        <w:ind w:firstLine="708"/>
        <w:rPr>
          <w:ins w:id="9369" w:author="Camilo Andrés Díaz Gómez" w:date="2023-03-21T20:52:00Z"/>
          <w:rFonts w:cs="Times New Roman"/>
          <w:szCs w:val="24"/>
        </w:rPr>
      </w:pPr>
      <w:ins w:id="9370"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9371" w:author="Camilo Andrés Díaz Gómez" w:date="2023-03-28T15:22:00Z"/>
          <w:rFonts w:cs="Times New Roman"/>
          <w:i/>
          <w:iCs/>
          <w:szCs w:val="24"/>
        </w:rPr>
      </w:pPr>
    </w:p>
    <w:p w14:paraId="61B28A01" w14:textId="6885E964" w:rsidR="00B1585C" w:rsidRPr="002B569F" w:rsidRDefault="00B1585C" w:rsidP="002B569F">
      <w:pPr>
        <w:jc w:val="left"/>
        <w:rPr>
          <w:ins w:id="9372" w:author="Steff Guzmán" w:date="2023-03-24T15:45:00Z"/>
          <w:rFonts w:cs="Times New Roman"/>
          <w:i/>
          <w:iCs/>
          <w:szCs w:val="24"/>
        </w:rPr>
      </w:pPr>
      <w:ins w:id="9373" w:author="Steff Guzmán" w:date="2023-03-24T15:45:00Z">
        <w:r w:rsidRPr="002B569F">
          <w:rPr>
            <w:rFonts w:cs="Times New Roman"/>
            <w:i/>
            <w:iCs/>
            <w:szCs w:val="24"/>
          </w:rPr>
          <w:t>Fuente: Elaboración propia.</w:t>
        </w:r>
      </w:ins>
    </w:p>
    <w:p w14:paraId="2A6D479D" w14:textId="77777777" w:rsidR="00E4143F" w:rsidRPr="002B569F" w:rsidRDefault="00E4143F" w:rsidP="002B569F">
      <w:pPr>
        <w:rPr>
          <w:ins w:id="9374" w:author="Camilo Andrés Díaz Gómez" w:date="2023-03-21T20:52:00Z"/>
          <w:rFonts w:cs="Times New Roman"/>
        </w:rPr>
        <w:pPrChange w:id="9375" w:author="Camilo Andrés Díaz Gómez" w:date="2023-03-28T17:43:00Z">
          <w:pPr>
            <w:pStyle w:val="Ttulo3"/>
          </w:pPr>
        </w:pPrChange>
      </w:pPr>
    </w:p>
    <w:p w14:paraId="733440A9" w14:textId="5CB9EE5D" w:rsidR="00E4143F" w:rsidRPr="002B569F" w:rsidRDefault="00E4143F" w:rsidP="002B569F">
      <w:pPr>
        <w:pStyle w:val="Ttulo3"/>
        <w:rPr>
          <w:ins w:id="9376" w:author="Camilo Andrés Díaz Gómez" w:date="2023-03-21T20:52:00Z"/>
          <w:rFonts w:ascii="Times New Roman" w:hAnsi="Times New Roman" w:cs="Times New Roman"/>
          <w:b/>
          <w:bCs/>
          <w:color w:val="auto"/>
        </w:rPr>
      </w:pPr>
      <w:bookmarkStart w:id="9377" w:name="_Toc130919825"/>
      <w:ins w:id="9378" w:author="Camilo Andrés Díaz Gómez" w:date="2023-03-21T20:53:00Z">
        <w:r w:rsidRPr="002B569F">
          <w:rPr>
            <w:rFonts w:ascii="Times New Roman" w:hAnsi="Times New Roman" w:cs="Times New Roman"/>
            <w:b/>
            <w:bCs/>
            <w:color w:val="auto"/>
          </w:rPr>
          <w:t>Resultados obtenidos</w:t>
        </w:r>
      </w:ins>
      <w:bookmarkEnd w:id="9377"/>
    </w:p>
    <w:p w14:paraId="0D604731" w14:textId="77777777" w:rsidR="00E4143F" w:rsidRPr="002B569F" w:rsidRDefault="00E4143F" w:rsidP="002B569F">
      <w:pPr>
        <w:ind w:firstLine="708"/>
        <w:rPr>
          <w:ins w:id="9379" w:author="Camilo Andrés Díaz Gómez" w:date="2023-03-17T00:15:00Z"/>
          <w:rFonts w:cs="Times New Roman"/>
          <w:szCs w:val="24"/>
        </w:rPr>
      </w:pPr>
    </w:p>
    <w:p w14:paraId="3A55265C" w14:textId="55F87E8A" w:rsidR="00F978D4" w:rsidRPr="002B569F" w:rsidRDefault="00F978D4" w:rsidP="002B569F">
      <w:pPr>
        <w:ind w:firstLine="708"/>
        <w:rPr>
          <w:ins w:id="9380" w:author="Camilo Andrés Díaz Gómez" w:date="2023-03-21T20:58:00Z"/>
          <w:rFonts w:cs="Times New Roman"/>
          <w:szCs w:val="24"/>
        </w:rPr>
      </w:pPr>
      <w:ins w:id="9381" w:author="Camilo Andrés Díaz Gómez" w:date="2023-03-21T20:58:00Z">
        <w:r w:rsidRPr="002B569F">
          <w:rPr>
            <w:rFonts w:cs="Times New Roman"/>
            <w:szCs w:val="24"/>
          </w:rPr>
          <w:t>En segundo lugar, en relación a los resultados, se obtuv</w:t>
        </w:r>
      </w:ins>
      <w:ins w:id="9382" w:author="Camilo Andrés Díaz Gómez" w:date="2023-03-22T13:18:00Z">
        <w:r w:rsidR="00F504C8" w:rsidRPr="002B569F">
          <w:rPr>
            <w:rFonts w:cs="Times New Roman"/>
            <w:szCs w:val="24"/>
          </w:rPr>
          <w:t>o un</w:t>
        </w:r>
      </w:ins>
      <w:ins w:id="9383" w:author="Camilo Andrés Díaz Gómez" w:date="2023-03-21T20:58:00Z">
        <w:r w:rsidRPr="002B569F">
          <w:rPr>
            <w:rFonts w:cs="Times New Roman"/>
            <w:szCs w:val="24"/>
          </w:rPr>
          <w:t xml:space="preserve"> </w:t>
        </w:r>
      </w:ins>
      <w:ins w:id="9384" w:author="Camilo Andrés Díaz Gómez" w:date="2023-03-22T11:26:00Z">
        <w:r w:rsidR="007F28DA" w:rsidRPr="002B569F">
          <w:rPr>
            <w:rFonts w:cs="Times New Roman"/>
            <w:szCs w:val="24"/>
          </w:rPr>
          <w:t>rendimiento</w:t>
        </w:r>
      </w:ins>
      <w:ins w:id="9385" w:author="Camilo Andrés Díaz Gómez" w:date="2023-03-21T20:58:00Z">
        <w:r w:rsidRPr="002B569F">
          <w:rPr>
            <w:rFonts w:cs="Times New Roman"/>
            <w:szCs w:val="24"/>
          </w:rPr>
          <w:t xml:space="preserve"> satisfactorio. Es importante destacar que, aunque se generaron los datos de ejemplo para la variable "</w:t>
        </w:r>
      </w:ins>
      <w:ins w:id="9386" w:author="Camilo Andrés Díaz Gómez" w:date="2023-03-21T20:59:00Z">
        <w:r w:rsidRPr="002B569F">
          <w:rPr>
            <w:rFonts w:cs="Times New Roman"/>
            <w:szCs w:val="24"/>
          </w:rPr>
          <w:t>T</w:t>
        </w:r>
      </w:ins>
      <w:ins w:id="9387"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9388" w:author="Camilo Andrés Díaz Gómez" w:date="2023-03-21T20:58:00Z"/>
          <w:rFonts w:cs="Times New Roman"/>
          <w:szCs w:val="24"/>
        </w:rPr>
      </w:pPr>
    </w:p>
    <w:p w14:paraId="1CE5CD3C" w14:textId="4FC87030" w:rsidR="00F978D4" w:rsidRPr="002B569F" w:rsidDel="00F978D4" w:rsidRDefault="00F978D4" w:rsidP="002B569F">
      <w:pPr>
        <w:ind w:firstLine="708"/>
        <w:rPr>
          <w:del w:id="9389" w:author="Camilo Andrés Díaz Gómez" w:date="2023-03-21T20:58:00Z"/>
          <w:rFonts w:cs="Times New Roman"/>
          <w:szCs w:val="24"/>
        </w:rPr>
        <w:pPrChange w:id="9390" w:author="Camilo Andrés Díaz Gómez" w:date="2023-03-28T17:43:00Z">
          <w:pPr>
            <w:ind w:firstLine="708"/>
          </w:pPr>
        </w:pPrChange>
      </w:pPr>
      <w:ins w:id="9391"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9392" w:author="Camilo Andrés Díaz Gómez" w:date="2023-03-21T20:58:00Z"/>
          <w:rFonts w:cs="Times New Roman"/>
          <w:szCs w:val="24"/>
        </w:rPr>
      </w:pPr>
    </w:p>
    <w:p w14:paraId="4AB02AEA" w14:textId="6A0E1C00" w:rsidR="00166BA6" w:rsidRPr="002B569F" w:rsidDel="00F978D4" w:rsidRDefault="00166BA6" w:rsidP="002B569F">
      <w:pPr>
        <w:ind w:firstLine="708"/>
        <w:rPr>
          <w:del w:id="9393" w:author="Camilo Andrés Díaz Gómez" w:date="2023-03-21T20:58:00Z"/>
          <w:rFonts w:cs="Times New Roman"/>
          <w:szCs w:val="24"/>
        </w:rPr>
        <w:pPrChange w:id="9394" w:author="Camilo Andrés Díaz Gómez" w:date="2023-03-28T17:43:00Z">
          <w:pPr>
            <w:ind w:firstLine="708"/>
          </w:pPr>
        </w:pPrChange>
      </w:pPr>
      <w:del w:id="9395"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9396"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9397"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9398" w:author="Camilo Andrés Díaz Gómez" w:date="2023-03-22T11:28:00Z">
        <w:r w:rsidRPr="002B569F" w:rsidDel="007F28DA">
          <w:rPr>
            <w:rFonts w:cs="Times New Roman"/>
            <w:szCs w:val="24"/>
          </w:rPr>
          <w:delText xml:space="preserve">las </w:delText>
        </w:r>
      </w:del>
      <w:ins w:id="9399" w:author="Camilo Andrés Díaz Gómez" w:date="2023-03-22T11:28:00Z">
        <w:r w:rsidR="007F28DA" w:rsidRPr="002B569F">
          <w:rPr>
            <w:rFonts w:cs="Times New Roman"/>
            <w:szCs w:val="24"/>
          </w:rPr>
          <w:t xml:space="preserve">los </w:t>
        </w:r>
      </w:ins>
      <w:del w:id="9400" w:author="Camilo Andrés Díaz Gómez" w:date="2023-03-22T11:28:00Z">
        <w:r w:rsidRPr="002B569F" w:rsidDel="007F28DA">
          <w:rPr>
            <w:rFonts w:cs="Times New Roman"/>
            <w:szCs w:val="24"/>
          </w:rPr>
          <w:delText xml:space="preserve">predicciones </w:delText>
        </w:r>
      </w:del>
      <w:ins w:id="9401"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9402" w:author="Camilo Andrés Díaz Gómez" w:date="2023-03-22T16:14:00Z">
        <w:r w:rsidR="00FE36FA" w:rsidRPr="002B569F">
          <w:rPr>
            <w:rFonts w:cs="Times New Roman"/>
            <w:szCs w:val="24"/>
          </w:rPr>
          <w:t>0.962</w:t>
        </w:r>
      </w:ins>
      <w:del w:id="9403"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rsidP="002B569F">
      <w:pPr>
        <w:ind w:firstLine="708"/>
        <w:rPr>
          <w:del w:id="9404" w:author="Camilo Andrés Díaz Gómez" w:date="2023-03-22T16:15:00Z"/>
          <w:rFonts w:cs="Times New Roman"/>
          <w:szCs w:val="24"/>
        </w:rPr>
        <w:pPrChange w:id="9405" w:author="Camilo Andrés Díaz Gómez" w:date="2023-03-28T17:43:00Z">
          <w:pPr>
            <w:ind w:firstLine="708"/>
          </w:pPr>
        </w:pPrChange>
      </w:pPr>
    </w:p>
    <w:p w14:paraId="28E38947" w14:textId="1E4DA913" w:rsidR="00424606" w:rsidRPr="002B569F" w:rsidRDefault="00424606" w:rsidP="002B569F">
      <w:pPr>
        <w:ind w:firstLine="708"/>
        <w:rPr>
          <w:rFonts w:cs="Times New Roman"/>
          <w:szCs w:val="24"/>
        </w:rPr>
      </w:pPr>
      <w:r w:rsidRPr="002B569F">
        <w:rPr>
          <w:rFonts w:cs="Times New Roman"/>
          <w:szCs w:val="24"/>
        </w:rPr>
        <w:t>Se llevaron a cabo pruebas utilizando tanto datos en tiempo real como datos previamente procesados para entrenar modelos de Machine Learning.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216E5AA8" w:rsidR="000A2F1B" w:rsidRPr="002B569F" w:rsidRDefault="00424606" w:rsidP="002B569F">
      <w:pPr>
        <w:ind w:firstLine="708"/>
        <w:rPr>
          <w:ins w:id="9406" w:author="Steff Guzmán" w:date="2023-03-24T14:54:00Z"/>
          <w:rFonts w:cs="Times New Roman"/>
          <w:szCs w:val="24"/>
          <w:rPrChange w:id="9407" w:author="Camilo Andrés Díaz Gómez" w:date="2023-03-28T17:42:00Z">
            <w:rPr>
              <w:ins w:id="9408"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9409"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9410" w:author="Steff Guzmán" w:date="2023-03-24T14:55:00Z">
        <w:r w:rsidRPr="002B569F" w:rsidDel="000A2F1B">
          <w:rPr>
            <w:rFonts w:cs="Times New Roman"/>
            <w:szCs w:val="24"/>
          </w:rPr>
          <w:delText>Como resultado de este proceso, se obtuvo la siguiente tabla</w:delText>
        </w:r>
      </w:del>
      <w:del w:id="9411" w:author="Steff Guzmán" w:date="2023-03-24T14:54:00Z">
        <w:r w:rsidRPr="002B569F" w:rsidDel="000A2F1B">
          <w:rPr>
            <w:rFonts w:cs="Times New Roman"/>
            <w:szCs w:val="24"/>
          </w:rPr>
          <w:delText>:</w:delText>
        </w:r>
      </w:del>
      <w:ins w:id="9412" w:author="Steff Guzmán" w:date="2023-03-24T14:55:00Z">
        <w:r w:rsidR="000A2F1B" w:rsidRPr="002B569F">
          <w:rPr>
            <w:rFonts w:cs="Times New Roman"/>
            <w:szCs w:val="24"/>
          </w:rPr>
          <w:t>A partir de la Tabla 3, el p</w:t>
        </w:r>
      </w:ins>
      <w:ins w:id="9413" w:author="Steff Guzmán" w:date="2023-03-24T14:54:00Z">
        <w:r w:rsidR="000A2F1B" w:rsidRPr="002B569F">
          <w:rPr>
            <w:rFonts w:cs="Times New Roman"/>
            <w:szCs w:val="24"/>
            <w:rPrChange w:id="9414" w:author="Camilo Andrés Díaz Gómez" w:date="2023-03-28T17:42:00Z">
              <w:rPr>
                <w:rFonts w:cs="Times New Roman"/>
                <w:color w:val="00B050"/>
                <w:szCs w:val="24"/>
              </w:rPr>
            </w:rPrChange>
          </w:rPr>
          <w:t>romedio de datos diarios del mes de septiembre) presenta los resultados de diferentes técnicas de modelado aplicadas a la generación de temperaturas en un período de 30 días. Las técnicas de modelado incluyen Regresión, Regresión Polinomial, K-Nearest Neighbors (KNN), Arboles de decisiones, Bosque Aleatorio y la Red Neuronal.</w:t>
        </w:r>
      </w:ins>
    </w:p>
    <w:p w14:paraId="4AF731D3" w14:textId="77777777" w:rsidR="000A2F1B" w:rsidRPr="002B569F" w:rsidRDefault="000A2F1B" w:rsidP="002B569F">
      <w:pPr>
        <w:ind w:firstLine="708"/>
        <w:rPr>
          <w:ins w:id="9415" w:author="Steff Guzmán" w:date="2023-03-24T14:54:00Z"/>
          <w:rFonts w:cs="Times New Roman"/>
          <w:szCs w:val="24"/>
          <w:rPrChange w:id="9416" w:author="Camilo Andrés Díaz Gómez" w:date="2023-03-28T17:42:00Z">
            <w:rPr>
              <w:ins w:id="9417" w:author="Steff Guzmán" w:date="2023-03-24T14:54:00Z"/>
              <w:rFonts w:cs="Times New Roman"/>
              <w:color w:val="00B050"/>
              <w:szCs w:val="24"/>
            </w:rPr>
          </w:rPrChange>
        </w:rPr>
      </w:pPr>
    </w:p>
    <w:p w14:paraId="083F4C2A" w14:textId="77777777" w:rsidR="000A2F1B" w:rsidRPr="002B569F" w:rsidRDefault="000A2F1B" w:rsidP="002B569F">
      <w:pPr>
        <w:ind w:firstLine="708"/>
        <w:rPr>
          <w:ins w:id="9418" w:author="Steff Guzmán" w:date="2023-03-24T14:54:00Z"/>
          <w:rFonts w:cs="Times New Roman"/>
          <w:szCs w:val="24"/>
          <w:rPrChange w:id="9419" w:author="Camilo Andrés Díaz Gómez" w:date="2023-03-28T17:42:00Z">
            <w:rPr>
              <w:ins w:id="9420" w:author="Steff Guzmán" w:date="2023-03-24T14:54:00Z"/>
              <w:rFonts w:cs="Times New Roman"/>
              <w:color w:val="00B050"/>
              <w:szCs w:val="24"/>
            </w:rPr>
          </w:rPrChange>
        </w:rPr>
      </w:pPr>
      <w:ins w:id="9421" w:author="Steff Guzmán" w:date="2023-03-24T14:54:00Z">
        <w:r w:rsidRPr="002B569F">
          <w:rPr>
            <w:rFonts w:cs="Times New Roman"/>
            <w:szCs w:val="24"/>
            <w:rPrChange w:id="9422"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9423" w:author="Steff Guzmán" w:date="2023-03-24T14:54:00Z"/>
          <w:rFonts w:cs="Times New Roman"/>
          <w:szCs w:val="24"/>
          <w:rPrChange w:id="9424" w:author="Camilo Andrés Díaz Gómez" w:date="2023-03-28T17:42:00Z">
            <w:rPr>
              <w:ins w:id="9425" w:author="Steff Guzmán" w:date="2023-03-24T14:54:00Z"/>
              <w:rFonts w:cs="Times New Roman"/>
              <w:color w:val="00B050"/>
              <w:szCs w:val="24"/>
            </w:rPr>
          </w:rPrChange>
        </w:rPr>
      </w:pPr>
    </w:p>
    <w:p w14:paraId="2B4CF313" w14:textId="1310F589" w:rsidR="000A2F1B" w:rsidRPr="002B569F" w:rsidRDefault="000A2F1B" w:rsidP="002B569F">
      <w:pPr>
        <w:ind w:firstLine="708"/>
        <w:rPr>
          <w:ins w:id="9426" w:author="Steff Guzmán" w:date="2023-03-24T14:54:00Z"/>
          <w:rFonts w:cs="Times New Roman"/>
          <w:szCs w:val="24"/>
          <w:rPrChange w:id="9427" w:author="Camilo Andrés Díaz Gómez" w:date="2023-03-28T17:42:00Z">
            <w:rPr>
              <w:ins w:id="9428" w:author="Steff Guzmán" w:date="2023-03-24T14:54:00Z"/>
              <w:rFonts w:cs="Times New Roman"/>
              <w:color w:val="00B050"/>
              <w:szCs w:val="24"/>
            </w:rPr>
          </w:rPrChange>
        </w:rPr>
      </w:pPr>
      <w:ins w:id="9429" w:author="Steff Guzmán" w:date="2023-03-24T14:54:00Z">
        <w:r w:rsidRPr="002B569F">
          <w:rPr>
            <w:rFonts w:cs="Times New Roman"/>
            <w:szCs w:val="24"/>
            <w:rPrChange w:id="9430" w:author="Camilo Andrés Díaz Gómez" w:date="2023-03-28T17:42:00Z">
              <w:rPr>
                <w:rFonts w:cs="Times New Roman"/>
                <w:color w:val="00B050"/>
                <w:szCs w:val="24"/>
              </w:rPr>
            </w:rPrChange>
          </w:rPr>
          <w:lastRenderedPageBreak/>
          <w:t xml:space="preserve">En general, se puede observar que la regresión y la red neuronal logran generar temperaturas con mayor similitud y precisión a la </w:t>
        </w:r>
      </w:ins>
      <w:ins w:id="9431" w:author="Steff Guzmán" w:date="2023-03-24T14:56:00Z">
        <w:r w:rsidR="0087118D" w:rsidRPr="002B569F">
          <w:rPr>
            <w:rFonts w:cs="Times New Roman"/>
            <w:szCs w:val="24"/>
            <w:rPrChange w:id="9432" w:author="Camilo Andrés Díaz Gómez" w:date="2023-03-28T17:42:00Z">
              <w:rPr>
                <w:rFonts w:cs="Times New Roman"/>
                <w:color w:val="000000" w:themeColor="text1"/>
                <w:szCs w:val="24"/>
              </w:rPr>
            </w:rPrChange>
          </w:rPr>
          <w:t>tem</w:t>
        </w:r>
      </w:ins>
      <w:ins w:id="9433" w:author="Steff Guzmán" w:date="2023-03-24T14:57:00Z">
        <w:r w:rsidR="0087118D" w:rsidRPr="002B569F">
          <w:rPr>
            <w:rFonts w:cs="Times New Roman"/>
            <w:szCs w:val="24"/>
            <w:rPrChange w:id="9434" w:author="Camilo Andrés Díaz Gómez" w:date="2023-03-28T17:42:00Z">
              <w:rPr>
                <w:rFonts w:cs="Times New Roman"/>
                <w:color w:val="000000" w:themeColor="text1"/>
                <w:szCs w:val="24"/>
              </w:rPr>
            </w:rPrChange>
          </w:rPr>
          <w:t>peratura real</w:t>
        </w:r>
      </w:ins>
      <w:ins w:id="9435" w:author="Steff Guzmán" w:date="2023-03-24T14:54:00Z">
        <w:r w:rsidRPr="002B569F">
          <w:rPr>
            <w:rFonts w:cs="Times New Roman"/>
            <w:szCs w:val="24"/>
            <w:rPrChange w:id="9436"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rsidP="002B569F">
      <w:pPr>
        <w:ind w:firstLine="708"/>
        <w:rPr>
          <w:ins w:id="9437" w:author="Camilo Andrés Díaz Gómez" w:date="2023-03-21T21:11:00Z"/>
          <w:del w:id="9438" w:author="Steff Guzmán" w:date="2023-03-24T16:53:00Z"/>
          <w:rFonts w:cs="Times New Roman"/>
          <w:szCs w:val="24"/>
        </w:rPr>
        <w:pPrChange w:id="9439" w:author="Camilo Andrés Díaz Gómez" w:date="2023-03-28T17:43:00Z">
          <w:pPr>
            <w:ind w:firstLine="708"/>
          </w:pPr>
        </w:pPrChange>
      </w:pPr>
    </w:p>
    <w:p w14:paraId="01B98993" w14:textId="1D0DAE1B" w:rsidR="00F37A51" w:rsidRPr="002B569F" w:rsidDel="00FE36FA" w:rsidRDefault="00F37A51" w:rsidP="002B569F">
      <w:pPr>
        <w:pStyle w:val="Descripcin"/>
        <w:keepNext/>
        <w:spacing w:line="360" w:lineRule="auto"/>
        <w:rPr>
          <w:del w:id="9440" w:author="Camilo Andrés Díaz Gómez" w:date="2023-03-22T13:22:00Z"/>
          <w:rFonts w:cs="Times New Roman"/>
          <w:szCs w:val="24"/>
        </w:rPr>
        <w:pPrChange w:id="9441" w:author="Camilo Andrés Díaz Gómez" w:date="2023-03-28T17:43:00Z">
          <w:pPr>
            <w:pStyle w:val="Descripcin"/>
            <w:keepNext/>
          </w:pPr>
        </w:pPrChange>
      </w:pPr>
    </w:p>
    <w:p w14:paraId="30DD0372" w14:textId="29FFD64A" w:rsidR="00FE36FA" w:rsidRPr="002B569F" w:rsidRDefault="00FE36FA" w:rsidP="002B569F">
      <w:pPr>
        <w:rPr>
          <w:ins w:id="9442" w:author="Camilo Andrés Díaz Gómez" w:date="2023-03-22T16:15:00Z"/>
          <w:rFonts w:cs="Times New Roman"/>
          <w:szCs w:val="24"/>
        </w:rPr>
      </w:pPr>
    </w:p>
    <w:p w14:paraId="4C984ECC" w14:textId="350D7AA7" w:rsidR="00FE36FA" w:rsidRPr="002B569F" w:rsidRDefault="00FE36FA" w:rsidP="002B569F">
      <w:pPr>
        <w:pStyle w:val="Descripcin"/>
        <w:keepNext/>
        <w:spacing w:line="360" w:lineRule="auto"/>
        <w:rPr>
          <w:ins w:id="9443" w:author="Camilo Andrés Díaz Gómez" w:date="2023-03-22T16:15:00Z"/>
          <w:rFonts w:cs="Times New Roman"/>
          <w:b w:val="0"/>
          <w:bCs/>
          <w:i/>
          <w:iCs w:val="0"/>
          <w:szCs w:val="24"/>
        </w:rPr>
        <w:pPrChange w:id="9444" w:author="Camilo Andrés Díaz Gómez" w:date="2023-03-28T17:43:00Z">
          <w:pPr>
            <w:pStyle w:val="Descripcin"/>
            <w:keepNext/>
          </w:pPr>
        </w:pPrChange>
      </w:pPr>
      <w:bookmarkStart w:id="9445" w:name="_Toc130919832"/>
      <w:ins w:id="9446"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r w:rsidRPr="002B569F">
          <w:rPr>
            <w:rFonts w:cs="Times New Roman"/>
            <w:noProof/>
            <w:szCs w:val="24"/>
          </w:rPr>
          <w:t>3</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9445"/>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Change w:id="9447">
          <w:tblGrid>
            <w:gridCol w:w="704"/>
            <w:gridCol w:w="1281"/>
            <w:gridCol w:w="1417"/>
            <w:gridCol w:w="993"/>
            <w:gridCol w:w="1275"/>
            <w:gridCol w:w="1134"/>
            <w:gridCol w:w="1276"/>
            <w:gridCol w:w="1701"/>
          </w:tblGrid>
        </w:tblGridChange>
      </w:tblGrid>
      <w:tr w:rsidR="002B569F" w:rsidRPr="002B569F" w14:paraId="3DD799FB" w14:textId="77777777" w:rsidTr="00405EF3">
        <w:trPr>
          <w:ins w:id="9448"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9449" w:author="Camilo Andrés Díaz Gómez" w:date="2023-03-22T16:15:00Z"/>
                <w:rFonts w:cs="Times New Roman"/>
                <w:b/>
                <w:bCs/>
                <w:szCs w:val="24"/>
                <w:rPrChange w:id="9450" w:author="Camilo Andrés Díaz Gómez" w:date="2023-03-28T17:42:00Z">
                  <w:rPr>
                    <w:ins w:id="9451" w:author="Camilo Andrés Díaz Gómez" w:date="2023-03-22T16:15:00Z"/>
                    <w:rFonts w:cs="Times New Roman"/>
                    <w:b/>
                    <w:bCs/>
                    <w:sz w:val="20"/>
                    <w:szCs w:val="20"/>
                  </w:rPr>
                </w:rPrChange>
              </w:rPr>
            </w:pPr>
            <w:ins w:id="9452"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9453" w:author="Camilo Andrés Díaz Gómez" w:date="2023-03-22T16:20:00Z"/>
                <w:rFonts w:cs="Times New Roman"/>
                <w:b/>
                <w:bCs/>
                <w:szCs w:val="24"/>
                <w:rPrChange w:id="9454" w:author="Camilo Andrés Díaz Gómez" w:date="2023-03-28T17:42:00Z">
                  <w:rPr>
                    <w:ins w:id="9455" w:author="Camilo Andrés Díaz Gómez" w:date="2023-03-22T16:20:00Z"/>
                    <w:rFonts w:cs="Times New Roman"/>
                    <w:b/>
                    <w:bCs/>
                    <w:sz w:val="20"/>
                    <w:szCs w:val="20"/>
                  </w:rPr>
                </w:rPrChange>
              </w:rPr>
            </w:pPr>
            <w:ins w:id="9456" w:author="Camilo Andrés Díaz Gómez" w:date="2023-03-22T16:15:00Z">
              <w:r w:rsidRPr="002B569F">
                <w:rPr>
                  <w:rFonts w:cs="Times New Roman"/>
                  <w:b/>
                  <w:bCs/>
                  <w:szCs w:val="24"/>
                  <w:rPrChange w:id="9457"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9458" w:author="Camilo Andrés Díaz Gómez" w:date="2023-03-22T16:15:00Z"/>
                <w:rFonts w:cs="Times New Roman"/>
                <w:b/>
                <w:bCs/>
                <w:szCs w:val="24"/>
                <w:rPrChange w:id="9459" w:author="Camilo Andrés Díaz Gómez" w:date="2023-03-28T17:42:00Z">
                  <w:rPr>
                    <w:ins w:id="9460" w:author="Camilo Andrés Díaz Gómez" w:date="2023-03-22T16:15:00Z"/>
                    <w:rFonts w:cs="Times New Roman"/>
                    <w:b/>
                    <w:bCs/>
                    <w:sz w:val="20"/>
                    <w:szCs w:val="20"/>
                  </w:rPr>
                </w:rPrChange>
              </w:rPr>
            </w:pPr>
            <w:ins w:id="9461" w:author="Camilo Andrés Díaz Gómez" w:date="2023-03-22T16:20:00Z">
              <w:r w:rsidRPr="002B569F">
                <w:rPr>
                  <w:rFonts w:cs="Times New Roman"/>
                  <w:b/>
                  <w:bCs/>
                  <w:szCs w:val="24"/>
                  <w:rPrChange w:id="9462"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77777777" w:rsidR="00FE36FA" w:rsidRPr="002B569F" w:rsidRDefault="00FE36FA" w:rsidP="002B569F">
            <w:pPr>
              <w:jc w:val="center"/>
              <w:rPr>
                <w:ins w:id="9463" w:author="Camilo Andrés Díaz Gómez" w:date="2023-03-22T16:15:00Z"/>
                <w:rFonts w:cs="Times New Roman"/>
                <w:b/>
                <w:bCs/>
                <w:szCs w:val="24"/>
                <w:rPrChange w:id="9464" w:author="Camilo Andrés Díaz Gómez" w:date="2023-03-28T17:42:00Z">
                  <w:rPr>
                    <w:ins w:id="9465" w:author="Camilo Andrés Díaz Gómez" w:date="2023-03-22T16:15:00Z"/>
                    <w:rFonts w:cs="Times New Roman"/>
                    <w:b/>
                    <w:bCs/>
                    <w:sz w:val="20"/>
                    <w:szCs w:val="20"/>
                  </w:rPr>
                </w:rPrChange>
              </w:rPr>
            </w:pPr>
            <w:ins w:id="9466" w:author="Camilo Andrés Díaz Gómez" w:date="2023-03-22T16:15:00Z">
              <w:r w:rsidRPr="002B569F">
                <w:rPr>
                  <w:rFonts w:cs="Times New Roman"/>
                  <w:b/>
                  <w:bCs/>
                  <w:szCs w:val="24"/>
                  <w:rPrChange w:id="9467" w:author="Camilo Andrés Díaz Gómez" w:date="2023-03-28T17:42:00Z">
                    <w:rPr>
                      <w:rFonts w:cs="Times New Roman"/>
                      <w:b/>
                      <w:bCs/>
                      <w:sz w:val="20"/>
                      <w:szCs w:val="20"/>
                    </w:rPr>
                  </w:rPrChange>
                </w:rPr>
                <w:t>Regresión Polinomial</w:t>
              </w:r>
            </w:ins>
          </w:p>
        </w:tc>
        <w:tc>
          <w:tcPr>
            <w:tcW w:w="993" w:type="dxa"/>
            <w:tcBorders>
              <w:top w:val="single" w:sz="4" w:space="0" w:color="auto"/>
              <w:bottom w:val="single" w:sz="4" w:space="0" w:color="auto"/>
            </w:tcBorders>
            <w:vAlign w:val="center"/>
          </w:tcPr>
          <w:p w14:paraId="1D9C93A2" w14:textId="77777777" w:rsidR="00FE36FA" w:rsidRPr="002B569F" w:rsidRDefault="00FE36FA" w:rsidP="002B569F">
            <w:pPr>
              <w:jc w:val="center"/>
              <w:rPr>
                <w:ins w:id="9468" w:author="Camilo Andrés Díaz Gómez" w:date="2023-03-22T16:15:00Z"/>
                <w:rFonts w:cs="Times New Roman"/>
                <w:b/>
                <w:bCs/>
                <w:szCs w:val="24"/>
                <w:rPrChange w:id="9469" w:author="Camilo Andrés Díaz Gómez" w:date="2023-03-28T17:42:00Z">
                  <w:rPr>
                    <w:ins w:id="9470" w:author="Camilo Andrés Díaz Gómez" w:date="2023-03-22T16:15:00Z"/>
                    <w:rFonts w:cs="Times New Roman"/>
                    <w:b/>
                    <w:bCs/>
                    <w:sz w:val="20"/>
                    <w:szCs w:val="20"/>
                  </w:rPr>
                </w:rPrChange>
              </w:rPr>
            </w:pPr>
            <w:ins w:id="9471" w:author="Camilo Andrés Díaz Gómez" w:date="2023-03-22T16:15:00Z">
              <w:r w:rsidRPr="002B569F">
                <w:rPr>
                  <w:rFonts w:cs="Times New Roman"/>
                  <w:b/>
                  <w:bCs/>
                  <w:szCs w:val="24"/>
                  <w:rPrChange w:id="9472" w:author="Camilo Andrés Díaz Gómez" w:date="2023-03-28T17:42:00Z">
                    <w:rPr>
                      <w:rFonts w:cs="Times New Roman"/>
                      <w:b/>
                      <w:bCs/>
                      <w:sz w:val="20"/>
                      <w:szCs w:val="20"/>
                    </w:rPr>
                  </w:rPrChange>
                </w:rPr>
                <w:t>KNN</w:t>
              </w:r>
            </w:ins>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9473" w:author="Camilo Andrés Díaz Gómez" w:date="2023-03-22T16:15:00Z"/>
                <w:rFonts w:cs="Times New Roman"/>
                <w:b/>
                <w:bCs/>
                <w:szCs w:val="24"/>
                <w:rPrChange w:id="9474" w:author="Camilo Andrés Díaz Gómez" w:date="2023-03-28T17:42:00Z">
                  <w:rPr>
                    <w:ins w:id="9475" w:author="Camilo Andrés Díaz Gómez" w:date="2023-03-22T16:15:00Z"/>
                    <w:rFonts w:cs="Times New Roman"/>
                    <w:b/>
                    <w:bCs/>
                    <w:sz w:val="20"/>
                    <w:szCs w:val="20"/>
                  </w:rPr>
                </w:rPrChange>
              </w:rPr>
            </w:pPr>
            <w:ins w:id="9476" w:author="Camilo Andrés Díaz Gómez" w:date="2023-03-22T16:15:00Z">
              <w:r w:rsidRPr="002B569F">
                <w:rPr>
                  <w:rFonts w:cs="Times New Roman"/>
                  <w:b/>
                  <w:bCs/>
                  <w:szCs w:val="24"/>
                  <w:rPrChange w:id="9477"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9478" w:author="Camilo Andrés Díaz Gómez" w:date="2023-03-22T16:15:00Z"/>
                <w:rFonts w:cs="Times New Roman"/>
                <w:b/>
                <w:bCs/>
                <w:szCs w:val="24"/>
                <w:rPrChange w:id="9479" w:author="Camilo Andrés Díaz Gómez" w:date="2023-03-28T17:42:00Z">
                  <w:rPr>
                    <w:ins w:id="9480" w:author="Camilo Andrés Díaz Gómez" w:date="2023-03-22T16:15:00Z"/>
                    <w:rFonts w:cs="Times New Roman"/>
                    <w:b/>
                    <w:bCs/>
                    <w:sz w:val="20"/>
                    <w:szCs w:val="20"/>
                  </w:rPr>
                </w:rPrChange>
              </w:rPr>
            </w:pPr>
            <w:ins w:id="9481" w:author="Camilo Andrés Díaz Gómez" w:date="2023-03-22T16:23:00Z">
              <w:r w:rsidRPr="002B569F">
                <w:rPr>
                  <w:rFonts w:cs="Times New Roman"/>
                  <w:b/>
                  <w:bCs/>
                  <w:szCs w:val="24"/>
                  <w:rPrChange w:id="9482"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77777777" w:rsidR="00FE36FA" w:rsidRPr="002B569F" w:rsidRDefault="00FE36FA" w:rsidP="002B569F">
            <w:pPr>
              <w:jc w:val="center"/>
              <w:rPr>
                <w:ins w:id="9483" w:author="Camilo Andrés Díaz Gómez" w:date="2023-03-22T16:15:00Z"/>
                <w:rFonts w:cs="Times New Roman"/>
                <w:b/>
                <w:bCs/>
                <w:szCs w:val="24"/>
                <w:rPrChange w:id="9484" w:author="Camilo Andrés Díaz Gómez" w:date="2023-03-28T17:42:00Z">
                  <w:rPr>
                    <w:ins w:id="9485" w:author="Camilo Andrés Díaz Gómez" w:date="2023-03-22T16:15:00Z"/>
                    <w:rFonts w:cs="Times New Roman"/>
                    <w:b/>
                    <w:bCs/>
                    <w:sz w:val="20"/>
                    <w:szCs w:val="20"/>
                  </w:rPr>
                </w:rPrChange>
              </w:rPr>
            </w:pPr>
            <w:ins w:id="9486" w:author="Camilo Andrés Díaz Gómez" w:date="2023-03-22T16:15:00Z">
              <w:r w:rsidRPr="002B569F">
                <w:rPr>
                  <w:rFonts w:cs="Times New Roman"/>
                  <w:b/>
                  <w:bCs/>
                  <w:szCs w:val="24"/>
                  <w:rPrChange w:id="9487" w:author="Camilo Andrés Díaz Gómez" w:date="2023-03-28T17:42:00Z">
                    <w:rPr>
                      <w:rFonts w:cs="Times New Roman"/>
                      <w:b/>
                      <w:bCs/>
                      <w:sz w:val="20"/>
                      <w:szCs w:val="20"/>
                    </w:rPr>
                  </w:rPrChange>
                </w:rPr>
                <w:t>Red Neuronal</w:t>
              </w:r>
            </w:ins>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9488" w:author="Camilo Andrés Díaz Gómez" w:date="2023-03-22T16:15:00Z"/>
                <w:rFonts w:cs="Times New Roman"/>
                <w:b/>
                <w:bCs/>
                <w:szCs w:val="24"/>
                <w:rPrChange w:id="9489" w:author="Camilo Andrés Díaz Gómez" w:date="2023-03-28T17:42:00Z">
                  <w:rPr>
                    <w:ins w:id="9490" w:author="Camilo Andrés Díaz Gómez" w:date="2023-03-22T16:15:00Z"/>
                    <w:rFonts w:cs="Times New Roman"/>
                    <w:b/>
                    <w:bCs/>
                    <w:sz w:val="20"/>
                    <w:szCs w:val="20"/>
                  </w:rPr>
                </w:rPrChange>
              </w:rPr>
            </w:pPr>
            <w:ins w:id="9491" w:author="Camilo Andrés Díaz Gómez" w:date="2023-03-22T16:15:00Z">
              <w:r w:rsidRPr="002B569F">
                <w:rPr>
                  <w:rFonts w:cs="Times New Roman"/>
                  <w:b/>
                  <w:bCs/>
                  <w:szCs w:val="24"/>
                  <w:rPrChange w:id="9492"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9493"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9494" w:author="Camilo Andrés Díaz Gómez" w:date="2023-03-22T16:15:00Z"/>
                <w:rFonts w:cs="Times New Roman"/>
                <w:szCs w:val="24"/>
                <w:rPrChange w:id="9495" w:author="Camilo Andrés Díaz Gómez" w:date="2023-03-28T17:42:00Z">
                  <w:rPr>
                    <w:ins w:id="9496" w:author="Camilo Andrés Díaz Gómez" w:date="2023-03-22T16:15:00Z"/>
                    <w:rFonts w:cs="Times New Roman"/>
                    <w:sz w:val="20"/>
                    <w:szCs w:val="20"/>
                  </w:rPr>
                </w:rPrChange>
              </w:rPr>
            </w:pPr>
            <w:ins w:id="9497" w:author="Camilo Andrés Díaz Gómez" w:date="2023-03-22T16:15:00Z">
              <w:r w:rsidRPr="002B569F">
                <w:rPr>
                  <w:rFonts w:cs="Times New Roman"/>
                  <w:szCs w:val="24"/>
                  <w:rPrChange w:id="9498"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9499" w:author="Camilo Andrés Díaz Gómez" w:date="2023-03-22T16:15:00Z"/>
                <w:rFonts w:cs="Times New Roman"/>
                <w:szCs w:val="24"/>
                <w:rPrChange w:id="9500" w:author="Camilo Andrés Díaz Gómez" w:date="2023-03-28T17:42:00Z">
                  <w:rPr>
                    <w:ins w:id="9501" w:author="Camilo Andrés Díaz Gómez" w:date="2023-03-22T16:15:00Z"/>
                    <w:rFonts w:cs="Times New Roman"/>
                    <w:sz w:val="20"/>
                    <w:szCs w:val="20"/>
                  </w:rPr>
                </w:rPrChange>
              </w:rPr>
            </w:pPr>
            <w:ins w:id="9502" w:author="Camilo Andrés Díaz Gómez" w:date="2023-03-22T16:15:00Z">
              <w:r w:rsidRPr="002B569F">
                <w:rPr>
                  <w:rFonts w:cs="Times New Roman"/>
                  <w:szCs w:val="24"/>
                  <w:rPrChange w:id="9503"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9504" w:author="Camilo Andrés Díaz Gómez" w:date="2023-03-22T16:15:00Z"/>
                <w:rFonts w:cs="Times New Roman"/>
                <w:szCs w:val="24"/>
                <w:rPrChange w:id="9505" w:author="Camilo Andrés Díaz Gómez" w:date="2023-03-28T17:42:00Z">
                  <w:rPr>
                    <w:ins w:id="9506" w:author="Camilo Andrés Díaz Gómez" w:date="2023-03-22T16:15:00Z"/>
                    <w:rFonts w:cs="Times New Roman"/>
                    <w:sz w:val="20"/>
                    <w:szCs w:val="20"/>
                  </w:rPr>
                </w:rPrChange>
              </w:rPr>
            </w:pPr>
            <w:ins w:id="9507" w:author="Camilo Andrés Díaz Gómez" w:date="2023-03-22T16:15:00Z">
              <w:r w:rsidRPr="002B569F">
                <w:rPr>
                  <w:rFonts w:cs="Times New Roman"/>
                  <w:szCs w:val="24"/>
                  <w:rPrChange w:id="9508"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9509" w:author="Camilo Andrés Díaz Gómez" w:date="2023-03-22T16:15:00Z"/>
                <w:rFonts w:cs="Times New Roman"/>
                <w:szCs w:val="24"/>
                <w:rPrChange w:id="9510" w:author="Camilo Andrés Díaz Gómez" w:date="2023-03-28T17:42:00Z">
                  <w:rPr>
                    <w:ins w:id="9511" w:author="Camilo Andrés Díaz Gómez" w:date="2023-03-22T16:15:00Z"/>
                    <w:rFonts w:cs="Times New Roman"/>
                    <w:sz w:val="20"/>
                    <w:szCs w:val="20"/>
                  </w:rPr>
                </w:rPrChange>
              </w:rPr>
            </w:pPr>
            <w:ins w:id="9512" w:author="Camilo Andrés Díaz Gómez" w:date="2023-03-22T16:15:00Z">
              <w:r w:rsidRPr="002B569F">
                <w:rPr>
                  <w:rFonts w:cs="Times New Roman"/>
                  <w:szCs w:val="24"/>
                  <w:rPrChange w:id="9513"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9514" w:author="Camilo Andrés Díaz Gómez" w:date="2023-03-22T16:15:00Z"/>
                <w:rFonts w:cs="Times New Roman"/>
                <w:szCs w:val="24"/>
                <w:rPrChange w:id="9515" w:author="Camilo Andrés Díaz Gómez" w:date="2023-03-28T17:42:00Z">
                  <w:rPr>
                    <w:ins w:id="9516" w:author="Camilo Andrés Díaz Gómez" w:date="2023-03-22T16:15:00Z"/>
                    <w:rFonts w:cs="Times New Roman"/>
                    <w:sz w:val="20"/>
                    <w:szCs w:val="20"/>
                  </w:rPr>
                </w:rPrChange>
              </w:rPr>
            </w:pPr>
            <w:ins w:id="9517" w:author="Camilo Andrés Díaz Gómez" w:date="2023-03-22T16:15:00Z">
              <w:r w:rsidRPr="002B569F">
                <w:rPr>
                  <w:rFonts w:cs="Times New Roman"/>
                  <w:szCs w:val="24"/>
                  <w:rPrChange w:id="9518"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9519" w:author="Camilo Andrés Díaz Gómez" w:date="2023-03-22T16:15:00Z"/>
                <w:rFonts w:cs="Times New Roman"/>
                <w:szCs w:val="24"/>
                <w:rPrChange w:id="9520" w:author="Camilo Andrés Díaz Gómez" w:date="2023-03-28T17:42:00Z">
                  <w:rPr>
                    <w:ins w:id="9521" w:author="Camilo Andrés Díaz Gómez" w:date="2023-03-22T16:15:00Z"/>
                    <w:rFonts w:cs="Times New Roman"/>
                    <w:color w:val="000000"/>
                    <w:sz w:val="20"/>
                    <w:szCs w:val="20"/>
                  </w:rPr>
                </w:rPrChange>
              </w:rPr>
            </w:pPr>
            <w:ins w:id="9522" w:author="Camilo Andrés Díaz Gómez" w:date="2023-03-22T16:15:00Z">
              <w:r w:rsidRPr="002B569F">
                <w:rPr>
                  <w:rFonts w:cs="Times New Roman"/>
                  <w:szCs w:val="24"/>
                  <w:rPrChange w:id="9523"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9524" w:author="Camilo Andrés Díaz Gómez" w:date="2023-03-22T16:15:00Z"/>
                <w:rFonts w:cs="Times New Roman"/>
                <w:szCs w:val="24"/>
                <w:rPrChange w:id="9525" w:author="Camilo Andrés Díaz Gómez" w:date="2023-03-28T17:42:00Z">
                  <w:rPr>
                    <w:ins w:id="9526" w:author="Camilo Andrés Díaz Gómez" w:date="2023-03-22T16:15:00Z"/>
                    <w:rFonts w:cs="Times New Roman"/>
                    <w:color w:val="000000"/>
                    <w:sz w:val="20"/>
                    <w:szCs w:val="20"/>
                  </w:rPr>
                </w:rPrChange>
              </w:rPr>
            </w:pPr>
            <w:ins w:id="9527" w:author="Camilo Andrés Díaz Gómez" w:date="2023-03-22T16:15:00Z">
              <w:r w:rsidRPr="002B569F">
                <w:rPr>
                  <w:rFonts w:cs="Times New Roman"/>
                  <w:szCs w:val="24"/>
                  <w:rPrChange w:id="9528"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9529" w:author="Camilo Andrés Díaz Gómez" w:date="2023-03-22T16:15:00Z"/>
                <w:rFonts w:cs="Times New Roman"/>
                <w:szCs w:val="24"/>
                <w:rPrChange w:id="9530" w:author="Camilo Andrés Díaz Gómez" w:date="2023-03-28T17:42:00Z">
                  <w:rPr>
                    <w:ins w:id="9531" w:author="Camilo Andrés Díaz Gómez" w:date="2023-03-22T16:15:00Z"/>
                    <w:rFonts w:cs="Times New Roman"/>
                    <w:color w:val="000000"/>
                    <w:sz w:val="20"/>
                    <w:szCs w:val="20"/>
                  </w:rPr>
                </w:rPrChange>
              </w:rPr>
            </w:pPr>
            <w:ins w:id="9532" w:author="Camilo Andrés Díaz Gómez" w:date="2023-03-22T16:15:00Z">
              <w:r w:rsidRPr="002B569F">
                <w:rPr>
                  <w:rFonts w:cs="Times New Roman"/>
                  <w:szCs w:val="24"/>
                  <w:rPrChange w:id="9533"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9534" w:author="Camilo Andrés Díaz Gómez" w:date="2023-03-22T16:15:00Z"/>
        </w:trPr>
        <w:tc>
          <w:tcPr>
            <w:tcW w:w="704" w:type="dxa"/>
            <w:vAlign w:val="bottom"/>
          </w:tcPr>
          <w:p w14:paraId="2A8DD84C" w14:textId="77777777" w:rsidR="00FE36FA" w:rsidRPr="002B569F" w:rsidRDefault="00FE36FA" w:rsidP="002B569F">
            <w:pPr>
              <w:rPr>
                <w:ins w:id="9535" w:author="Camilo Andrés Díaz Gómez" w:date="2023-03-22T16:15:00Z"/>
                <w:rFonts w:cs="Times New Roman"/>
                <w:szCs w:val="24"/>
                <w:rPrChange w:id="9536" w:author="Camilo Andrés Díaz Gómez" w:date="2023-03-28T17:42:00Z">
                  <w:rPr>
                    <w:ins w:id="9537" w:author="Camilo Andrés Díaz Gómez" w:date="2023-03-22T16:15:00Z"/>
                    <w:rFonts w:cs="Times New Roman"/>
                    <w:sz w:val="20"/>
                    <w:szCs w:val="20"/>
                  </w:rPr>
                </w:rPrChange>
              </w:rPr>
            </w:pPr>
            <w:ins w:id="9538" w:author="Camilo Andrés Díaz Gómez" w:date="2023-03-22T16:15:00Z">
              <w:r w:rsidRPr="002B569F">
                <w:rPr>
                  <w:rFonts w:cs="Times New Roman"/>
                  <w:szCs w:val="24"/>
                  <w:rPrChange w:id="9539"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9540" w:author="Camilo Andrés Díaz Gómez" w:date="2023-03-22T16:15:00Z"/>
                <w:rFonts w:cs="Times New Roman"/>
                <w:szCs w:val="24"/>
                <w:rPrChange w:id="9541" w:author="Camilo Andrés Díaz Gómez" w:date="2023-03-28T17:42:00Z">
                  <w:rPr>
                    <w:ins w:id="9542" w:author="Camilo Andrés Díaz Gómez" w:date="2023-03-22T16:15:00Z"/>
                    <w:rFonts w:cs="Times New Roman"/>
                    <w:sz w:val="20"/>
                    <w:szCs w:val="20"/>
                  </w:rPr>
                </w:rPrChange>
              </w:rPr>
            </w:pPr>
            <w:ins w:id="9543" w:author="Camilo Andrés Díaz Gómez" w:date="2023-03-22T16:15:00Z">
              <w:r w:rsidRPr="002B569F">
                <w:rPr>
                  <w:rFonts w:cs="Times New Roman"/>
                  <w:szCs w:val="24"/>
                  <w:rPrChange w:id="9544"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9545" w:author="Camilo Andrés Díaz Gómez" w:date="2023-03-22T16:15:00Z"/>
                <w:rFonts w:cs="Times New Roman"/>
                <w:szCs w:val="24"/>
                <w:rPrChange w:id="9546" w:author="Camilo Andrés Díaz Gómez" w:date="2023-03-28T17:42:00Z">
                  <w:rPr>
                    <w:ins w:id="9547" w:author="Camilo Andrés Díaz Gómez" w:date="2023-03-22T16:15:00Z"/>
                    <w:rFonts w:cs="Times New Roman"/>
                    <w:sz w:val="20"/>
                    <w:szCs w:val="20"/>
                  </w:rPr>
                </w:rPrChange>
              </w:rPr>
            </w:pPr>
            <w:ins w:id="9548" w:author="Camilo Andrés Díaz Gómez" w:date="2023-03-22T16:15:00Z">
              <w:r w:rsidRPr="002B569F">
                <w:rPr>
                  <w:rFonts w:cs="Times New Roman"/>
                  <w:szCs w:val="24"/>
                  <w:rPrChange w:id="9549"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9550" w:author="Camilo Andrés Díaz Gómez" w:date="2023-03-22T16:15:00Z"/>
                <w:rFonts w:cs="Times New Roman"/>
                <w:szCs w:val="24"/>
                <w:rPrChange w:id="9551" w:author="Camilo Andrés Díaz Gómez" w:date="2023-03-28T17:42:00Z">
                  <w:rPr>
                    <w:ins w:id="9552" w:author="Camilo Andrés Díaz Gómez" w:date="2023-03-22T16:15:00Z"/>
                    <w:rFonts w:cs="Times New Roman"/>
                    <w:sz w:val="20"/>
                    <w:szCs w:val="20"/>
                  </w:rPr>
                </w:rPrChange>
              </w:rPr>
            </w:pPr>
            <w:ins w:id="9553" w:author="Camilo Andrés Díaz Gómez" w:date="2023-03-22T16:15:00Z">
              <w:r w:rsidRPr="002B569F">
                <w:rPr>
                  <w:rFonts w:cs="Times New Roman"/>
                  <w:szCs w:val="24"/>
                  <w:rPrChange w:id="9554"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9555" w:author="Camilo Andrés Díaz Gómez" w:date="2023-03-22T16:15:00Z"/>
                <w:rFonts w:cs="Times New Roman"/>
                <w:szCs w:val="24"/>
                <w:rPrChange w:id="9556" w:author="Camilo Andrés Díaz Gómez" w:date="2023-03-28T17:42:00Z">
                  <w:rPr>
                    <w:ins w:id="9557" w:author="Camilo Andrés Díaz Gómez" w:date="2023-03-22T16:15:00Z"/>
                    <w:rFonts w:cs="Times New Roman"/>
                    <w:sz w:val="20"/>
                    <w:szCs w:val="20"/>
                  </w:rPr>
                </w:rPrChange>
              </w:rPr>
            </w:pPr>
            <w:ins w:id="9558" w:author="Camilo Andrés Díaz Gómez" w:date="2023-03-22T16:15:00Z">
              <w:r w:rsidRPr="002B569F">
                <w:rPr>
                  <w:rFonts w:cs="Times New Roman"/>
                  <w:szCs w:val="24"/>
                  <w:rPrChange w:id="9559"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9560" w:author="Camilo Andrés Díaz Gómez" w:date="2023-03-22T16:15:00Z"/>
                <w:rFonts w:cs="Times New Roman"/>
                <w:szCs w:val="24"/>
                <w:rPrChange w:id="9561" w:author="Camilo Andrés Díaz Gómez" w:date="2023-03-28T17:42:00Z">
                  <w:rPr>
                    <w:ins w:id="9562" w:author="Camilo Andrés Díaz Gómez" w:date="2023-03-22T16:15:00Z"/>
                    <w:rFonts w:cs="Times New Roman"/>
                    <w:color w:val="000000"/>
                    <w:sz w:val="20"/>
                    <w:szCs w:val="20"/>
                  </w:rPr>
                </w:rPrChange>
              </w:rPr>
            </w:pPr>
            <w:ins w:id="9563" w:author="Camilo Andrés Díaz Gómez" w:date="2023-03-22T16:15:00Z">
              <w:r w:rsidRPr="002B569F">
                <w:rPr>
                  <w:rFonts w:cs="Times New Roman"/>
                  <w:szCs w:val="24"/>
                  <w:rPrChange w:id="9564"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9565" w:author="Camilo Andrés Díaz Gómez" w:date="2023-03-22T16:15:00Z"/>
                <w:rFonts w:cs="Times New Roman"/>
                <w:szCs w:val="24"/>
                <w:rPrChange w:id="9566" w:author="Camilo Andrés Díaz Gómez" w:date="2023-03-28T17:42:00Z">
                  <w:rPr>
                    <w:ins w:id="9567" w:author="Camilo Andrés Díaz Gómez" w:date="2023-03-22T16:15:00Z"/>
                    <w:rFonts w:cs="Times New Roman"/>
                    <w:color w:val="000000"/>
                    <w:sz w:val="20"/>
                    <w:szCs w:val="20"/>
                  </w:rPr>
                </w:rPrChange>
              </w:rPr>
            </w:pPr>
            <w:ins w:id="9568" w:author="Camilo Andrés Díaz Gómez" w:date="2023-03-22T16:15:00Z">
              <w:r w:rsidRPr="002B569F">
                <w:rPr>
                  <w:rFonts w:cs="Times New Roman"/>
                  <w:szCs w:val="24"/>
                  <w:rPrChange w:id="9569"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9570" w:author="Camilo Andrés Díaz Gómez" w:date="2023-03-22T16:15:00Z"/>
                <w:rFonts w:cs="Times New Roman"/>
                <w:szCs w:val="24"/>
                <w:rPrChange w:id="9571" w:author="Camilo Andrés Díaz Gómez" w:date="2023-03-28T17:42:00Z">
                  <w:rPr>
                    <w:ins w:id="9572" w:author="Camilo Andrés Díaz Gómez" w:date="2023-03-22T16:15:00Z"/>
                    <w:rFonts w:cs="Times New Roman"/>
                    <w:color w:val="000000"/>
                    <w:sz w:val="20"/>
                    <w:szCs w:val="20"/>
                  </w:rPr>
                </w:rPrChange>
              </w:rPr>
            </w:pPr>
            <w:ins w:id="9573" w:author="Camilo Andrés Díaz Gómez" w:date="2023-03-22T16:15:00Z">
              <w:r w:rsidRPr="002B569F">
                <w:rPr>
                  <w:rFonts w:cs="Times New Roman"/>
                  <w:szCs w:val="24"/>
                  <w:rPrChange w:id="9574"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9575" w:author="Camilo Andrés Díaz Gómez" w:date="2023-03-22T16:15:00Z"/>
        </w:trPr>
        <w:tc>
          <w:tcPr>
            <w:tcW w:w="704" w:type="dxa"/>
            <w:vAlign w:val="bottom"/>
          </w:tcPr>
          <w:p w14:paraId="78159425" w14:textId="77777777" w:rsidR="00FE36FA" w:rsidRPr="002B569F" w:rsidRDefault="00FE36FA" w:rsidP="002B569F">
            <w:pPr>
              <w:rPr>
                <w:ins w:id="9576" w:author="Camilo Andrés Díaz Gómez" w:date="2023-03-22T16:15:00Z"/>
                <w:rFonts w:cs="Times New Roman"/>
                <w:szCs w:val="24"/>
                <w:rPrChange w:id="9577" w:author="Camilo Andrés Díaz Gómez" w:date="2023-03-28T17:42:00Z">
                  <w:rPr>
                    <w:ins w:id="9578" w:author="Camilo Andrés Díaz Gómez" w:date="2023-03-22T16:15:00Z"/>
                    <w:rFonts w:cs="Times New Roman"/>
                    <w:sz w:val="20"/>
                    <w:szCs w:val="20"/>
                  </w:rPr>
                </w:rPrChange>
              </w:rPr>
            </w:pPr>
            <w:ins w:id="9579" w:author="Camilo Andrés Díaz Gómez" w:date="2023-03-22T16:15:00Z">
              <w:r w:rsidRPr="002B569F">
                <w:rPr>
                  <w:rFonts w:cs="Times New Roman"/>
                  <w:szCs w:val="24"/>
                  <w:rPrChange w:id="9580"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9581" w:author="Camilo Andrés Díaz Gómez" w:date="2023-03-22T16:15:00Z"/>
                <w:rFonts w:cs="Times New Roman"/>
                <w:szCs w:val="24"/>
                <w:rPrChange w:id="9582" w:author="Camilo Andrés Díaz Gómez" w:date="2023-03-28T17:42:00Z">
                  <w:rPr>
                    <w:ins w:id="9583" w:author="Camilo Andrés Díaz Gómez" w:date="2023-03-22T16:15:00Z"/>
                    <w:rFonts w:cs="Times New Roman"/>
                    <w:sz w:val="20"/>
                    <w:szCs w:val="20"/>
                  </w:rPr>
                </w:rPrChange>
              </w:rPr>
            </w:pPr>
            <w:ins w:id="9584" w:author="Camilo Andrés Díaz Gómez" w:date="2023-03-22T16:15:00Z">
              <w:r w:rsidRPr="002B569F">
                <w:rPr>
                  <w:rFonts w:cs="Times New Roman"/>
                  <w:szCs w:val="24"/>
                  <w:rPrChange w:id="9585"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9586" w:author="Camilo Andrés Díaz Gómez" w:date="2023-03-22T16:15:00Z"/>
                <w:rFonts w:cs="Times New Roman"/>
                <w:szCs w:val="24"/>
                <w:rPrChange w:id="9587" w:author="Camilo Andrés Díaz Gómez" w:date="2023-03-28T17:42:00Z">
                  <w:rPr>
                    <w:ins w:id="9588" w:author="Camilo Andrés Díaz Gómez" w:date="2023-03-22T16:15:00Z"/>
                    <w:rFonts w:cs="Times New Roman"/>
                    <w:sz w:val="20"/>
                    <w:szCs w:val="20"/>
                  </w:rPr>
                </w:rPrChange>
              </w:rPr>
            </w:pPr>
            <w:ins w:id="9589" w:author="Camilo Andrés Díaz Gómez" w:date="2023-03-22T16:15:00Z">
              <w:r w:rsidRPr="002B569F">
                <w:rPr>
                  <w:rFonts w:cs="Times New Roman"/>
                  <w:szCs w:val="24"/>
                  <w:rPrChange w:id="9590"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9591" w:author="Camilo Andrés Díaz Gómez" w:date="2023-03-22T16:15:00Z"/>
                <w:rFonts w:cs="Times New Roman"/>
                <w:szCs w:val="24"/>
                <w:rPrChange w:id="9592" w:author="Camilo Andrés Díaz Gómez" w:date="2023-03-28T17:42:00Z">
                  <w:rPr>
                    <w:ins w:id="9593" w:author="Camilo Andrés Díaz Gómez" w:date="2023-03-22T16:15:00Z"/>
                    <w:rFonts w:cs="Times New Roman"/>
                    <w:sz w:val="20"/>
                    <w:szCs w:val="20"/>
                  </w:rPr>
                </w:rPrChange>
              </w:rPr>
            </w:pPr>
            <w:ins w:id="9594" w:author="Camilo Andrés Díaz Gómez" w:date="2023-03-22T16:15:00Z">
              <w:r w:rsidRPr="002B569F">
                <w:rPr>
                  <w:rFonts w:cs="Times New Roman"/>
                  <w:szCs w:val="24"/>
                  <w:rPrChange w:id="9595"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9596" w:author="Camilo Andrés Díaz Gómez" w:date="2023-03-22T16:15:00Z"/>
                <w:rFonts w:cs="Times New Roman"/>
                <w:szCs w:val="24"/>
                <w:rPrChange w:id="9597" w:author="Camilo Andrés Díaz Gómez" w:date="2023-03-28T17:42:00Z">
                  <w:rPr>
                    <w:ins w:id="9598" w:author="Camilo Andrés Díaz Gómez" w:date="2023-03-22T16:15:00Z"/>
                    <w:rFonts w:cs="Times New Roman"/>
                    <w:sz w:val="20"/>
                    <w:szCs w:val="20"/>
                  </w:rPr>
                </w:rPrChange>
              </w:rPr>
            </w:pPr>
            <w:ins w:id="9599" w:author="Camilo Andrés Díaz Gómez" w:date="2023-03-22T16:15:00Z">
              <w:r w:rsidRPr="002B569F">
                <w:rPr>
                  <w:rFonts w:cs="Times New Roman"/>
                  <w:szCs w:val="24"/>
                  <w:rPrChange w:id="9600"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9601" w:author="Camilo Andrés Díaz Gómez" w:date="2023-03-22T16:15:00Z"/>
                <w:rFonts w:cs="Times New Roman"/>
                <w:szCs w:val="24"/>
                <w:rPrChange w:id="9602" w:author="Camilo Andrés Díaz Gómez" w:date="2023-03-28T17:42:00Z">
                  <w:rPr>
                    <w:ins w:id="9603" w:author="Camilo Andrés Díaz Gómez" w:date="2023-03-22T16:15:00Z"/>
                    <w:rFonts w:cs="Times New Roman"/>
                    <w:color w:val="000000"/>
                    <w:sz w:val="20"/>
                    <w:szCs w:val="20"/>
                  </w:rPr>
                </w:rPrChange>
              </w:rPr>
            </w:pPr>
            <w:ins w:id="9604" w:author="Camilo Andrés Díaz Gómez" w:date="2023-03-22T16:15:00Z">
              <w:r w:rsidRPr="002B569F">
                <w:rPr>
                  <w:rFonts w:cs="Times New Roman"/>
                  <w:szCs w:val="24"/>
                  <w:rPrChange w:id="9605"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9606" w:author="Camilo Andrés Díaz Gómez" w:date="2023-03-22T16:15:00Z"/>
                <w:rFonts w:cs="Times New Roman"/>
                <w:szCs w:val="24"/>
                <w:rPrChange w:id="9607" w:author="Camilo Andrés Díaz Gómez" w:date="2023-03-28T17:42:00Z">
                  <w:rPr>
                    <w:ins w:id="9608" w:author="Camilo Andrés Díaz Gómez" w:date="2023-03-22T16:15:00Z"/>
                    <w:rFonts w:cs="Times New Roman"/>
                    <w:color w:val="000000"/>
                    <w:sz w:val="20"/>
                    <w:szCs w:val="20"/>
                  </w:rPr>
                </w:rPrChange>
              </w:rPr>
            </w:pPr>
            <w:ins w:id="9609" w:author="Camilo Andrés Díaz Gómez" w:date="2023-03-22T16:15:00Z">
              <w:r w:rsidRPr="002B569F">
                <w:rPr>
                  <w:rFonts w:cs="Times New Roman"/>
                  <w:szCs w:val="24"/>
                  <w:rPrChange w:id="9610"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9611" w:author="Camilo Andrés Díaz Gómez" w:date="2023-03-22T16:15:00Z"/>
                <w:rFonts w:cs="Times New Roman"/>
                <w:szCs w:val="24"/>
                <w:rPrChange w:id="9612" w:author="Camilo Andrés Díaz Gómez" w:date="2023-03-28T17:42:00Z">
                  <w:rPr>
                    <w:ins w:id="9613" w:author="Camilo Andrés Díaz Gómez" w:date="2023-03-22T16:15:00Z"/>
                    <w:rFonts w:cs="Times New Roman"/>
                    <w:color w:val="000000"/>
                    <w:sz w:val="20"/>
                    <w:szCs w:val="20"/>
                  </w:rPr>
                </w:rPrChange>
              </w:rPr>
            </w:pPr>
            <w:ins w:id="9614" w:author="Camilo Andrés Díaz Gómez" w:date="2023-03-22T16:15:00Z">
              <w:r w:rsidRPr="002B569F">
                <w:rPr>
                  <w:rFonts w:cs="Times New Roman"/>
                  <w:szCs w:val="24"/>
                  <w:rPrChange w:id="9615"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9616" w:author="Camilo Andrés Díaz Gómez" w:date="2023-03-22T16:15:00Z"/>
        </w:trPr>
        <w:tc>
          <w:tcPr>
            <w:tcW w:w="704" w:type="dxa"/>
            <w:vAlign w:val="bottom"/>
          </w:tcPr>
          <w:p w14:paraId="48DE893D" w14:textId="77777777" w:rsidR="00FE36FA" w:rsidRPr="002B569F" w:rsidRDefault="00FE36FA" w:rsidP="002B569F">
            <w:pPr>
              <w:rPr>
                <w:ins w:id="9617" w:author="Camilo Andrés Díaz Gómez" w:date="2023-03-22T16:15:00Z"/>
                <w:rFonts w:cs="Times New Roman"/>
                <w:szCs w:val="24"/>
                <w:rPrChange w:id="9618" w:author="Camilo Andrés Díaz Gómez" w:date="2023-03-28T17:42:00Z">
                  <w:rPr>
                    <w:ins w:id="9619" w:author="Camilo Andrés Díaz Gómez" w:date="2023-03-22T16:15:00Z"/>
                    <w:rFonts w:cs="Times New Roman"/>
                    <w:sz w:val="20"/>
                    <w:szCs w:val="20"/>
                  </w:rPr>
                </w:rPrChange>
              </w:rPr>
            </w:pPr>
            <w:ins w:id="9620" w:author="Camilo Andrés Díaz Gómez" w:date="2023-03-22T16:15:00Z">
              <w:r w:rsidRPr="002B569F">
                <w:rPr>
                  <w:rFonts w:cs="Times New Roman"/>
                  <w:szCs w:val="24"/>
                  <w:rPrChange w:id="9621"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9622" w:author="Camilo Andrés Díaz Gómez" w:date="2023-03-22T16:15:00Z"/>
                <w:rFonts w:cs="Times New Roman"/>
                <w:szCs w:val="24"/>
                <w:rPrChange w:id="9623" w:author="Camilo Andrés Díaz Gómez" w:date="2023-03-28T17:42:00Z">
                  <w:rPr>
                    <w:ins w:id="9624" w:author="Camilo Andrés Díaz Gómez" w:date="2023-03-22T16:15:00Z"/>
                    <w:rFonts w:cs="Times New Roman"/>
                    <w:sz w:val="20"/>
                    <w:szCs w:val="20"/>
                  </w:rPr>
                </w:rPrChange>
              </w:rPr>
            </w:pPr>
            <w:ins w:id="9625" w:author="Camilo Andrés Díaz Gómez" w:date="2023-03-22T16:15:00Z">
              <w:r w:rsidRPr="002B569F">
                <w:rPr>
                  <w:rFonts w:cs="Times New Roman"/>
                  <w:szCs w:val="24"/>
                  <w:rPrChange w:id="9626"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9627" w:author="Camilo Andrés Díaz Gómez" w:date="2023-03-22T16:15:00Z"/>
                <w:rFonts w:cs="Times New Roman"/>
                <w:szCs w:val="24"/>
                <w:rPrChange w:id="9628" w:author="Camilo Andrés Díaz Gómez" w:date="2023-03-28T17:42:00Z">
                  <w:rPr>
                    <w:ins w:id="9629" w:author="Camilo Andrés Díaz Gómez" w:date="2023-03-22T16:15:00Z"/>
                    <w:rFonts w:cs="Times New Roman"/>
                    <w:sz w:val="20"/>
                    <w:szCs w:val="20"/>
                  </w:rPr>
                </w:rPrChange>
              </w:rPr>
            </w:pPr>
            <w:ins w:id="9630" w:author="Camilo Andrés Díaz Gómez" w:date="2023-03-22T16:15:00Z">
              <w:r w:rsidRPr="002B569F">
                <w:rPr>
                  <w:rFonts w:cs="Times New Roman"/>
                  <w:szCs w:val="24"/>
                  <w:rPrChange w:id="9631"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9632" w:author="Camilo Andrés Díaz Gómez" w:date="2023-03-22T16:15:00Z"/>
                <w:rFonts w:cs="Times New Roman"/>
                <w:szCs w:val="24"/>
                <w:rPrChange w:id="9633" w:author="Camilo Andrés Díaz Gómez" w:date="2023-03-28T17:42:00Z">
                  <w:rPr>
                    <w:ins w:id="9634" w:author="Camilo Andrés Díaz Gómez" w:date="2023-03-22T16:15:00Z"/>
                    <w:rFonts w:cs="Times New Roman"/>
                    <w:sz w:val="20"/>
                    <w:szCs w:val="20"/>
                  </w:rPr>
                </w:rPrChange>
              </w:rPr>
            </w:pPr>
            <w:ins w:id="9635" w:author="Camilo Andrés Díaz Gómez" w:date="2023-03-22T16:15:00Z">
              <w:r w:rsidRPr="002B569F">
                <w:rPr>
                  <w:rFonts w:cs="Times New Roman"/>
                  <w:szCs w:val="24"/>
                  <w:rPrChange w:id="9636"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9637" w:author="Camilo Andrés Díaz Gómez" w:date="2023-03-22T16:15:00Z"/>
                <w:rFonts w:cs="Times New Roman"/>
                <w:szCs w:val="24"/>
                <w:rPrChange w:id="9638" w:author="Camilo Andrés Díaz Gómez" w:date="2023-03-28T17:42:00Z">
                  <w:rPr>
                    <w:ins w:id="9639" w:author="Camilo Andrés Díaz Gómez" w:date="2023-03-22T16:15:00Z"/>
                    <w:rFonts w:cs="Times New Roman"/>
                    <w:sz w:val="20"/>
                    <w:szCs w:val="20"/>
                  </w:rPr>
                </w:rPrChange>
              </w:rPr>
            </w:pPr>
            <w:ins w:id="9640" w:author="Camilo Andrés Díaz Gómez" w:date="2023-03-22T16:15:00Z">
              <w:r w:rsidRPr="002B569F">
                <w:rPr>
                  <w:rFonts w:cs="Times New Roman"/>
                  <w:szCs w:val="24"/>
                  <w:rPrChange w:id="9641"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9642" w:author="Camilo Andrés Díaz Gómez" w:date="2023-03-22T16:15:00Z"/>
                <w:rFonts w:cs="Times New Roman"/>
                <w:szCs w:val="24"/>
                <w:rPrChange w:id="9643" w:author="Camilo Andrés Díaz Gómez" w:date="2023-03-28T17:42:00Z">
                  <w:rPr>
                    <w:ins w:id="9644" w:author="Camilo Andrés Díaz Gómez" w:date="2023-03-22T16:15:00Z"/>
                    <w:rFonts w:cs="Times New Roman"/>
                    <w:color w:val="000000"/>
                    <w:sz w:val="20"/>
                    <w:szCs w:val="20"/>
                  </w:rPr>
                </w:rPrChange>
              </w:rPr>
            </w:pPr>
            <w:ins w:id="9645" w:author="Camilo Andrés Díaz Gómez" w:date="2023-03-22T16:15:00Z">
              <w:r w:rsidRPr="002B569F">
                <w:rPr>
                  <w:rFonts w:cs="Times New Roman"/>
                  <w:szCs w:val="24"/>
                  <w:rPrChange w:id="9646"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9647" w:author="Camilo Andrés Díaz Gómez" w:date="2023-03-22T16:15:00Z"/>
                <w:rFonts w:cs="Times New Roman"/>
                <w:szCs w:val="24"/>
                <w:rPrChange w:id="9648" w:author="Camilo Andrés Díaz Gómez" w:date="2023-03-28T17:42:00Z">
                  <w:rPr>
                    <w:ins w:id="9649" w:author="Camilo Andrés Díaz Gómez" w:date="2023-03-22T16:15:00Z"/>
                    <w:rFonts w:cs="Times New Roman"/>
                    <w:color w:val="000000"/>
                    <w:sz w:val="20"/>
                    <w:szCs w:val="20"/>
                  </w:rPr>
                </w:rPrChange>
              </w:rPr>
            </w:pPr>
            <w:ins w:id="9650" w:author="Camilo Andrés Díaz Gómez" w:date="2023-03-22T16:15:00Z">
              <w:r w:rsidRPr="002B569F">
                <w:rPr>
                  <w:rFonts w:cs="Times New Roman"/>
                  <w:szCs w:val="24"/>
                  <w:rPrChange w:id="9651"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9652" w:author="Camilo Andrés Díaz Gómez" w:date="2023-03-22T16:15:00Z"/>
                <w:rFonts w:cs="Times New Roman"/>
                <w:szCs w:val="24"/>
                <w:rPrChange w:id="9653" w:author="Camilo Andrés Díaz Gómez" w:date="2023-03-28T17:42:00Z">
                  <w:rPr>
                    <w:ins w:id="9654" w:author="Camilo Andrés Díaz Gómez" w:date="2023-03-22T16:15:00Z"/>
                    <w:rFonts w:cs="Times New Roman"/>
                    <w:color w:val="000000"/>
                    <w:sz w:val="20"/>
                    <w:szCs w:val="20"/>
                  </w:rPr>
                </w:rPrChange>
              </w:rPr>
            </w:pPr>
            <w:ins w:id="9655" w:author="Camilo Andrés Díaz Gómez" w:date="2023-03-22T16:15:00Z">
              <w:r w:rsidRPr="002B569F">
                <w:rPr>
                  <w:rFonts w:cs="Times New Roman"/>
                  <w:szCs w:val="24"/>
                  <w:rPrChange w:id="9656"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9657" w:author="Camilo Andrés Díaz Gómez" w:date="2023-03-22T16:15:00Z"/>
        </w:trPr>
        <w:tc>
          <w:tcPr>
            <w:tcW w:w="704" w:type="dxa"/>
            <w:vAlign w:val="bottom"/>
          </w:tcPr>
          <w:p w14:paraId="5966BFD6" w14:textId="77777777" w:rsidR="00FE36FA" w:rsidRPr="002B569F" w:rsidRDefault="00FE36FA" w:rsidP="002B569F">
            <w:pPr>
              <w:rPr>
                <w:ins w:id="9658" w:author="Camilo Andrés Díaz Gómez" w:date="2023-03-22T16:15:00Z"/>
                <w:rFonts w:cs="Times New Roman"/>
                <w:szCs w:val="24"/>
                <w:rPrChange w:id="9659" w:author="Camilo Andrés Díaz Gómez" w:date="2023-03-28T17:42:00Z">
                  <w:rPr>
                    <w:ins w:id="9660" w:author="Camilo Andrés Díaz Gómez" w:date="2023-03-22T16:15:00Z"/>
                    <w:rFonts w:cs="Times New Roman"/>
                    <w:sz w:val="20"/>
                    <w:szCs w:val="20"/>
                  </w:rPr>
                </w:rPrChange>
              </w:rPr>
            </w:pPr>
            <w:ins w:id="9661" w:author="Camilo Andrés Díaz Gómez" w:date="2023-03-22T16:15:00Z">
              <w:r w:rsidRPr="002B569F">
                <w:rPr>
                  <w:rFonts w:cs="Times New Roman"/>
                  <w:szCs w:val="24"/>
                  <w:rPrChange w:id="9662"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9663" w:author="Camilo Andrés Díaz Gómez" w:date="2023-03-22T16:15:00Z"/>
                <w:rFonts w:cs="Times New Roman"/>
                <w:szCs w:val="24"/>
                <w:rPrChange w:id="9664" w:author="Camilo Andrés Díaz Gómez" w:date="2023-03-28T17:42:00Z">
                  <w:rPr>
                    <w:ins w:id="9665" w:author="Camilo Andrés Díaz Gómez" w:date="2023-03-22T16:15:00Z"/>
                    <w:rFonts w:cs="Times New Roman"/>
                    <w:sz w:val="20"/>
                    <w:szCs w:val="20"/>
                  </w:rPr>
                </w:rPrChange>
              </w:rPr>
            </w:pPr>
            <w:ins w:id="9666" w:author="Camilo Andrés Díaz Gómez" w:date="2023-03-22T16:15:00Z">
              <w:r w:rsidRPr="002B569F">
                <w:rPr>
                  <w:rFonts w:cs="Times New Roman"/>
                  <w:szCs w:val="24"/>
                  <w:rPrChange w:id="9667"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9668" w:author="Camilo Andrés Díaz Gómez" w:date="2023-03-22T16:15:00Z"/>
                <w:rFonts w:cs="Times New Roman"/>
                <w:szCs w:val="24"/>
                <w:rPrChange w:id="9669" w:author="Camilo Andrés Díaz Gómez" w:date="2023-03-28T17:42:00Z">
                  <w:rPr>
                    <w:ins w:id="9670" w:author="Camilo Andrés Díaz Gómez" w:date="2023-03-22T16:15:00Z"/>
                    <w:rFonts w:cs="Times New Roman"/>
                    <w:sz w:val="20"/>
                    <w:szCs w:val="20"/>
                  </w:rPr>
                </w:rPrChange>
              </w:rPr>
            </w:pPr>
            <w:ins w:id="9671" w:author="Camilo Andrés Díaz Gómez" w:date="2023-03-22T16:15:00Z">
              <w:r w:rsidRPr="002B569F">
                <w:rPr>
                  <w:rFonts w:cs="Times New Roman"/>
                  <w:szCs w:val="24"/>
                  <w:rPrChange w:id="9672"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9673" w:author="Camilo Andrés Díaz Gómez" w:date="2023-03-22T16:15:00Z"/>
                <w:rFonts w:cs="Times New Roman"/>
                <w:szCs w:val="24"/>
                <w:rPrChange w:id="9674" w:author="Camilo Andrés Díaz Gómez" w:date="2023-03-28T17:42:00Z">
                  <w:rPr>
                    <w:ins w:id="9675" w:author="Camilo Andrés Díaz Gómez" w:date="2023-03-22T16:15:00Z"/>
                    <w:rFonts w:cs="Times New Roman"/>
                    <w:sz w:val="20"/>
                    <w:szCs w:val="20"/>
                  </w:rPr>
                </w:rPrChange>
              </w:rPr>
            </w:pPr>
            <w:ins w:id="9676" w:author="Camilo Andrés Díaz Gómez" w:date="2023-03-22T16:15:00Z">
              <w:r w:rsidRPr="002B569F">
                <w:rPr>
                  <w:rFonts w:cs="Times New Roman"/>
                  <w:szCs w:val="24"/>
                  <w:rPrChange w:id="9677"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9678" w:author="Camilo Andrés Díaz Gómez" w:date="2023-03-22T16:15:00Z"/>
                <w:rFonts w:cs="Times New Roman"/>
                <w:szCs w:val="24"/>
                <w:rPrChange w:id="9679" w:author="Camilo Andrés Díaz Gómez" w:date="2023-03-28T17:42:00Z">
                  <w:rPr>
                    <w:ins w:id="9680" w:author="Camilo Andrés Díaz Gómez" w:date="2023-03-22T16:15:00Z"/>
                    <w:rFonts w:cs="Times New Roman"/>
                    <w:sz w:val="20"/>
                    <w:szCs w:val="20"/>
                  </w:rPr>
                </w:rPrChange>
              </w:rPr>
            </w:pPr>
            <w:ins w:id="9681" w:author="Camilo Andrés Díaz Gómez" w:date="2023-03-22T16:15:00Z">
              <w:r w:rsidRPr="002B569F">
                <w:rPr>
                  <w:rFonts w:cs="Times New Roman"/>
                  <w:szCs w:val="24"/>
                  <w:rPrChange w:id="9682"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9683" w:author="Camilo Andrés Díaz Gómez" w:date="2023-03-22T16:15:00Z"/>
                <w:rFonts w:cs="Times New Roman"/>
                <w:szCs w:val="24"/>
                <w:rPrChange w:id="9684" w:author="Camilo Andrés Díaz Gómez" w:date="2023-03-28T17:42:00Z">
                  <w:rPr>
                    <w:ins w:id="9685" w:author="Camilo Andrés Díaz Gómez" w:date="2023-03-22T16:15:00Z"/>
                    <w:rFonts w:cs="Times New Roman"/>
                    <w:color w:val="000000"/>
                    <w:sz w:val="20"/>
                    <w:szCs w:val="20"/>
                  </w:rPr>
                </w:rPrChange>
              </w:rPr>
            </w:pPr>
            <w:ins w:id="9686" w:author="Camilo Andrés Díaz Gómez" w:date="2023-03-22T16:15:00Z">
              <w:r w:rsidRPr="002B569F">
                <w:rPr>
                  <w:rFonts w:cs="Times New Roman"/>
                  <w:szCs w:val="24"/>
                  <w:rPrChange w:id="9687"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9688" w:author="Camilo Andrés Díaz Gómez" w:date="2023-03-22T16:15:00Z"/>
                <w:rFonts w:cs="Times New Roman"/>
                <w:szCs w:val="24"/>
                <w:rPrChange w:id="9689" w:author="Camilo Andrés Díaz Gómez" w:date="2023-03-28T17:42:00Z">
                  <w:rPr>
                    <w:ins w:id="9690" w:author="Camilo Andrés Díaz Gómez" w:date="2023-03-22T16:15:00Z"/>
                    <w:rFonts w:cs="Times New Roman"/>
                    <w:color w:val="000000"/>
                    <w:sz w:val="20"/>
                    <w:szCs w:val="20"/>
                  </w:rPr>
                </w:rPrChange>
              </w:rPr>
            </w:pPr>
            <w:ins w:id="9691" w:author="Camilo Andrés Díaz Gómez" w:date="2023-03-22T16:15:00Z">
              <w:r w:rsidRPr="002B569F">
                <w:rPr>
                  <w:rFonts w:cs="Times New Roman"/>
                  <w:szCs w:val="24"/>
                  <w:rPrChange w:id="9692"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9693" w:author="Camilo Andrés Díaz Gómez" w:date="2023-03-22T16:15:00Z"/>
                <w:rFonts w:cs="Times New Roman"/>
                <w:szCs w:val="24"/>
                <w:rPrChange w:id="9694" w:author="Camilo Andrés Díaz Gómez" w:date="2023-03-28T17:42:00Z">
                  <w:rPr>
                    <w:ins w:id="9695" w:author="Camilo Andrés Díaz Gómez" w:date="2023-03-22T16:15:00Z"/>
                    <w:rFonts w:cs="Times New Roman"/>
                    <w:color w:val="000000"/>
                    <w:sz w:val="20"/>
                    <w:szCs w:val="20"/>
                  </w:rPr>
                </w:rPrChange>
              </w:rPr>
            </w:pPr>
            <w:ins w:id="9696" w:author="Camilo Andrés Díaz Gómez" w:date="2023-03-22T16:15:00Z">
              <w:r w:rsidRPr="002B569F">
                <w:rPr>
                  <w:rFonts w:cs="Times New Roman"/>
                  <w:szCs w:val="24"/>
                  <w:rPrChange w:id="9697"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9698" w:author="Camilo Andrés Díaz Gómez" w:date="2023-03-22T16:15:00Z"/>
        </w:trPr>
        <w:tc>
          <w:tcPr>
            <w:tcW w:w="704" w:type="dxa"/>
            <w:vAlign w:val="bottom"/>
          </w:tcPr>
          <w:p w14:paraId="7E38F2E0" w14:textId="77777777" w:rsidR="00FE36FA" w:rsidRPr="002B569F" w:rsidRDefault="00FE36FA" w:rsidP="002B569F">
            <w:pPr>
              <w:rPr>
                <w:ins w:id="9699" w:author="Camilo Andrés Díaz Gómez" w:date="2023-03-22T16:15:00Z"/>
                <w:rFonts w:cs="Times New Roman"/>
                <w:szCs w:val="24"/>
                <w:rPrChange w:id="9700" w:author="Camilo Andrés Díaz Gómez" w:date="2023-03-28T17:42:00Z">
                  <w:rPr>
                    <w:ins w:id="9701" w:author="Camilo Andrés Díaz Gómez" w:date="2023-03-22T16:15:00Z"/>
                    <w:rFonts w:cs="Times New Roman"/>
                    <w:sz w:val="20"/>
                    <w:szCs w:val="20"/>
                  </w:rPr>
                </w:rPrChange>
              </w:rPr>
            </w:pPr>
            <w:ins w:id="9702" w:author="Camilo Andrés Díaz Gómez" w:date="2023-03-22T16:15:00Z">
              <w:r w:rsidRPr="002B569F">
                <w:rPr>
                  <w:rFonts w:cs="Times New Roman"/>
                  <w:szCs w:val="24"/>
                  <w:rPrChange w:id="9703"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9704" w:author="Camilo Andrés Díaz Gómez" w:date="2023-03-22T16:15:00Z"/>
                <w:rFonts w:cs="Times New Roman"/>
                <w:szCs w:val="24"/>
                <w:rPrChange w:id="9705" w:author="Camilo Andrés Díaz Gómez" w:date="2023-03-28T17:42:00Z">
                  <w:rPr>
                    <w:ins w:id="9706" w:author="Camilo Andrés Díaz Gómez" w:date="2023-03-22T16:15:00Z"/>
                    <w:rFonts w:cs="Times New Roman"/>
                    <w:sz w:val="20"/>
                    <w:szCs w:val="20"/>
                  </w:rPr>
                </w:rPrChange>
              </w:rPr>
            </w:pPr>
            <w:ins w:id="9707" w:author="Camilo Andrés Díaz Gómez" w:date="2023-03-22T16:15:00Z">
              <w:r w:rsidRPr="002B569F">
                <w:rPr>
                  <w:rFonts w:cs="Times New Roman"/>
                  <w:szCs w:val="24"/>
                  <w:rPrChange w:id="9708"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9709" w:author="Camilo Andrés Díaz Gómez" w:date="2023-03-22T16:15:00Z"/>
                <w:rFonts w:cs="Times New Roman"/>
                <w:szCs w:val="24"/>
                <w:rPrChange w:id="9710" w:author="Camilo Andrés Díaz Gómez" w:date="2023-03-28T17:42:00Z">
                  <w:rPr>
                    <w:ins w:id="9711" w:author="Camilo Andrés Díaz Gómez" w:date="2023-03-22T16:15:00Z"/>
                    <w:rFonts w:cs="Times New Roman"/>
                    <w:sz w:val="20"/>
                    <w:szCs w:val="20"/>
                  </w:rPr>
                </w:rPrChange>
              </w:rPr>
            </w:pPr>
            <w:ins w:id="9712" w:author="Camilo Andrés Díaz Gómez" w:date="2023-03-22T16:15:00Z">
              <w:r w:rsidRPr="002B569F">
                <w:rPr>
                  <w:rFonts w:cs="Times New Roman"/>
                  <w:szCs w:val="24"/>
                  <w:rPrChange w:id="9713"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9714" w:author="Camilo Andrés Díaz Gómez" w:date="2023-03-22T16:15:00Z"/>
                <w:rFonts w:cs="Times New Roman"/>
                <w:szCs w:val="24"/>
                <w:rPrChange w:id="9715" w:author="Camilo Andrés Díaz Gómez" w:date="2023-03-28T17:42:00Z">
                  <w:rPr>
                    <w:ins w:id="9716" w:author="Camilo Andrés Díaz Gómez" w:date="2023-03-22T16:15:00Z"/>
                    <w:rFonts w:cs="Times New Roman"/>
                    <w:sz w:val="20"/>
                    <w:szCs w:val="20"/>
                  </w:rPr>
                </w:rPrChange>
              </w:rPr>
            </w:pPr>
            <w:ins w:id="9717" w:author="Camilo Andrés Díaz Gómez" w:date="2023-03-22T16:15:00Z">
              <w:r w:rsidRPr="002B569F">
                <w:rPr>
                  <w:rFonts w:cs="Times New Roman"/>
                  <w:szCs w:val="24"/>
                  <w:rPrChange w:id="9718"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9719" w:author="Camilo Andrés Díaz Gómez" w:date="2023-03-22T16:15:00Z"/>
                <w:rFonts w:cs="Times New Roman"/>
                <w:szCs w:val="24"/>
                <w:rPrChange w:id="9720" w:author="Camilo Andrés Díaz Gómez" w:date="2023-03-28T17:42:00Z">
                  <w:rPr>
                    <w:ins w:id="9721" w:author="Camilo Andrés Díaz Gómez" w:date="2023-03-22T16:15:00Z"/>
                    <w:rFonts w:cs="Times New Roman"/>
                    <w:sz w:val="20"/>
                    <w:szCs w:val="20"/>
                  </w:rPr>
                </w:rPrChange>
              </w:rPr>
            </w:pPr>
            <w:ins w:id="9722" w:author="Camilo Andrés Díaz Gómez" w:date="2023-03-22T16:15:00Z">
              <w:r w:rsidRPr="002B569F">
                <w:rPr>
                  <w:rFonts w:cs="Times New Roman"/>
                  <w:szCs w:val="24"/>
                  <w:rPrChange w:id="9723"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9724" w:author="Camilo Andrés Díaz Gómez" w:date="2023-03-22T16:15:00Z"/>
                <w:rFonts w:cs="Times New Roman"/>
                <w:szCs w:val="24"/>
                <w:rPrChange w:id="9725" w:author="Camilo Andrés Díaz Gómez" w:date="2023-03-28T17:42:00Z">
                  <w:rPr>
                    <w:ins w:id="9726" w:author="Camilo Andrés Díaz Gómez" w:date="2023-03-22T16:15:00Z"/>
                    <w:rFonts w:cs="Times New Roman"/>
                    <w:color w:val="000000"/>
                    <w:sz w:val="20"/>
                    <w:szCs w:val="20"/>
                  </w:rPr>
                </w:rPrChange>
              </w:rPr>
            </w:pPr>
            <w:ins w:id="9727" w:author="Camilo Andrés Díaz Gómez" w:date="2023-03-22T16:15:00Z">
              <w:r w:rsidRPr="002B569F">
                <w:rPr>
                  <w:rFonts w:cs="Times New Roman"/>
                  <w:szCs w:val="24"/>
                  <w:rPrChange w:id="9728"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9729" w:author="Camilo Andrés Díaz Gómez" w:date="2023-03-22T16:15:00Z"/>
                <w:rFonts w:cs="Times New Roman"/>
                <w:szCs w:val="24"/>
                <w:rPrChange w:id="9730" w:author="Camilo Andrés Díaz Gómez" w:date="2023-03-28T17:42:00Z">
                  <w:rPr>
                    <w:ins w:id="9731" w:author="Camilo Andrés Díaz Gómez" w:date="2023-03-22T16:15:00Z"/>
                    <w:rFonts w:cs="Times New Roman"/>
                    <w:color w:val="000000"/>
                    <w:sz w:val="20"/>
                    <w:szCs w:val="20"/>
                  </w:rPr>
                </w:rPrChange>
              </w:rPr>
            </w:pPr>
            <w:ins w:id="9732" w:author="Camilo Andrés Díaz Gómez" w:date="2023-03-22T16:15:00Z">
              <w:r w:rsidRPr="002B569F">
                <w:rPr>
                  <w:rFonts w:cs="Times New Roman"/>
                  <w:szCs w:val="24"/>
                  <w:rPrChange w:id="9733"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9734" w:author="Camilo Andrés Díaz Gómez" w:date="2023-03-22T16:15:00Z"/>
                <w:rFonts w:cs="Times New Roman"/>
                <w:szCs w:val="24"/>
                <w:rPrChange w:id="9735" w:author="Camilo Andrés Díaz Gómez" w:date="2023-03-28T17:42:00Z">
                  <w:rPr>
                    <w:ins w:id="9736" w:author="Camilo Andrés Díaz Gómez" w:date="2023-03-22T16:15:00Z"/>
                    <w:rFonts w:cs="Times New Roman"/>
                    <w:color w:val="000000"/>
                    <w:sz w:val="20"/>
                    <w:szCs w:val="20"/>
                  </w:rPr>
                </w:rPrChange>
              </w:rPr>
            </w:pPr>
            <w:ins w:id="9737" w:author="Camilo Andrés Díaz Gómez" w:date="2023-03-22T16:15:00Z">
              <w:r w:rsidRPr="002B569F">
                <w:rPr>
                  <w:rFonts w:cs="Times New Roman"/>
                  <w:szCs w:val="24"/>
                  <w:rPrChange w:id="9738"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9739" w:author="Camilo Andrés Díaz Gómez" w:date="2023-03-22T16:15:00Z"/>
        </w:trPr>
        <w:tc>
          <w:tcPr>
            <w:tcW w:w="704" w:type="dxa"/>
            <w:vAlign w:val="bottom"/>
          </w:tcPr>
          <w:p w14:paraId="2F2B24C7" w14:textId="77777777" w:rsidR="00FE36FA" w:rsidRPr="002B569F" w:rsidRDefault="00FE36FA" w:rsidP="002B569F">
            <w:pPr>
              <w:rPr>
                <w:ins w:id="9740" w:author="Camilo Andrés Díaz Gómez" w:date="2023-03-22T16:15:00Z"/>
                <w:rFonts w:cs="Times New Roman"/>
                <w:szCs w:val="24"/>
                <w:rPrChange w:id="9741" w:author="Camilo Andrés Díaz Gómez" w:date="2023-03-28T17:42:00Z">
                  <w:rPr>
                    <w:ins w:id="9742" w:author="Camilo Andrés Díaz Gómez" w:date="2023-03-22T16:15:00Z"/>
                    <w:rFonts w:cs="Times New Roman"/>
                    <w:sz w:val="20"/>
                    <w:szCs w:val="20"/>
                  </w:rPr>
                </w:rPrChange>
              </w:rPr>
            </w:pPr>
            <w:ins w:id="9743" w:author="Camilo Andrés Díaz Gómez" w:date="2023-03-22T16:15:00Z">
              <w:r w:rsidRPr="002B569F">
                <w:rPr>
                  <w:rFonts w:cs="Times New Roman"/>
                  <w:szCs w:val="24"/>
                  <w:rPrChange w:id="9744"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9745" w:author="Camilo Andrés Díaz Gómez" w:date="2023-03-22T16:15:00Z"/>
                <w:rFonts w:cs="Times New Roman"/>
                <w:szCs w:val="24"/>
                <w:rPrChange w:id="9746" w:author="Camilo Andrés Díaz Gómez" w:date="2023-03-28T17:42:00Z">
                  <w:rPr>
                    <w:ins w:id="9747" w:author="Camilo Andrés Díaz Gómez" w:date="2023-03-22T16:15:00Z"/>
                    <w:rFonts w:cs="Times New Roman"/>
                    <w:sz w:val="20"/>
                    <w:szCs w:val="20"/>
                  </w:rPr>
                </w:rPrChange>
              </w:rPr>
            </w:pPr>
            <w:ins w:id="9748" w:author="Camilo Andrés Díaz Gómez" w:date="2023-03-22T16:15:00Z">
              <w:r w:rsidRPr="002B569F">
                <w:rPr>
                  <w:rFonts w:cs="Times New Roman"/>
                  <w:szCs w:val="24"/>
                  <w:rPrChange w:id="9749"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9750" w:author="Camilo Andrés Díaz Gómez" w:date="2023-03-22T16:15:00Z"/>
                <w:rFonts w:cs="Times New Roman"/>
                <w:szCs w:val="24"/>
                <w:rPrChange w:id="9751" w:author="Camilo Andrés Díaz Gómez" w:date="2023-03-28T17:42:00Z">
                  <w:rPr>
                    <w:ins w:id="9752" w:author="Camilo Andrés Díaz Gómez" w:date="2023-03-22T16:15:00Z"/>
                    <w:rFonts w:cs="Times New Roman"/>
                    <w:sz w:val="20"/>
                    <w:szCs w:val="20"/>
                  </w:rPr>
                </w:rPrChange>
              </w:rPr>
            </w:pPr>
            <w:ins w:id="9753" w:author="Camilo Andrés Díaz Gómez" w:date="2023-03-22T16:15:00Z">
              <w:r w:rsidRPr="002B569F">
                <w:rPr>
                  <w:rFonts w:cs="Times New Roman"/>
                  <w:szCs w:val="24"/>
                  <w:rPrChange w:id="9754"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9755" w:author="Camilo Andrés Díaz Gómez" w:date="2023-03-22T16:15:00Z"/>
                <w:rFonts w:cs="Times New Roman"/>
                <w:szCs w:val="24"/>
                <w:rPrChange w:id="9756" w:author="Camilo Andrés Díaz Gómez" w:date="2023-03-28T17:42:00Z">
                  <w:rPr>
                    <w:ins w:id="9757" w:author="Camilo Andrés Díaz Gómez" w:date="2023-03-22T16:15:00Z"/>
                    <w:rFonts w:cs="Times New Roman"/>
                    <w:sz w:val="20"/>
                    <w:szCs w:val="20"/>
                  </w:rPr>
                </w:rPrChange>
              </w:rPr>
            </w:pPr>
            <w:ins w:id="9758" w:author="Camilo Andrés Díaz Gómez" w:date="2023-03-22T16:15:00Z">
              <w:r w:rsidRPr="002B569F">
                <w:rPr>
                  <w:rFonts w:cs="Times New Roman"/>
                  <w:szCs w:val="24"/>
                  <w:rPrChange w:id="9759"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9760" w:author="Camilo Andrés Díaz Gómez" w:date="2023-03-22T16:15:00Z"/>
                <w:rFonts w:cs="Times New Roman"/>
                <w:szCs w:val="24"/>
                <w:rPrChange w:id="9761" w:author="Camilo Andrés Díaz Gómez" w:date="2023-03-28T17:42:00Z">
                  <w:rPr>
                    <w:ins w:id="9762" w:author="Camilo Andrés Díaz Gómez" w:date="2023-03-22T16:15:00Z"/>
                    <w:rFonts w:cs="Times New Roman"/>
                    <w:sz w:val="20"/>
                    <w:szCs w:val="20"/>
                  </w:rPr>
                </w:rPrChange>
              </w:rPr>
            </w:pPr>
            <w:ins w:id="9763" w:author="Camilo Andrés Díaz Gómez" w:date="2023-03-22T16:15:00Z">
              <w:r w:rsidRPr="002B569F">
                <w:rPr>
                  <w:rFonts w:cs="Times New Roman"/>
                  <w:szCs w:val="24"/>
                  <w:rPrChange w:id="9764"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9765" w:author="Camilo Andrés Díaz Gómez" w:date="2023-03-22T16:15:00Z"/>
                <w:rFonts w:cs="Times New Roman"/>
                <w:szCs w:val="24"/>
                <w:rPrChange w:id="9766" w:author="Camilo Andrés Díaz Gómez" w:date="2023-03-28T17:42:00Z">
                  <w:rPr>
                    <w:ins w:id="9767" w:author="Camilo Andrés Díaz Gómez" w:date="2023-03-22T16:15:00Z"/>
                    <w:rFonts w:cs="Times New Roman"/>
                    <w:color w:val="000000"/>
                    <w:sz w:val="20"/>
                    <w:szCs w:val="20"/>
                  </w:rPr>
                </w:rPrChange>
              </w:rPr>
            </w:pPr>
            <w:ins w:id="9768" w:author="Camilo Andrés Díaz Gómez" w:date="2023-03-22T16:15:00Z">
              <w:r w:rsidRPr="002B569F">
                <w:rPr>
                  <w:rFonts w:cs="Times New Roman"/>
                  <w:szCs w:val="24"/>
                  <w:rPrChange w:id="9769"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9770" w:author="Camilo Andrés Díaz Gómez" w:date="2023-03-22T16:15:00Z"/>
                <w:rFonts w:cs="Times New Roman"/>
                <w:szCs w:val="24"/>
                <w:rPrChange w:id="9771" w:author="Camilo Andrés Díaz Gómez" w:date="2023-03-28T17:42:00Z">
                  <w:rPr>
                    <w:ins w:id="9772" w:author="Camilo Andrés Díaz Gómez" w:date="2023-03-22T16:15:00Z"/>
                    <w:rFonts w:cs="Times New Roman"/>
                    <w:color w:val="000000"/>
                    <w:sz w:val="20"/>
                    <w:szCs w:val="20"/>
                  </w:rPr>
                </w:rPrChange>
              </w:rPr>
            </w:pPr>
            <w:ins w:id="9773" w:author="Camilo Andrés Díaz Gómez" w:date="2023-03-22T16:15:00Z">
              <w:r w:rsidRPr="002B569F">
                <w:rPr>
                  <w:rFonts w:cs="Times New Roman"/>
                  <w:szCs w:val="24"/>
                  <w:rPrChange w:id="9774"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9775" w:author="Camilo Andrés Díaz Gómez" w:date="2023-03-22T16:15:00Z"/>
                <w:rFonts w:cs="Times New Roman"/>
                <w:szCs w:val="24"/>
                <w:rPrChange w:id="9776" w:author="Camilo Andrés Díaz Gómez" w:date="2023-03-28T17:42:00Z">
                  <w:rPr>
                    <w:ins w:id="9777" w:author="Camilo Andrés Díaz Gómez" w:date="2023-03-22T16:15:00Z"/>
                    <w:rFonts w:cs="Times New Roman"/>
                    <w:color w:val="000000"/>
                    <w:sz w:val="20"/>
                    <w:szCs w:val="20"/>
                  </w:rPr>
                </w:rPrChange>
              </w:rPr>
            </w:pPr>
            <w:ins w:id="9778" w:author="Camilo Andrés Díaz Gómez" w:date="2023-03-22T16:15:00Z">
              <w:r w:rsidRPr="002B569F">
                <w:rPr>
                  <w:rFonts w:cs="Times New Roman"/>
                  <w:szCs w:val="24"/>
                  <w:rPrChange w:id="9779"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9780" w:author="Camilo Andrés Díaz Gómez" w:date="2023-03-22T16:15:00Z"/>
        </w:trPr>
        <w:tc>
          <w:tcPr>
            <w:tcW w:w="704" w:type="dxa"/>
            <w:vAlign w:val="bottom"/>
          </w:tcPr>
          <w:p w14:paraId="25B28179" w14:textId="77777777" w:rsidR="00FE36FA" w:rsidRPr="002B569F" w:rsidRDefault="00FE36FA" w:rsidP="002B569F">
            <w:pPr>
              <w:rPr>
                <w:ins w:id="9781" w:author="Camilo Andrés Díaz Gómez" w:date="2023-03-22T16:15:00Z"/>
                <w:rFonts w:cs="Times New Roman"/>
                <w:szCs w:val="24"/>
                <w:rPrChange w:id="9782" w:author="Camilo Andrés Díaz Gómez" w:date="2023-03-28T17:42:00Z">
                  <w:rPr>
                    <w:ins w:id="9783" w:author="Camilo Andrés Díaz Gómez" w:date="2023-03-22T16:15:00Z"/>
                    <w:rFonts w:cs="Times New Roman"/>
                    <w:sz w:val="20"/>
                    <w:szCs w:val="20"/>
                  </w:rPr>
                </w:rPrChange>
              </w:rPr>
            </w:pPr>
            <w:ins w:id="9784" w:author="Camilo Andrés Díaz Gómez" w:date="2023-03-22T16:15:00Z">
              <w:r w:rsidRPr="002B569F">
                <w:rPr>
                  <w:rFonts w:cs="Times New Roman"/>
                  <w:szCs w:val="24"/>
                  <w:rPrChange w:id="9785"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9786" w:author="Camilo Andrés Díaz Gómez" w:date="2023-03-22T16:15:00Z"/>
                <w:rFonts w:cs="Times New Roman"/>
                <w:szCs w:val="24"/>
                <w:rPrChange w:id="9787" w:author="Camilo Andrés Díaz Gómez" w:date="2023-03-28T17:42:00Z">
                  <w:rPr>
                    <w:ins w:id="9788" w:author="Camilo Andrés Díaz Gómez" w:date="2023-03-22T16:15:00Z"/>
                    <w:rFonts w:cs="Times New Roman"/>
                    <w:sz w:val="20"/>
                    <w:szCs w:val="20"/>
                  </w:rPr>
                </w:rPrChange>
              </w:rPr>
            </w:pPr>
            <w:ins w:id="9789" w:author="Camilo Andrés Díaz Gómez" w:date="2023-03-22T16:15:00Z">
              <w:r w:rsidRPr="002B569F">
                <w:rPr>
                  <w:rFonts w:cs="Times New Roman"/>
                  <w:szCs w:val="24"/>
                  <w:rPrChange w:id="9790"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9791" w:author="Camilo Andrés Díaz Gómez" w:date="2023-03-22T16:15:00Z"/>
                <w:rFonts w:cs="Times New Roman"/>
                <w:szCs w:val="24"/>
                <w:rPrChange w:id="9792" w:author="Camilo Andrés Díaz Gómez" w:date="2023-03-28T17:42:00Z">
                  <w:rPr>
                    <w:ins w:id="9793" w:author="Camilo Andrés Díaz Gómez" w:date="2023-03-22T16:15:00Z"/>
                    <w:rFonts w:cs="Times New Roman"/>
                    <w:sz w:val="20"/>
                    <w:szCs w:val="20"/>
                  </w:rPr>
                </w:rPrChange>
              </w:rPr>
            </w:pPr>
            <w:ins w:id="9794" w:author="Camilo Andrés Díaz Gómez" w:date="2023-03-22T16:15:00Z">
              <w:r w:rsidRPr="002B569F">
                <w:rPr>
                  <w:rFonts w:cs="Times New Roman"/>
                  <w:szCs w:val="24"/>
                  <w:rPrChange w:id="9795"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9796" w:author="Camilo Andrés Díaz Gómez" w:date="2023-03-22T16:15:00Z"/>
                <w:rFonts w:cs="Times New Roman"/>
                <w:szCs w:val="24"/>
                <w:rPrChange w:id="9797" w:author="Camilo Andrés Díaz Gómez" w:date="2023-03-28T17:42:00Z">
                  <w:rPr>
                    <w:ins w:id="9798" w:author="Camilo Andrés Díaz Gómez" w:date="2023-03-22T16:15:00Z"/>
                    <w:rFonts w:cs="Times New Roman"/>
                    <w:sz w:val="20"/>
                    <w:szCs w:val="20"/>
                  </w:rPr>
                </w:rPrChange>
              </w:rPr>
            </w:pPr>
            <w:ins w:id="9799" w:author="Camilo Andrés Díaz Gómez" w:date="2023-03-22T16:15:00Z">
              <w:r w:rsidRPr="002B569F">
                <w:rPr>
                  <w:rFonts w:cs="Times New Roman"/>
                  <w:szCs w:val="24"/>
                  <w:rPrChange w:id="9800"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9801" w:author="Camilo Andrés Díaz Gómez" w:date="2023-03-22T16:15:00Z"/>
                <w:rFonts w:cs="Times New Roman"/>
                <w:szCs w:val="24"/>
                <w:rPrChange w:id="9802" w:author="Camilo Andrés Díaz Gómez" w:date="2023-03-28T17:42:00Z">
                  <w:rPr>
                    <w:ins w:id="9803" w:author="Camilo Andrés Díaz Gómez" w:date="2023-03-22T16:15:00Z"/>
                    <w:rFonts w:cs="Times New Roman"/>
                    <w:sz w:val="20"/>
                    <w:szCs w:val="20"/>
                  </w:rPr>
                </w:rPrChange>
              </w:rPr>
            </w:pPr>
            <w:ins w:id="9804" w:author="Camilo Andrés Díaz Gómez" w:date="2023-03-22T16:15:00Z">
              <w:r w:rsidRPr="002B569F">
                <w:rPr>
                  <w:rFonts w:cs="Times New Roman"/>
                  <w:szCs w:val="24"/>
                  <w:rPrChange w:id="9805"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9806" w:author="Camilo Andrés Díaz Gómez" w:date="2023-03-22T16:15:00Z"/>
                <w:rFonts w:cs="Times New Roman"/>
                <w:szCs w:val="24"/>
                <w:rPrChange w:id="9807" w:author="Camilo Andrés Díaz Gómez" w:date="2023-03-28T17:42:00Z">
                  <w:rPr>
                    <w:ins w:id="9808" w:author="Camilo Andrés Díaz Gómez" w:date="2023-03-22T16:15:00Z"/>
                    <w:rFonts w:cs="Times New Roman"/>
                    <w:color w:val="000000"/>
                    <w:sz w:val="20"/>
                    <w:szCs w:val="20"/>
                  </w:rPr>
                </w:rPrChange>
              </w:rPr>
            </w:pPr>
            <w:ins w:id="9809" w:author="Camilo Andrés Díaz Gómez" w:date="2023-03-22T16:15:00Z">
              <w:r w:rsidRPr="002B569F">
                <w:rPr>
                  <w:rFonts w:cs="Times New Roman"/>
                  <w:szCs w:val="24"/>
                  <w:rPrChange w:id="9810"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9811" w:author="Camilo Andrés Díaz Gómez" w:date="2023-03-22T16:15:00Z"/>
                <w:rFonts w:cs="Times New Roman"/>
                <w:szCs w:val="24"/>
                <w:rPrChange w:id="9812" w:author="Camilo Andrés Díaz Gómez" w:date="2023-03-28T17:42:00Z">
                  <w:rPr>
                    <w:ins w:id="9813" w:author="Camilo Andrés Díaz Gómez" w:date="2023-03-22T16:15:00Z"/>
                    <w:rFonts w:cs="Times New Roman"/>
                    <w:color w:val="000000"/>
                    <w:sz w:val="20"/>
                    <w:szCs w:val="20"/>
                  </w:rPr>
                </w:rPrChange>
              </w:rPr>
            </w:pPr>
            <w:ins w:id="9814" w:author="Camilo Andrés Díaz Gómez" w:date="2023-03-22T16:15:00Z">
              <w:r w:rsidRPr="002B569F">
                <w:rPr>
                  <w:rFonts w:cs="Times New Roman"/>
                  <w:szCs w:val="24"/>
                  <w:rPrChange w:id="9815"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9816" w:author="Camilo Andrés Díaz Gómez" w:date="2023-03-22T16:15:00Z"/>
                <w:rFonts w:cs="Times New Roman"/>
                <w:szCs w:val="24"/>
                <w:rPrChange w:id="9817" w:author="Camilo Andrés Díaz Gómez" w:date="2023-03-28T17:42:00Z">
                  <w:rPr>
                    <w:ins w:id="9818" w:author="Camilo Andrés Díaz Gómez" w:date="2023-03-22T16:15:00Z"/>
                    <w:rFonts w:cs="Times New Roman"/>
                    <w:color w:val="000000"/>
                    <w:sz w:val="20"/>
                    <w:szCs w:val="20"/>
                  </w:rPr>
                </w:rPrChange>
              </w:rPr>
            </w:pPr>
            <w:ins w:id="9819" w:author="Camilo Andrés Díaz Gómez" w:date="2023-03-22T16:15:00Z">
              <w:r w:rsidRPr="002B569F">
                <w:rPr>
                  <w:rFonts w:cs="Times New Roman"/>
                  <w:szCs w:val="24"/>
                  <w:rPrChange w:id="9820"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9821" w:author="Camilo Andrés Díaz Gómez" w:date="2023-03-22T16:15:00Z"/>
        </w:trPr>
        <w:tc>
          <w:tcPr>
            <w:tcW w:w="704" w:type="dxa"/>
            <w:vAlign w:val="bottom"/>
          </w:tcPr>
          <w:p w14:paraId="4E6C5733" w14:textId="77777777" w:rsidR="00FE36FA" w:rsidRPr="002B569F" w:rsidRDefault="00FE36FA" w:rsidP="002B569F">
            <w:pPr>
              <w:rPr>
                <w:ins w:id="9822" w:author="Camilo Andrés Díaz Gómez" w:date="2023-03-22T16:15:00Z"/>
                <w:rFonts w:cs="Times New Roman"/>
                <w:szCs w:val="24"/>
                <w:rPrChange w:id="9823" w:author="Camilo Andrés Díaz Gómez" w:date="2023-03-28T17:42:00Z">
                  <w:rPr>
                    <w:ins w:id="9824" w:author="Camilo Andrés Díaz Gómez" w:date="2023-03-22T16:15:00Z"/>
                    <w:rFonts w:cs="Times New Roman"/>
                    <w:sz w:val="20"/>
                    <w:szCs w:val="20"/>
                  </w:rPr>
                </w:rPrChange>
              </w:rPr>
            </w:pPr>
            <w:ins w:id="9825" w:author="Camilo Andrés Díaz Gómez" w:date="2023-03-22T16:15:00Z">
              <w:r w:rsidRPr="002B569F">
                <w:rPr>
                  <w:rFonts w:cs="Times New Roman"/>
                  <w:szCs w:val="24"/>
                  <w:rPrChange w:id="9826"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9827" w:author="Camilo Andrés Díaz Gómez" w:date="2023-03-22T16:15:00Z"/>
                <w:rFonts w:cs="Times New Roman"/>
                <w:szCs w:val="24"/>
                <w:rPrChange w:id="9828" w:author="Camilo Andrés Díaz Gómez" w:date="2023-03-28T17:42:00Z">
                  <w:rPr>
                    <w:ins w:id="9829" w:author="Camilo Andrés Díaz Gómez" w:date="2023-03-22T16:15:00Z"/>
                    <w:rFonts w:cs="Times New Roman"/>
                    <w:sz w:val="20"/>
                    <w:szCs w:val="20"/>
                  </w:rPr>
                </w:rPrChange>
              </w:rPr>
            </w:pPr>
            <w:ins w:id="9830" w:author="Camilo Andrés Díaz Gómez" w:date="2023-03-22T16:15:00Z">
              <w:r w:rsidRPr="002B569F">
                <w:rPr>
                  <w:rFonts w:cs="Times New Roman"/>
                  <w:szCs w:val="24"/>
                  <w:rPrChange w:id="9831"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9832" w:author="Camilo Andrés Díaz Gómez" w:date="2023-03-22T16:15:00Z"/>
                <w:rFonts w:cs="Times New Roman"/>
                <w:szCs w:val="24"/>
                <w:rPrChange w:id="9833" w:author="Camilo Andrés Díaz Gómez" w:date="2023-03-28T17:42:00Z">
                  <w:rPr>
                    <w:ins w:id="9834" w:author="Camilo Andrés Díaz Gómez" w:date="2023-03-22T16:15:00Z"/>
                    <w:rFonts w:cs="Times New Roman"/>
                    <w:sz w:val="20"/>
                    <w:szCs w:val="20"/>
                  </w:rPr>
                </w:rPrChange>
              </w:rPr>
            </w:pPr>
            <w:ins w:id="9835" w:author="Camilo Andrés Díaz Gómez" w:date="2023-03-22T16:15:00Z">
              <w:r w:rsidRPr="002B569F">
                <w:rPr>
                  <w:rFonts w:cs="Times New Roman"/>
                  <w:szCs w:val="24"/>
                  <w:rPrChange w:id="9836"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9837" w:author="Camilo Andrés Díaz Gómez" w:date="2023-03-22T16:15:00Z"/>
                <w:rFonts w:cs="Times New Roman"/>
                <w:szCs w:val="24"/>
                <w:rPrChange w:id="9838" w:author="Camilo Andrés Díaz Gómez" w:date="2023-03-28T17:42:00Z">
                  <w:rPr>
                    <w:ins w:id="9839" w:author="Camilo Andrés Díaz Gómez" w:date="2023-03-22T16:15:00Z"/>
                    <w:rFonts w:cs="Times New Roman"/>
                    <w:sz w:val="20"/>
                    <w:szCs w:val="20"/>
                  </w:rPr>
                </w:rPrChange>
              </w:rPr>
            </w:pPr>
            <w:ins w:id="9840" w:author="Camilo Andrés Díaz Gómez" w:date="2023-03-22T16:15:00Z">
              <w:r w:rsidRPr="002B569F">
                <w:rPr>
                  <w:rFonts w:cs="Times New Roman"/>
                  <w:szCs w:val="24"/>
                  <w:rPrChange w:id="9841"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9842" w:author="Camilo Andrés Díaz Gómez" w:date="2023-03-22T16:15:00Z"/>
                <w:rFonts w:cs="Times New Roman"/>
                <w:szCs w:val="24"/>
                <w:rPrChange w:id="9843" w:author="Camilo Andrés Díaz Gómez" w:date="2023-03-28T17:42:00Z">
                  <w:rPr>
                    <w:ins w:id="9844" w:author="Camilo Andrés Díaz Gómez" w:date="2023-03-22T16:15:00Z"/>
                    <w:rFonts w:cs="Times New Roman"/>
                    <w:sz w:val="20"/>
                    <w:szCs w:val="20"/>
                  </w:rPr>
                </w:rPrChange>
              </w:rPr>
            </w:pPr>
            <w:ins w:id="9845" w:author="Camilo Andrés Díaz Gómez" w:date="2023-03-22T16:15:00Z">
              <w:r w:rsidRPr="002B569F">
                <w:rPr>
                  <w:rFonts w:cs="Times New Roman"/>
                  <w:szCs w:val="24"/>
                  <w:rPrChange w:id="9846"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9847" w:author="Camilo Andrés Díaz Gómez" w:date="2023-03-22T16:15:00Z"/>
                <w:rFonts w:cs="Times New Roman"/>
                <w:szCs w:val="24"/>
                <w:rPrChange w:id="9848" w:author="Camilo Andrés Díaz Gómez" w:date="2023-03-28T17:42:00Z">
                  <w:rPr>
                    <w:ins w:id="9849" w:author="Camilo Andrés Díaz Gómez" w:date="2023-03-22T16:15:00Z"/>
                    <w:rFonts w:cs="Times New Roman"/>
                    <w:color w:val="000000"/>
                    <w:sz w:val="20"/>
                    <w:szCs w:val="20"/>
                  </w:rPr>
                </w:rPrChange>
              </w:rPr>
            </w:pPr>
            <w:ins w:id="9850" w:author="Camilo Andrés Díaz Gómez" w:date="2023-03-22T16:15:00Z">
              <w:r w:rsidRPr="002B569F">
                <w:rPr>
                  <w:rFonts w:cs="Times New Roman"/>
                  <w:szCs w:val="24"/>
                  <w:rPrChange w:id="9851"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9852" w:author="Camilo Andrés Díaz Gómez" w:date="2023-03-22T16:15:00Z"/>
                <w:rFonts w:cs="Times New Roman"/>
                <w:szCs w:val="24"/>
                <w:rPrChange w:id="9853" w:author="Camilo Andrés Díaz Gómez" w:date="2023-03-28T17:42:00Z">
                  <w:rPr>
                    <w:ins w:id="9854" w:author="Camilo Andrés Díaz Gómez" w:date="2023-03-22T16:15:00Z"/>
                    <w:rFonts w:cs="Times New Roman"/>
                    <w:color w:val="000000"/>
                    <w:sz w:val="20"/>
                    <w:szCs w:val="20"/>
                  </w:rPr>
                </w:rPrChange>
              </w:rPr>
            </w:pPr>
            <w:ins w:id="9855" w:author="Camilo Andrés Díaz Gómez" w:date="2023-03-22T16:15:00Z">
              <w:r w:rsidRPr="002B569F">
                <w:rPr>
                  <w:rFonts w:cs="Times New Roman"/>
                  <w:szCs w:val="24"/>
                  <w:rPrChange w:id="9856"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9857" w:author="Camilo Andrés Díaz Gómez" w:date="2023-03-22T16:15:00Z"/>
                <w:rFonts w:cs="Times New Roman"/>
                <w:szCs w:val="24"/>
                <w:rPrChange w:id="9858" w:author="Camilo Andrés Díaz Gómez" w:date="2023-03-28T17:42:00Z">
                  <w:rPr>
                    <w:ins w:id="9859" w:author="Camilo Andrés Díaz Gómez" w:date="2023-03-22T16:15:00Z"/>
                    <w:rFonts w:cs="Times New Roman"/>
                    <w:color w:val="000000"/>
                    <w:sz w:val="20"/>
                    <w:szCs w:val="20"/>
                  </w:rPr>
                </w:rPrChange>
              </w:rPr>
            </w:pPr>
            <w:ins w:id="9860" w:author="Camilo Andrés Díaz Gómez" w:date="2023-03-22T16:15:00Z">
              <w:r w:rsidRPr="002B569F">
                <w:rPr>
                  <w:rFonts w:cs="Times New Roman"/>
                  <w:szCs w:val="24"/>
                  <w:rPrChange w:id="9861"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9862" w:author="Camilo Andrés Díaz Gómez" w:date="2023-03-22T16:15:00Z"/>
        </w:trPr>
        <w:tc>
          <w:tcPr>
            <w:tcW w:w="704" w:type="dxa"/>
            <w:vAlign w:val="bottom"/>
          </w:tcPr>
          <w:p w14:paraId="214A6E18" w14:textId="77777777" w:rsidR="00FE36FA" w:rsidRPr="002B569F" w:rsidRDefault="00FE36FA" w:rsidP="002B569F">
            <w:pPr>
              <w:rPr>
                <w:ins w:id="9863" w:author="Camilo Andrés Díaz Gómez" w:date="2023-03-22T16:15:00Z"/>
                <w:rFonts w:cs="Times New Roman"/>
                <w:szCs w:val="24"/>
                <w:rPrChange w:id="9864" w:author="Camilo Andrés Díaz Gómez" w:date="2023-03-28T17:42:00Z">
                  <w:rPr>
                    <w:ins w:id="9865" w:author="Camilo Andrés Díaz Gómez" w:date="2023-03-22T16:15:00Z"/>
                    <w:rFonts w:cs="Times New Roman"/>
                    <w:sz w:val="20"/>
                    <w:szCs w:val="20"/>
                  </w:rPr>
                </w:rPrChange>
              </w:rPr>
            </w:pPr>
            <w:ins w:id="9866" w:author="Camilo Andrés Díaz Gómez" w:date="2023-03-22T16:15:00Z">
              <w:r w:rsidRPr="002B569F">
                <w:rPr>
                  <w:rFonts w:cs="Times New Roman"/>
                  <w:szCs w:val="24"/>
                  <w:rPrChange w:id="9867"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9868" w:author="Camilo Andrés Díaz Gómez" w:date="2023-03-22T16:15:00Z"/>
                <w:rFonts w:cs="Times New Roman"/>
                <w:szCs w:val="24"/>
                <w:rPrChange w:id="9869" w:author="Camilo Andrés Díaz Gómez" w:date="2023-03-28T17:42:00Z">
                  <w:rPr>
                    <w:ins w:id="9870" w:author="Camilo Andrés Díaz Gómez" w:date="2023-03-22T16:15:00Z"/>
                    <w:rFonts w:cs="Times New Roman"/>
                    <w:sz w:val="20"/>
                    <w:szCs w:val="20"/>
                  </w:rPr>
                </w:rPrChange>
              </w:rPr>
            </w:pPr>
            <w:ins w:id="9871" w:author="Camilo Andrés Díaz Gómez" w:date="2023-03-22T16:15:00Z">
              <w:r w:rsidRPr="002B569F">
                <w:rPr>
                  <w:rFonts w:cs="Times New Roman"/>
                  <w:szCs w:val="24"/>
                  <w:rPrChange w:id="9872"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9873" w:author="Camilo Andrés Díaz Gómez" w:date="2023-03-22T16:15:00Z"/>
                <w:rFonts w:cs="Times New Roman"/>
                <w:szCs w:val="24"/>
                <w:rPrChange w:id="9874" w:author="Camilo Andrés Díaz Gómez" w:date="2023-03-28T17:42:00Z">
                  <w:rPr>
                    <w:ins w:id="9875" w:author="Camilo Andrés Díaz Gómez" w:date="2023-03-22T16:15:00Z"/>
                    <w:rFonts w:cs="Times New Roman"/>
                    <w:sz w:val="20"/>
                    <w:szCs w:val="20"/>
                  </w:rPr>
                </w:rPrChange>
              </w:rPr>
            </w:pPr>
            <w:ins w:id="9876" w:author="Camilo Andrés Díaz Gómez" w:date="2023-03-22T16:15:00Z">
              <w:r w:rsidRPr="002B569F">
                <w:rPr>
                  <w:rFonts w:cs="Times New Roman"/>
                  <w:szCs w:val="24"/>
                  <w:rPrChange w:id="9877"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9878" w:author="Camilo Andrés Díaz Gómez" w:date="2023-03-22T16:15:00Z"/>
                <w:rFonts w:cs="Times New Roman"/>
                <w:szCs w:val="24"/>
                <w:rPrChange w:id="9879" w:author="Camilo Andrés Díaz Gómez" w:date="2023-03-28T17:42:00Z">
                  <w:rPr>
                    <w:ins w:id="9880" w:author="Camilo Andrés Díaz Gómez" w:date="2023-03-22T16:15:00Z"/>
                    <w:rFonts w:cs="Times New Roman"/>
                    <w:sz w:val="20"/>
                    <w:szCs w:val="20"/>
                  </w:rPr>
                </w:rPrChange>
              </w:rPr>
            </w:pPr>
            <w:ins w:id="9881" w:author="Camilo Andrés Díaz Gómez" w:date="2023-03-22T16:15:00Z">
              <w:r w:rsidRPr="002B569F">
                <w:rPr>
                  <w:rFonts w:cs="Times New Roman"/>
                  <w:szCs w:val="24"/>
                  <w:rPrChange w:id="9882"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9883" w:author="Camilo Andrés Díaz Gómez" w:date="2023-03-22T16:15:00Z"/>
                <w:rFonts w:cs="Times New Roman"/>
                <w:szCs w:val="24"/>
                <w:rPrChange w:id="9884" w:author="Camilo Andrés Díaz Gómez" w:date="2023-03-28T17:42:00Z">
                  <w:rPr>
                    <w:ins w:id="9885" w:author="Camilo Andrés Díaz Gómez" w:date="2023-03-22T16:15:00Z"/>
                    <w:rFonts w:cs="Times New Roman"/>
                    <w:sz w:val="20"/>
                    <w:szCs w:val="20"/>
                  </w:rPr>
                </w:rPrChange>
              </w:rPr>
            </w:pPr>
            <w:ins w:id="9886" w:author="Camilo Andrés Díaz Gómez" w:date="2023-03-22T16:15:00Z">
              <w:r w:rsidRPr="002B569F">
                <w:rPr>
                  <w:rFonts w:cs="Times New Roman"/>
                  <w:szCs w:val="24"/>
                  <w:rPrChange w:id="9887"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9888" w:author="Camilo Andrés Díaz Gómez" w:date="2023-03-22T16:15:00Z"/>
                <w:rFonts w:cs="Times New Roman"/>
                <w:szCs w:val="24"/>
                <w:rPrChange w:id="9889" w:author="Camilo Andrés Díaz Gómez" w:date="2023-03-28T17:42:00Z">
                  <w:rPr>
                    <w:ins w:id="9890" w:author="Camilo Andrés Díaz Gómez" w:date="2023-03-22T16:15:00Z"/>
                    <w:rFonts w:cs="Times New Roman"/>
                    <w:color w:val="000000"/>
                    <w:sz w:val="20"/>
                    <w:szCs w:val="20"/>
                  </w:rPr>
                </w:rPrChange>
              </w:rPr>
            </w:pPr>
            <w:ins w:id="9891" w:author="Camilo Andrés Díaz Gómez" w:date="2023-03-22T16:15:00Z">
              <w:r w:rsidRPr="002B569F">
                <w:rPr>
                  <w:rFonts w:cs="Times New Roman"/>
                  <w:szCs w:val="24"/>
                  <w:rPrChange w:id="9892"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9893" w:author="Camilo Andrés Díaz Gómez" w:date="2023-03-22T16:15:00Z"/>
                <w:rFonts w:cs="Times New Roman"/>
                <w:szCs w:val="24"/>
                <w:rPrChange w:id="9894" w:author="Camilo Andrés Díaz Gómez" w:date="2023-03-28T17:42:00Z">
                  <w:rPr>
                    <w:ins w:id="9895" w:author="Camilo Andrés Díaz Gómez" w:date="2023-03-22T16:15:00Z"/>
                    <w:rFonts w:cs="Times New Roman"/>
                    <w:color w:val="000000"/>
                    <w:sz w:val="20"/>
                    <w:szCs w:val="20"/>
                  </w:rPr>
                </w:rPrChange>
              </w:rPr>
            </w:pPr>
            <w:ins w:id="9896" w:author="Camilo Andrés Díaz Gómez" w:date="2023-03-22T16:15:00Z">
              <w:r w:rsidRPr="002B569F">
                <w:rPr>
                  <w:rFonts w:cs="Times New Roman"/>
                  <w:szCs w:val="24"/>
                  <w:rPrChange w:id="9897"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9898" w:author="Camilo Andrés Díaz Gómez" w:date="2023-03-22T16:15:00Z"/>
                <w:rFonts w:cs="Times New Roman"/>
                <w:szCs w:val="24"/>
                <w:rPrChange w:id="9899" w:author="Camilo Andrés Díaz Gómez" w:date="2023-03-28T17:42:00Z">
                  <w:rPr>
                    <w:ins w:id="9900" w:author="Camilo Andrés Díaz Gómez" w:date="2023-03-22T16:15:00Z"/>
                    <w:rFonts w:cs="Times New Roman"/>
                    <w:color w:val="000000"/>
                    <w:sz w:val="20"/>
                    <w:szCs w:val="20"/>
                  </w:rPr>
                </w:rPrChange>
              </w:rPr>
            </w:pPr>
            <w:ins w:id="9901" w:author="Camilo Andrés Díaz Gómez" w:date="2023-03-22T16:15:00Z">
              <w:r w:rsidRPr="002B569F">
                <w:rPr>
                  <w:rFonts w:cs="Times New Roman"/>
                  <w:szCs w:val="24"/>
                  <w:rPrChange w:id="9902"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9903" w:author="Camilo Andrés Díaz Gómez" w:date="2023-03-22T16:15:00Z"/>
        </w:trPr>
        <w:tc>
          <w:tcPr>
            <w:tcW w:w="704" w:type="dxa"/>
            <w:vAlign w:val="bottom"/>
          </w:tcPr>
          <w:p w14:paraId="4D907263" w14:textId="77777777" w:rsidR="00FE36FA" w:rsidRPr="002B569F" w:rsidRDefault="00FE36FA" w:rsidP="002B569F">
            <w:pPr>
              <w:rPr>
                <w:ins w:id="9904" w:author="Camilo Andrés Díaz Gómez" w:date="2023-03-22T16:15:00Z"/>
                <w:rFonts w:cs="Times New Roman"/>
                <w:szCs w:val="24"/>
                <w:rPrChange w:id="9905" w:author="Camilo Andrés Díaz Gómez" w:date="2023-03-28T17:42:00Z">
                  <w:rPr>
                    <w:ins w:id="9906" w:author="Camilo Andrés Díaz Gómez" w:date="2023-03-22T16:15:00Z"/>
                    <w:rFonts w:cs="Times New Roman"/>
                    <w:sz w:val="20"/>
                    <w:szCs w:val="20"/>
                  </w:rPr>
                </w:rPrChange>
              </w:rPr>
            </w:pPr>
            <w:ins w:id="9907" w:author="Camilo Andrés Díaz Gómez" w:date="2023-03-22T16:15:00Z">
              <w:r w:rsidRPr="002B569F">
                <w:rPr>
                  <w:rFonts w:cs="Times New Roman"/>
                  <w:szCs w:val="24"/>
                  <w:rPrChange w:id="9908"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9909" w:author="Camilo Andrés Díaz Gómez" w:date="2023-03-22T16:15:00Z"/>
                <w:rFonts w:cs="Times New Roman"/>
                <w:szCs w:val="24"/>
                <w:rPrChange w:id="9910" w:author="Camilo Andrés Díaz Gómez" w:date="2023-03-28T17:42:00Z">
                  <w:rPr>
                    <w:ins w:id="9911" w:author="Camilo Andrés Díaz Gómez" w:date="2023-03-22T16:15:00Z"/>
                    <w:rFonts w:cs="Times New Roman"/>
                    <w:sz w:val="20"/>
                    <w:szCs w:val="20"/>
                  </w:rPr>
                </w:rPrChange>
              </w:rPr>
            </w:pPr>
            <w:ins w:id="9912" w:author="Camilo Andrés Díaz Gómez" w:date="2023-03-22T16:15:00Z">
              <w:r w:rsidRPr="002B569F">
                <w:rPr>
                  <w:rFonts w:cs="Times New Roman"/>
                  <w:szCs w:val="24"/>
                  <w:rPrChange w:id="9913"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9914" w:author="Camilo Andrés Díaz Gómez" w:date="2023-03-22T16:15:00Z"/>
                <w:rFonts w:cs="Times New Roman"/>
                <w:szCs w:val="24"/>
                <w:rPrChange w:id="9915" w:author="Camilo Andrés Díaz Gómez" w:date="2023-03-28T17:42:00Z">
                  <w:rPr>
                    <w:ins w:id="9916" w:author="Camilo Andrés Díaz Gómez" w:date="2023-03-22T16:15:00Z"/>
                    <w:rFonts w:cs="Times New Roman"/>
                    <w:sz w:val="20"/>
                    <w:szCs w:val="20"/>
                  </w:rPr>
                </w:rPrChange>
              </w:rPr>
            </w:pPr>
            <w:ins w:id="9917" w:author="Camilo Andrés Díaz Gómez" w:date="2023-03-22T16:15:00Z">
              <w:r w:rsidRPr="002B569F">
                <w:rPr>
                  <w:rFonts w:cs="Times New Roman"/>
                  <w:szCs w:val="24"/>
                  <w:rPrChange w:id="9918"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9919" w:author="Camilo Andrés Díaz Gómez" w:date="2023-03-22T16:15:00Z"/>
                <w:rFonts w:cs="Times New Roman"/>
                <w:szCs w:val="24"/>
                <w:rPrChange w:id="9920" w:author="Camilo Andrés Díaz Gómez" w:date="2023-03-28T17:42:00Z">
                  <w:rPr>
                    <w:ins w:id="9921" w:author="Camilo Andrés Díaz Gómez" w:date="2023-03-22T16:15:00Z"/>
                    <w:rFonts w:cs="Times New Roman"/>
                    <w:sz w:val="20"/>
                    <w:szCs w:val="20"/>
                  </w:rPr>
                </w:rPrChange>
              </w:rPr>
            </w:pPr>
            <w:ins w:id="9922" w:author="Camilo Andrés Díaz Gómez" w:date="2023-03-22T16:15:00Z">
              <w:r w:rsidRPr="002B569F">
                <w:rPr>
                  <w:rFonts w:cs="Times New Roman"/>
                  <w:szCs w:val="24"/>
                  <w:rPrChange w:id="9923"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9924" w:author="Camilo Andrés Díaz Gómez" w:date="2023-03-22T16:15:00Z"/>
                <w:rFonts w:cs="Times New Roman"/>
                <w:szCs w:val="24"/>
                <w:rPrChange w:id="9925" w:author="Camilo Andrés Díaz Gómez" w:date="2023-03-28T17:42:00Z">
                  <w:rPr>
                    <w:ins w:id="9926" w:author="Camilo Andrés Díaz Gómez" w:date="2023-03-22T16:15:00Z"/>
                    <w:rFonts w:cs="Times New Roman"/>
                    <w:sz w:val="20"/>
                    <w:szCs w:val="20"/>
                  </w:rPr>
                </w:rPrChange>
              </w:rPr>
            </w:pPr>
            <w:ins w:id="9927" w:author="Camilo Andrés Díaz Gómez" w:date="2023-03-22T16:15:00Z">
              <w:r w:rsidRPr="002B569F">
                <w:rPr>
                  <w:rFonts w:cs="Times New Roman"/>
                  <w:szCs w:val="24"/>
                  <w:rPrChange w:id="9928"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9929" w:author="Camilo Andrés Díaz Gómez" w:date="2023-03-22T16:15:00Z"/>
                <w:rFonts w:cs="Times New Roman"/>
                <w:szCs w:val="24"/>
                <w:rPrChange w:id="9930" w:author="Camilo Andrés Díaz Gómez" w:date="2023-03-28T17:42:00Z">
                  <w:rPr>
                    <w:ins w:id="9931" w:author="Camilo Andrés Díaz Gómez" w:date="2023-03-22T16:15:00Z"/>
                    <w:rFonts w:cs="Times New Roman"/>
                    <w:color w:val="000000"/>
                    <w:sz w:val="20"/>
                    <w:szCs w:val="20"/>
                  </w:rPr>
                </w:rPrChange>
              </w:rPr>
            </w:pPr>
            <w:ins w:id="9932" w:author="Camilo Andrés Díaz Gómez" w:date="2023-03-22T16:15:00Z">
              <w:r w:rsidRPr="002B569F">
                <w:rPr>
                  <w:rFonts w:cs="Times New Roman"/>
                  <w:szCs w:val="24"/>
                  <w:rPrChange w:id="9933"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9934" w:author="Camilo Andrés Díaz Gómez" w:date="2023-03-22T16:15:00Z"/>
                <w:rFonts w:cs="Times New Roman"/>
                <w:szCs w:val="24"/>
                <w:rPrChange w:id="9935" w:author="Camilo Andrés Díaz Gómez" w:date="2023-03-28T17:42:00Z">
                  <w:rPr>
                    <w:ins w:id="9936" w:author="Camilo Andrés Díaz Gómez" w:date="2023-03-22T16:15:00Z"/>
                    <w:rFonts w:cs="Times New Roman"/>
                    <w:color w:val="000000"/>
                    <w:sz w:val="20"/>
                    <w:szCs w:val="20"/>
                  </w:rPr>
                </w:rPrChange>
              </w:rPr>
            </w:pPr>
            <w:ins w:id="9937" w:author="Camilo Andrés Díaz Gómez" w:date="2023-03-22T16:15:00Z">
              <w:r w:rsidRPr="002B569F">
                <w:rPr>
                  <w:rFonts w:cs="Times New Roman"/>
                  <w:szCs w:val="24"/>
                  <w:rPrChange w:id="9938"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9939" w:author="Camilo Andrés Díaz Gómez" w:date="2023-03-22T16:15:00Z"/>
                <w:rFonts w:cs="Times New Roman"/>
                <w:szCs w:val="24"/>
                <w:rPrChange w:id="9940" w:author="Camilo Andrés Díaz Gómez" w:date="2023-03-28T17:42:00Z">
                  <w:rPr>
                    <w:ins w:id="9941" w:author="Camilo Andrés Díaz Gómez" w:date="2023-03-22T16:15:00Z"/>
                    <w:rFonts w:cs="Times New Roman"/>
                    <w:color w:val="000000"/>
                    <w:sz w:val="20"/>
                    <w:szCs w:val="20"/>
                  </w:rPr>
                </w:rPrChange>
              </w:rPr>
            </w:pPr>
            <w:ins w:id="9942" w:author="Camilo Andrés Díaz Gómez" w:date="2023-03-22T16:15:00Z">
              <w:r w:rsidRPr="002B569F">
                <w:rPr>
                  <w:rFonts w:cs="Times New Roman"/>
                  <w:szCs w:val="24"/>
                  <w:rPrChange w:id="9943"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9944" w:author="Camilo Andrés Díaz Gómez" w:date="2023-03-22T16:15:00Z"/>
        </w:trPr>
        <w:tc>
          <w:tcPr>
            <w:tcW w:w="704" w:type="dxa"/>
            <w:vAlign w:val="bottom"/>
          </w:tcPr>
          <w:p w14:paraId="5BCA6079" w14:textId="77777777" w:rsidR="00FE36FA" w:rsidRPr="002B569F" w:rsidRDefault="00FE36FA" w:rsidP="002B569F">
            <w:pPr>
              <w:rPr>
                <w:ins w:id="9945" w:author="Camilo Andrés Díaz Gómez" w:date="2023-03-22T16:15:00Z"/>
                <w:rFonts w:cs="Times New Roman"/>
                <w:szCs w:val="24"/>
                <w:rPrChange w:id="9946" w:author="Camilo Andrés Díaz Gómez" w:date="2023-03-28T17:42:00Z">
                  <w:rPr>
                    <w:ins w:id="9947" w:author="Camilo Andrés Díaz Gómez" w:date="2023-03-22T16:15:00Z"/>
                    <w:rFonts w:cs="Times New Roman"/>
                    <w:sz w:val="20"/>
                    <w:szCs w:val="20"/>
                  </w:rPr>
                </w:rPrChange>
              </w:rPr>
            </w:pPr>
            <w:ins w:id="9948" w:author="Camilo Andrés Díaz Gómez" w:date="2023-03-22T16:15:00Z">
              <w:r w:rsidRPr="002B569F">
                <w:rPr>
                  <w:rFonts w:cs="Times New Roman"/>
                  <w:szCs w:val="24"/>
                  <w:rPrChange w:id="9949"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9950" w:author="Camilo Andrés Díaz Gómez" w:date="2023-03-22T16:15:00Z"/>
                <w:rFonts w:cs="Times New Roman"/>
                <w:szCs w:val="24"/>
                <w:rPrChange w:id="9951" w:author="Camilo Andrés Díaz Gómez" w:date="2023-03-28T17:42:00Z">
                  <w:rPr>
                    <w:ins w:id="9952" w:author="Camilo Andrés Díaz Gómez" w:date="2023-03-22T16:15:00Z"/>
                    <w:rFonts w:cs="Times New Roman"/>
                    <w:sz w:val="20"/>
                    <w:szCs w:val="20"/>
                  </w:rPr>
                </w:rPrChange>
              </w:rPr>
            </w:pPr>
            <w:ins w:id="9953" w:author="Camilo Andrés Díaz Gómez" w:date="2023-03-22T16:15:00Z">
              <w:r w:rsidRPr="002B569F">
                <w:rPr>
                  <w:rFonts w:cs="Times New Roman"/>
                  <w:szCs w:val="24"/>
                  <w:rPrChange w:id="9954"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9955" w:author="Camilo Andrés Díaz Gómez" w:date="2023-03-22T16:15:00Z"/>
                <w:rFonts w:cs="Times New Roman"/>
                <w:szCs w:val="24"/>
                <w:rPrChange w:id="9956" w:author="Camilo Andrés Díaz Gómez" w:date="2023-03-28T17:42:00Z">
                  <w:rPr>
                    <w:ins w:id="9957" w:author="Camilo Andrés Díaz Gómez" w:date="2023-03-22T16:15:00Z"/>
                    <w:rFonts w:cs="Times New Roman"/>
                    <w:sz w:val="20"/>
                    <w:szCs w:val="20"/>
                  </w:rPr>
                </w:rPrChange>
              </w:rPr>
            </w:pPr>
            <w:ins w:id="9958" w:author="Camilo Andrés Díaz Gómez" w:date="2023-03-22T16:15:00Z">
              <w:r w:rsidRPr="002B569F">
                <w:rPr>
                  <w:rFonts w:cs="Times New Roman"/>
                  <w:szCs w:val="24"/>
                  <w:rPrChange w:id="9959"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9960" w:author="Camilo Andrés Díaz Gómez" w:date="2023-03-22T16:15:00Z"/>
                <w:rFonts w:cs="Times New Roman"/>
                <w:szCs w:val="24"/>
                <w:rPrChange w:id="9961" w:author="Camilo Andrés Díaz Gómez" w:date="2023-03-28T17:42:00Z">
                  <w:rPr>
                    <w:ins w:id="9962" w:author="Camilo Andrés Díaz Gómez" w:date="2023-03-22T16:15:00Z"/>
                    <w:rFonts w:cs="Times New Roman"/>
                    <w:sz w:val="20"/>
                    <w:szCs w:val="20"/>
                  </w:rPr>
                </w:rPrChange>
              </w:rPr>
            </w:pPr>
            <w:ins w:id="9963" w:author="Camilo Andrés Díaz Gómez" w:date="2023-03-22T16:15:00Z">
              <w:r w:rsidRPr="002B569F">
                <w:rPr>
                  <w:rFonts w:cs="Times New Roman"/>
                  <w:szCs w:val="24"/>
                  <w:rPrChange w:id="9964"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9965" w:author="Camilo Andrés Díaz Gómez" w:date="2023-03-22T16:15:00Z"/>
                <w:rFonts w:cs="Times New Roman"/>
                <w:szCs w:val="24"/>
                <w:rPrChange w:id="9966" w:author="Camilo Andrés Díaz Gómez" w:date="2023-03-28T17:42:00Z">
                  <w:rPr>
                    <w:ins w:id="9967" w:author="Camilo Andrés Díaz Gómez" w:date="2023-03-22T16:15:00Z"/>
                    <w:rFonts w:cs="Times New Roman"/>
                    <w:sz w:val="20"/>
                    <w:szCs w:val="20"/>
                  </w:rPr>
                </w:rPrChange>
              </w:rPr>
            </w:pPr>
            <w:ins w:id="9968" w:author="Camilo Andrés Díaz Gómez" w:date="2023-03-22T16:15:00Z">
              <w:r w:rsidRPr="002B569F">
                <w:rPr>
                  <w:rFonts w:cs="Times New Roman"/>
                  <w:szCs w:val="24"/>
                  <w:rPrChange w:id="9969"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9970" w:author="Camilo Andrés Díaz Gómez" w:date="2023-03-22T16:15:00Z"/>
                <w:rFonts w:cs="Times New Roman"/>
                <w:szCs w:val="24"/>
                <w:rPrChange w:id="9971" w:author="Camilo Andrés Díaz Gómez" w:date="2023-03-28T17:42:00Z">
                  <w:rPr>
                    <w:ins w:id="9972" w:author="Camilo Andrés Díaz Gómez" w:date="2023-03-22T16:15:00Z"/>
                    <w:rFonts w:cs="Times New Roman"/>
                    <w:color w:val="000000"/>
                    <w:sz w:val="20"/>
                    <w:szCs w:val="20"/>
                  </w:rPr>
                </w:rPrChange>
              </w:rPr>
            </w:pPr>
            <w:ins w:id="9973" w:author="Camilo Andrés Díaz Gómez" w:date="2023-03-22T16:15:00Z">
              <w:r w:rsidRPr="002B569F">
                <w:rPr>
                  <w:rFonts w:cs="Times New Roman"/>
                  <w:szCs w:val="24"/>
                  <w:rPrChange w:id="9974"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9975" w:author="Camilo Andrés Díaz Gómez" w:date="2023-03-22T16:15:00Z"/>
                <w:rFonts w:cs="Times New Roman"/>
                <w:szCs w:val="24"/>
                <w:rPrChange w:id="9976" w:author="Camilo Andrés Díaz Gómez" w:date="2023-03-28T17:42:00Z">
                  <w:rPr>
                    <w:ins w:id="9977" w:author="Camilo Andrés Díaz Gómez" w:date="2023-03-22T16:15:00Z"/>
                    <w:rFonts w:cs="Times New Roman"/>
                    <w:color w:val="000000"/>
                    <w:sz w:val="20"/>
                    <w:szCs w:val="20"/>
                  </w:rPr>
                </w:rPrChange>
              </w:rPr>
            </w:pPr>
            <w:ins w:id="9978" w:author="Camilo Andrés Díaz Gómez" w:date="2023-03-22T16:15:00Z">
              <w:r w:rsidRPr="002B569F">
                <w:rPr>
                  <w:rFonts w:cs="Times New Roman"/>
                  <w:szCs w:val="24"/>
                  <w:rPrChange w:id="9979"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9980" w:author="Camilo Andrés Díaz Gómez" w:date="2023-03-22T16:15:00Z"/>
                <w:rFonts w:cs="Times New Roman"/>
                <w:szCs w:val="24"/>
                <w:rPrChange w:id="9981" w:author="Camilo Andrés Díaz Gómez" w:date="2023-03-28T17:42:00Z">
                  <w:rPr>
                    <w:ins w:id="9982" w:author="Camilo Andrés Díaz Gómez" w:date="2023-03-22T16:15:00Z"/>
                    <w:rFonts w:cs="Times New Roman"/>
                    <w:color w:val="000000"/>
                    <w:sz w:val="20"/>
                    <w:szCs w:val="20"/>
                  </w:rPr>
                </w:rPrChange>
              </w:rPr>
            </w:pPr>
            <w:ins w:id="9983" w:author="Camilo Andrés Díaz Gómez" w:date="2023-03-22T16:15:00Z">
              <w:r w:rsidRPr="002B569F">
                <w:rPr>
                  <w:rFonts w:cs="Times New Roman"/>
                  <w:szCs w:val="24"/>
                  <w:rPrChange w:id="9984"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9985" w:author="Camilo Andrés Díaz Gómez" w:date="2023-03-22T16:15:00Z"/>
        </w:trPr>
        <w:tc>
          <w:tcPr>
            <w:tcW w:w="704" w:type="dxa"/>
            <w:vAlign w:val="bottom"/>
          </w:tcPr>
          <w:p w14:paraId="40F21682" w14:textId="77777777" w:rsidR="00FE36FA" w:rsidRPr="002B569F" w:rsidRDefault="00FE36FA" w:rsidP="002B569F">
            <w:pPr>
              <w:rPr>
                <w:ins w:id="9986" w:author="Camilo Andrés Díaz Gómez" w:date="2023-03-22T16:15:00Z"/>
                <w:rFonts w:cs="Times New Roman"/>
                <w:szCs w:val="24"/>
                <w:rPrChange w:id="9987" w:author="Camilo Andrés Díaz Gómez" w:date="2023-03-28T17:42:00Z">
                  <w:rPr>
                    <w:ins w:id="9988" w:author="Camilo Andrés Díaz Gómez" w:date="2023-03-22T16:15:00Z"/>
                    <w:rFonts w:cs="Times New Roman"/>
                    <w:sz w:val="20"/>
                    <w:szCs w:val="20"/>
                  </w:rPr>
                </w:rPrChange>
              </w:rPr>
            </w:pPr>
            <w:ins w:id="9989" w:author="Camilo Andrés Díaz Gómez" w:date="2023-03-22T16:15:00Z">
              <w:r w:rsidRPr="002B569F">
                <w:rPr>
                  <w:rFonts w:cs="Times New Roman"/>
                  <w:szCs w:val="24"/>
                  <w:rPrChange w:id="9990"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9991" w:author="Camilo Andrés Díaz Gómez" w:date="2023-03-22T16:15:00Z"/>
                <w:rFonts w:cs="Times New Roman"/>
                <w:szCs w:val="24"/>
                <w:rPrChange w:id="9992" w:author="Camilo Andrés Díaz Gómez" w:date="2023-03-28T17:42:00Z">
                  <w:rPr>
                    <w:ins w:id="9993" w:author="Camilo Andrés Díaz Gómez" w:date="2023-03-22T16:15:00Z"/>
                    <w:rFonts w:cs="Times New Roman"/>
                    <w:sz w:val="20"/>
                    <w:szCs w:val="20"/>
                  </w:rPr>
                </w:rPrChange>
              </w:rPr>
            </w:pPr>
            <w:ins w:id="9994" w:author="Camilo Andrés Díaz Gómez" w:date="2023-03-22T16:15:00Z">
              <w:r w:rsidRPr="002B569F">
                <w:rPr>
                  <w:rFonts w:cs="Times New Roman"/>
                  <w:szCs w:val="24"/>
                  <w:rPrChange w:id="9995"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9996" w:author="Camilo Andrés Díaz Gómez" w:date="2023-03-22T16:15:00Z"/>
                <w:rFonts w:cs="Times New Roman"/>
                <w:szCs w:val="24"/>
                <w:rPrChange w:id="9997" w:author="Camilo Andrés Díaz Gómez" w:date="2023-03-28T17:42:00Z">
                  <w:rPr>
                    <w:ins w:id="9998" w:author="Camilo Andrés Díaz Gómez" w:date="2023-03-22T16:15:00Z"/>
                    <w:rFonts w:cs="Times New Roman"/>
                    <w:sz w:val="20"/>
                    <w:szCs w:val="20"/>
                  </w:rPr>
                </w:rPrChange>
              </w:rPr>
            </w:pPr>
            <w:ins w:id="9999" w:author="Camilo Andrés Díaz Gómez" w:date="2023-03-22T16:15:00Z">
              <w:r w:rsidRPr="002B569F">
                <w:rPr>
                  <w:rFonts w:cs="Times New Roman"/>
                  <w:szCs w:val="24"/>
                  <w:rPrChange w:id="10000"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10001" w:author="Camilo Andrés Díaz Gómez" w:date="2023-03-22T16:15:00Z"/>
                <w:rFonts w:cs="Times New Roman"/>
                <w:szCs w:val="24"/>
                <w:rPrChange w:id="10002" w:author="Camilo Andrés Díaz Gómez" w:date="2023-03-28T17:42:00Z">
                  <w:rPr>
                    <w:ins w:id="10003" w:author="Camilo Andrés Díaz Gómez" w:date="2023-03-22T16:15:00Z"/>
                    <w:rFonts w:cs="Times New Roman"/>
                    <w:sz w:val="20"/>
                    <w:szCs w:val="20"/>
                  </w:rPr>
                </w:rPrChange>
              </w:rPr>
            </w:pPr>
            <w:ins w:id="10004" w:author="Camilo Andrés Díaz Gómez" w:date="2023-03-22T16:15:00Z">
              <w:r w:rsidRPr="002B569F">
                <w:rPr>
                  <w:rFonts w:cs="Times New Roman"/>
                  <w:szCs w:val="24"/>
                  <w:rPrChange w:id="10005"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10006" w:author="Camilo Andrés Díaz Gómez" w:date="2023-03-22T16:15:00Z"/>
                <w:rFonts w:cs="Times New Roman"/>
                <w:szCs w:val="24"/>
                <w:rPrChange w:id="10007" w:author="Camilo Andrés Díaz Gómez" w:date="2023-03-28T17:42:00Z">
                  <w:rPr>
                    <w:ins w:id="10008" w:author="Camilo Andrés Díaz Gómez" w:date="2023-03-22T16:15:00Z"/>
                    <w:rFonts w:cs="Times New Roman"/>
                    <w:sz w:val="20"/>
                    <w:szCs w:val="20"/>
                  </w:rPr>
                </w:rPrChange>
              </w:rPr>
            </w:pPr>
            <w:ins w:id="10009" w:author="Camilo Andrés Díaz Gómez" w:date="2023-03-22T16:15:00Z">
              <w:r w:rsidRPr="002B569F">
                <w:rPr>
                  <w:rFonts w:cs="Times New Roman"/>
                  <w:szCs w:val="24"/>
                  <w:rPrChange w:id="10010"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10011" w:author="Camilo Andrés Díaz Gómez" w:date="2023-03-22T16:15:00Z"/>
                <w:rFonts w:cs="Times New Roman"/>
                <w:szCs w:val="24"/>
                <w:rPrChange w:id="10012" w:author="Camilo Andrés Díaz Gómez" w:date="2023-03-28T17:42:00Z">
                  <w:rPr>
                    <w:ins w:id="10013" w:author="Camilo Andrés Díaz Gómez" w:date="2023-03-22T16:15:00Z"/>
                    <w:rFonts w:cs="Times New Roman"/>
                    <w:color w:val="000000"/>
                    <w:sz w:val="20"/>
                    <w:szCs w:val="20"/>
                  </w:rPr>
                </w:rPrChange>
              </w:rPr>
            </w:pPr>
            <w:ins w:id="10014" w:author="Camilo Andrés Díaz Gómez" w:date="2023-03-22T16:15:00Z">
              <w:r w:rsidRPr="002B569F">
                <w:rPr>
                  <w:rFonts w:cs="Times New Roman"/>
                  <w:szCs w:val="24"/>
                  <w:rPrChange w:id="10015"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10016" w:author="Camilo Andrés Díaz Gómez" w:date="2023-03-22T16:15:00Z"/>
                <w:rFonts w:cs="Times New Roman"/>
                <w:szCs w:val="24"/>
                <w:rPrChange w:id="10017" w:author="Camilo Andrés Díaz Gómez" w:date="2023-03-28T17:42:00Z">
                  <w:rPr>
                    <w:ins w:id="10018" w:author="Camilo Andrés Díaz Gómez" w:date="2023-03-22T16:15:00Z"/>
                    <w:rFonts w:cs="Times New Roman"/>
                    <w:color w:val="000000"/>
                    <w:sz w:val="20"/>
                    <w:szCs w:val="20"/>
                  </w:rPr>
                </w:rPrChange>
              </w:rPr>
            </w:pPr>
            <w:ins w:id="10019" w:author="Camilo Andrés Díaz Gómez" w:date="2023-03-22T16:15:00Z">
              <w:r w:rsidRPr="002B569F">
                <w:rPr>
                  <w:rFonts w:cs="Times New Roman"/>
                  <w:szCs w:val="24"/>
                  <w:rPrChange w:id="10020"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10021" w:author="Camilo Andrés Díaz Gómez" w:date="2023-03-22T16:15:00Z"/>
                <w:rFonts w:cs="Times New Roman"/>
                <w:szCs w:val="24"/>
                <w:rPrChange w:id="10022" w:author="Camilo Andrés Díaz Gómez" w:date="2023-03-28T17:42:00Z">
                  <w:rPr>
                    <w:ins w:id="10023" w:author="Camilo Andrés Díaz Gómez" w:date="2023-03-22T16:15:00Z"/>
                    <w:rFonts w:cs="Times New Roman"/>
                    <w:color w:val="000000"/>
                    <w:sz w:val="20"/>
                    <w:szCs w:val="20"/>
                  </w:rPr>
                </w:rPrChange>
              </w:rPr>
            </w:pPr>
            <w:ins w:id="10024" w:author="Camilo Andrés Díaz Gómez" w:date="2023-03-22T16:15:00Z">
              <w:r w:rsidRPr="002B569F">
                <w:rPr>
                  <w:rFonts w:cs="Times New Roman"/>
                  <w:szCs w:val="24"/>
                  <w:rPrChange w:id="10025"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10026" w:author="Camilo Andrés Díaz Gómez" w:date="2023-03-22T16:15:00Z"/>
        </w:trPr>
        <w:tc>
          <w:tcPr>
            <w:tcW w:w="704" w:type="dxa"/>
            <w:vAlign w:val="bottom"/>
          </w:tcPr>
          <w:p w14:paraId="2C26393F" w14:textId="77777777" w:rsidR="00FE36FA" w:rsidRPr="002B569F" w:rsidRDefault="00FE36FA" w:rsidP="002B569F">
            <w:pPr>
              <w:rPr>
                <w:ins w:id="10027" w:author="Camilo Andrés Díaz Gómez" w:date="2023-03-22T16:15:00Z"/>
                <w:rFonts w:cs="Times New Roman"/>
                <w:szCs w:val="24"/>
                <w:rPrChange w:id="10028" w:author="Camilo Andrés Díaz Gómez" w:date="2023-03-28T17:42:00Z">
                  <w:rPr>
                    <w:ins w:id="10029" w:author="Camilo Andrés Díaz Gómez" w:date="2023-03-22T16:15:00Z"/>
                    <w:rFonts w:cs="Times New Roman"/>
                    <w:sz w:val="20"/>
                    <w:szCs w:val="20"/>
                  </w:rPr>
                </w:rPrChange>
              </w:rPr>
            </w:pPr>
            <w:ins w:id="10030" w:author="Camilo Andrés Díaz Gómez" w:date="2023-03-22T16:15:00Z">
              <w:r w:rsidRPr="002B569F">
                <w:rPr>
                  <w:rFonts w:cs="Times New Roman"/>
                  <w:szCs w:val="24"/>
                  <w:rPrChange w:id="10031"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10032" w:author="Camilo Andrés Díaz Gómez" w:date="2023-03-22T16:15:00Z"/>
                <w:rFonts w:cs="Times New Roman"/>
                <w:szCs w:val="24"/>
                <w:rPrChange w:id="10033" w:author="Camilo Andrés Díaz Gómez" w:date="2023-03-28T17:42:00Z">
                  <w:rPr>
                    <w:ins w:id="10034" w:author="Camilo Andrés Díaz Gómez" w:date="2023-03-22T16:15:00Z"/>
                    <w:rFonts w:cs="Times New Roman"/>
                    <w:sz w:val="20"/>
                    <w:szCs w:val="20"/>
                  </w:rPr>
                </w:rPrChange>
              </w:rPr>
            </w:pPr>
            <w:ins w:id="10035" w:author="Camilo Andrés Díaz Gómez" w:date="2023-03-22T16:15:00Z">
              <w:r w:rsidRPr="002B569F">
                <w:rPr>
                  <w:rFonts w:cs="Times New Roman"/>
                  <w:szCs w:val="24"/>
                  <w:rPrChange w:id="10036"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10037" w:author="Camilo Andrés Díaz Gómez" w:date="2023-03-22T16:15:00Z"/>
                <w:rFonts w:cs="Times New Roman"/>
                <w:szCs w:val="24"/>
                <w:rPrChange w:id="10038" w:author="Camilo Andrés Díaz Gómez" w:date="2023-03-28T17:42:00Z">
                  <w:rPr>
                    <w:ins w:id="10039" w:author="Camilo Andrés Díaz Gómez" w:date="2023-03-22T16:15:00Z"/>
                    <w:rFonts w:cs="Times New Roman"/>
                    <w:sz w:val="20"/>
                    <w:szCs w:val="20"/>
                  </w:rPr>
                </w:rPrChange>
              </w:rPr>
            </w:pPr>
            <w:ins w:id="10040" w:author="Camilo Andrés Díaz Gómez" w:date="2023-03-22T16:15:00Z">
              <w:r w:rsidRPr="002B569F">
                <w:rPr>
                  <w:rFonts w:cs="Times New Roman"/>
                  <w:szCs w:val="24"/>
                  <w:rPrChange w:id="10041"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10042" w:author="Camilo Andrés Díaz Gómez" w:date="2023-03-22T16:15:00Z"/>
                <w:rFonts w:cs="Times New Roman"/>
                <w:szCs w:val="24"/>
                <w:rPrChange w:id="10043" w:author="Camilo Andrés Díaz Gómez" w:date="2023-03-28T17:42:00Z">
                  <w:rPr>
                    <w:ins w:id="10044" w:author="Camilo Andrés Díaz Gómez" w:date="2023-03-22T16:15:00Z"/>
                    <w:rFonts w:cs="Times New Roman"/>
                    <w:sz w:val="20"/>
                    <w:szCs w:val="20"/>
                  </w:rPr>
                </w:rPrChange>
              </w:rPr>
            </w:pPr>
            <w:ins w:id="10045" w:author="Camilo Andrés Díaz Gómez" w:date="2023-03-22T16:15:00Z">
              <w:r w:rsidRPr="002B569F">
                <w:rPr>
                  <w:rFonts w:cs="Times New Roman"/>
                  <w:szCs w:val="24"/>
                  <w:rPrChange w:id="10046"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10047" w:author="Camilo Andrés Díaz Gómez" w:date="2023-03-22T16:15:00Z"/>
                <w:rFonts w:cs="Times New Roman"/>
                <w:szCs w:val="24"/>
                <w:rPrChange w:id="10048" w:author="Camilo Andrés Díaz Gómez" w:date="2023-03-28T17:42:00Z">
                  <w:rPr>
                    <w:ins w:id="10049" w:author="Camilo Andrés Díaz Gómez" w:date="2023-03-22T16:15:00Z"/>
                    <w:rFonts w:cs="Times New Roman"/>
                    <w:sz w:val="20"/>
                    <w:szCs w:val="20"/>
                  </w:rPr>
                </w:rPrChange>
              </w:rPr>
            </w:pPr>
            <w:ins w:id="10050" w:author="Camilo Andrés Díaz Gómez" w:date="2023-03-22T16:15:00Z">
              <w:r w:rsidRPr="002B569F">
                <w:rPr>
                  <w:rFonts w:cs="Times New Roman"/>
                  <w:szCs w:val="24"/>
                  <w:rPrChange w:id="10051"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10052" w:author="Camilo Andrés Díaz Gómez" w:date="2023-03-22T16:15:00Z"/>
                <w:rFonts w:cs="Times New Roman"/>
                <w:szCs w:val="24"/>
                <w:rPrChange w:id="10053" w:author="Camilo Andrés Díaz Gómez" w:date="2023-03-28T17:42:00Z">
                  <w:rPr>
                    <w:ins w:id="10054" w:author="Camilo Andrés Díaz Gómez" w:date="2023-03-22T16:15:00Z"/>
                    <w:rFonts w:cs="Times New Roman"/>
                    <w:color w:val="000000"/>
                    <w:sz w:val="20"/>
                    <w:szCs w:val="20"/>
                  </w:rPr>
                </w:rPrChange>
              </w:rPr>
            </w:pPr>
            <w:ins w:id="10055" w:author="Camilo Andrés Díaz Gómez" w:date="2023-03-22T16:15:00Z">
              <w:r w:rsidRPr="002B569F">
                <w:rPr>
                  <w:rFonts w:cs="Times New Roman"/>
                  <w:szCs w:val="24"/>
                  <w:rPrChange w:id="10056"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10057" w:author="Camilo Andrés Díaz Gómez" w:date="2023-03-22T16:15:00Z"/>
                <w:rFonts w:cs="Times New Roman"/>
                <w:szCs w:val="24"/>
                <w:rPrChange w:id="10058" w:author="Camilo Andrés Díaz Gómez" w:date="2023-03-28T17:42:00Z">
                  <w:rPr>
                    <w:ins w:id="10059" w:author="Camilo Andrés Díaz Gómez" w:date="2023-03-22T16:15:00Z"/>
                    <w:rFonts w:cs="Times New Roman"/>
                    <w:color w:val="000000"/>
                    <w:sz w:val="20"/>
                    <w:szCs w:val="20"/>
                  </w:rPr>
                </w:rPrChange>
              </w:rPr>
            </w:pPr>
            <w:ins w:id="10060" w:author="Camilo Andrés Díaz Gómez" w:date="2023-03-22T16:15:00Z">
              <w:r w:rsidRPr="002B569F">
                <w:rPr>
                  <w:rFonts w:cs="Times New Roman"/>
                  <w:szCs w:val="24"/>
                  <w:rPrChange w:id="10061"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10062" w:author="Camilo Andrés Díaz Gómez" w:date="2023-03-22T16:15:00Z"/>
                <w:rFonts w:cs="Times New Roman"/>
                <w:szCs w:val="24"/>
                <w:rPrChange w:id="10063" w:author="Camilo Andrés Díaz Gómez" w:date="2023-03-28T17:42:00Z">
                  <w:rPr>
                    <w:ins w:id="10064" w:author="Camilo Andrés Díaz Gómez" w:date="2023-03-22T16:15:00Z"/>
                    <w:rFonts w:cs="Times New Roman"/>
                    <w:color w:val="000000"/>
                    <w:sz w:val="20"/>
                    <w:szCs w:val="20"/>
                  </w:rPr>
                </w:rPrChange>
              </w:rPr>
            </w:pPr>
            <w:ins w:id="10065" w:author="Camilo Andrés Díaz Gómez" w:date="2023-03-22T16:15:00Z">
              <w:r w:rsidRPr="002B569F">
                <w:rPr>
                  <w:rFonts w:cs="Times New Roman"/>
                  <w:szCs w:val="24"/>
                  <w:rPrChange w:id="10066"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10067" w:author="Camilo Andrés Díaz Gómez" w:date="2023-03-22T16:15:00Z"/>
        </w:trPr>
        <w:tc>
          <w:tcPr>
            <w:tcW w:w="704" w:type="dxa"/>
            <w:vAlign w:val="bottom"/>
          </w:tcPr>
          <w:p w14:paraId="197E1A32" w14:textId="77777777" w:rsidR="00FE36FA" w:rsidRPr="002B569F" w:rsidRDefault="00FE36FA" w:rsidP="002B569F">
            <w:pPr>
              <w:rPr>
                <w:ins w:id="10068" w:author="Camilo Andrés Díaz Gómez" w:date="2023-03-22T16:15:00Z"/>
                <w:rFonts w:cs="Times New Roman"/>
                <w:szCs w:val="24"/>
                <w:rPrChange w:id="10069" w:author="Camilo Andrés Díaz Gómez" w:date="2023-03-28T17:42:00Z">
                  <w:rPr>
                    <w:ins w:id="10070" w:author="Camilo Andrés Díaz Gómez" w:date="2023-03-22T16:15:00Z"/>
                    <w:rFonts w:cs="Times New Roman"/>
                    <w:sz w:val="20"/>
                    <w:szCs w:val="20"/>
                  </w:rPr>
                </w:rPrChange>
              </w:rPr>
            </w:pPr>
            <w:ins w:id="10071" w:author="Camilo Andrés Díaz Gómez" w:date="2023-03-22T16:15:00Z">
              <w:r w:rsidRPr="002B569F">
                <w:rPr>
                  <w:rFonts w:cs="Times New Roman"/>
                  <w:szCs w:val="24"/>
                  <w:rPrChange w:id="10072"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10073" w:author="Camilo Andrés Díaz Gómez" w:date="2023-03-22T16:15:00Z"/>
                <w:rFonts w:cs="Times New Roman"/>
                <w:szCs w:val="24"/>
                <w:rPrChange w:id="10074" w:author="Camilo Andrés Díaz Gómez" w:date="2023-03-28T17:42:00Z">
                  <w:rPr>
                    <w:ins w:id="10075" w:author="Camilo Andrés Díaz Gómez" w:date="2023-03-22T16:15:00Z"/>
                    <w:rFonts w:cs="Times New Roman"/>
                    <w:sz w:val="20"/>
                    <w:szCs w:val="20"/>
                  </w:rPr>
                </w:rPrChange>
              </w:rPr>
            </w:pPr>
            <w:ins w:id="10076" w:author="Camilo Andrés Díaz Gómez" w:date="2023-03-22T16:15:00Z">
              <w:r w:rsidRPr="002B569F">
                <w:rPr>
                  <w:rFonts w:cs="Times New Roman"/>
                  <w:szCs w:val="24"/>
                  <w:rPrChange w:id="10077"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10078" w:author="Camilo Andrés Díaz Gómez" w:date="2023-03-22T16:15:00Z"/>
                <w:rFonts w:cs="Times New Roman"/>
                <w:szCs w:val="24"/>
                <w:rPrChange w:id="10079" w:author="Camilo Andrés Díaz Gómez" w:date="2023-03-28T17:42:00Z">
                  <w:rPr>
                    <w:ins w:id="10080" w:author="Camilo Andrés Díaz Gómez" w:date="2023-03-22T16:15:00Z"/>
                    <w:rFonts w:cs="Times New Roman"/>
                    <w:sz w:val="20"/>
                    <w:szCs w:val="20"/>
                  </w:rPr>
                </w:rPrChange>
              </w:rPr>
            </w:pPr>
            <w:ins w:id="10081" w:author="Camilo Andrés Díaz Gómez" w:date="2023-03-22T16:15:00Z">
              <w:r w:rsidRPr="002B569F">
                <w:rPr>
                  <w:rFonts w:cs="Times New Roman"/>
                  <w:szCs w:val="24"/>
                  <w:rPrChange w:id="10082"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10083" w:author="Camilo Andrés Díaz Gómez" w:date="2023-03-22T16:15:00Z"/>
                <w:rFonts w:cs="Times New Roman"/>
                <w:szCs w:val="24"/>
                <w:rPrChange w:id="10084" w:author="Camilo Andrés Díaz Gómez" w:date="2023-03-28T17:42:00Z">
                  <w:rPr>
                    <w:ins w:id="10085" w:author="Camilo Andrés Díaz Gómez" w:date="2023-03-22T16:15:00Z"/>
                    <w:rFonts w:cs="Times New Roman"/>
                    <w:sz w:val="20"/>
                    <w:szCs w:val="20"/>
                  </w:rPr>
                </w:rPrChange>
              </w:rPr>
            </w:pPr>
            <w:ins w:id="10086" w:author="Camilo Andrés Díaz Gómez" w:date="2023-03-22T16:15:00Z">
              <w:r w:rsidRPr="002B569F">
                <w:rPr>
                  <w:rFonts w:cs="Times New Roman"/>
                  <w:szCs w:val="24"/>
                  <w:rPrChange w:id="10087"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10088" w:author="Camilo Andrés Díaz Gómez" w:date="2023-03-22T16:15:00Z"/>
                <w:rFonts w:cs="Times New Roman"/>
                <w:szCs w:val="24"/>
                <w:rPrChange w:id="10089" w:author="Camilo Andrés Díaz Gómez" w:date="2023-03-28T17:42:00Z">
                  <w:rPr>
                    <w:ins w:id="10090" w:author="Camilo Andrés Díaz Gómez" w:date="2023-03-22T16:15:00Z"/>
                    <w:rFonts w:cs="Times New Roman"/>
                    <w:sz w:val="20"/>
                    <w:szCs w:val="20"/>
                  </w:rPr>
                </w:rPrChange>
              </w:rPr>
            </w:pPr>
            <w:ins w:id="10091" w:author="Camilo Andrés Díaz Gómez" w:date="2023-03-22T16:15:00Z">
              <w:r w:rsidRPr="002B569F">
                <w:rPr>
                  <w:rFonts w:cs="Times New Roman"/>
                  <w:szCs w:val="24"/>
                  <w:rPrChange w:id="10092"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10093" w:author="Camilo Andrés Díaz Gómez" w:date="2023-03-22T16:15:00Z"/>
                <w:rFonts w:cs="Times New Roman"/>
                <w:szCs w:val="24"/>
                <w:rPrChange w:id="10094" w:author="Camilo Andrés Díaz Gómez" w:date="2023-03-28T17:42:00Z">
                  <w:rPr>
                    <w:ins w:id="10095" w:author="Camilo Andrés Díaz Gómez" w:date="2023-03-22T16:15:00Z"/>
                    <w:rFonts w:cs="Times New Roman"/>
                    <w:color w:val="000000"/>
                    <w:sz w:val="20"/>
                    <w:szCs w:val="20"/>
                  </w:rPr>
                </w:rPrChange>
              </w:rPr>
            </w:pPr>
            <w:ins w:id="10096" w:author="Camilo Andrés Díaz Gómez" w:date="2023-03-22T16:15:00Z">
              <w:r w:rsidRPr="002B569F">
                <w:rPr>
                  <w:rFonts w:cs="Times New Roman"/>
                  <w:szCs w:val="24"/>
                  <w:rPrChange w:id="10097"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10098" w:author="Camilo Andrés Díaz Gómez" w:date="2023-03-22T16:15:00Z"/>
                <w:rFonts w:cs="Times New Roman"/>
                <w:szCs w:val="24"/>
                <w:rPrChange w:id="10099" w:author="Camilo Andrés Díaz Gómez" w:date="2023-03-28T17:42:00Z">
                  <w:rPr>
                    <w:ins w:id="10100" w:author="Camilo Andrés Díaz Gómez" w:date="2023-03-22T16:15:00Z"/>
                    <w:rFonts w:cs="Times New Roman"/>
                    <w:color w:val="000000"/>
                    <w:sz w:val="20"/>
                    <w:szCs w:val="20"/>
                  </w:rPr>
                </w:rPrChange>
              </w:rPr>
            </w:pPr>
            <w:ins w:id="10101" w:author="Camilo Andrés Díaz Gómez" w:date="2023-03-22T16:15:00Z">
              <w:r w:rsidRPr="002B569F">
                <w:rPr>
                  <w:rFonts w:cs="Times New Roman"/>
                  <w:szCs w:val="24"/>
                  <w:rPrChange w:id="10102"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10103" w:author="Camilo Andrés Díaz Gómez" w:date="2023-03-22T16:15:00Z"/>
                <w:rFonts w:cs="Times New Roman"/>
                <w:szCs w:val="24"/>
                <w:rPrChange w:id="10104" w:author="Camilo Andrés Díaz Gómez" w:date="2023-03-28T17:42:00Z">
                  <w:rPr>
                    <w:ins w:id="10105" w:author="Camilo Andrés Díaz Gómez" w:date="2023-03-22T16:15:00Z"/>
                    <w:rFonts w:cs="Times New Roman"/>
                    <w:color w:val="000000"/>
                    <w:sz w:val="20"/>
                    <w:szCs w:val="20"/>
                  </w:rPr>
                </w:rPrChange>
              </w:rPr>
            </w:pPr>
            <w:ins w:id="10106" w:author="Camilo Andrés Díaz Gómez" w:date="2023-03-22T16:15:00Z">
              <w:r w:rsidRPr="002B569F">
                <w:rPr>
                  <w:rFonts w:cs="Times New Roman"/>
                  <w:szCs w:val="24"/>
                  <w:rPrChange w:id="10107"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10108" w:author="Camilo Andrés Díaz Gómez" w:date="2023-03-22T16:15:00Z"/>
        </w:trPr>
        <w:tc>
          <w:tcPr>
            <w:tcW w:w="704" w:type="dxa"/>
            <w:vAlign w:val="bottom"/>
          </w:tcPr>
          <w:p w14:paraId="569BC4E9" w14:textId="77777777" w:rsidR="00FE36FA" w:rsidRPr="002B569F" w:rsidRDefault="00FE36FA" w:rsidP="002B569F">
            <w:pPr>
              <w:rPr>
                <w:ins w:id="10109" w:author="Camilo Andrés Díaz Gómez" w:date="2023-03-22T16:15:00Z"/>
                <w:rFonts w:cs="Times New Roman"/>
                <w:szCs w:val="24"/>
                <w:rPrChange w:id="10110" w:author="Camilo Andrés Díaz Gómez" w:date="2023-03-28T17:42:00Z">
                  <w:rPr>
                    <w:ins w:id="10111" w:author="Camilo Andrés Díaz Gómez" w:date="2023-03-22T16:15:00Z"/>
                    <w:rFonts w:cs="Times New Roman"/>
                    <w:sz w:val="20"/>
                    <w:szCs w:val="20"/>
                  </w:rPr>
                </w:rPrChange>
              </w:rPr>
            </w:pPr>
            <w:ins w:id="10112" w:author="Camilo Andrés Díaz Gómez" w:date="2023-03-22T16:15:00Z">
              <w:r w:rsidRPr="002B569F">
                <w:rPr>
                  <w:rFonts w:cs="Times New Roman"/>
                  <w:szCs w:val="24"/>
                  <w:rPrChange w:id="10113"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10114" w:author="Camilo Andrés Díaz Gómez" w:date="2023-03-22T16:15:00Z"/>
                <w:rFonts w:cs="Times New Roman"/>
                <w:szCs w:val="24"/>
                <w:rPrChange w:id="10115" w:author="Camilo Andrés Díaz Gómez" w:date="2023-03-28T17:42:00Z">
                  <w:rPr>
                    <w:ins w:id="10116" w:author="Camilo Andrés Díaz Gómez" w:date="2023-03-22T16:15:00Z"/>
                    <w:rFonts w:cs="Times New Roman"/>
                    <w:sz w:val="20"/>
                    <w:szCs w:val="20"/>
                  </w:rPr>
                </w:rPrChange>
              </w:rPr>
            </w:pPr>
            <w:ins w:id="10117" w:author="Camilo Andrés Díaz Gómez" w:date="2023-03-22T16:15:00Z">
              <w:r w:rsidRPr="002B569F">
                <w:rPr>
                  <w:rFonts w:cs="Times New Roman"/>
                  <w:szCs w:val="24"/>
                  <w:rPrChange w:id="10118"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10119" w:author="Camilo Andrés Díaz Gómez" w:date="2023-03-22T16:15:00Z"/>
                <w:rFonts w:cs="Times New Roman"/>
                <w:szCs w:val="24"/>
                <w:rPrChange w:id="10120" w:author="Camilo Andrés Díaz Gómez" w:date="2023-03-28T17:42:00Z">
                  <w:rPr>
                    <w:ins w:id="10121" w:author="Camilo Andrés Díaz Gómez" w:date="2023-03-22T16:15:00Z"/>
                    <w:rFonts w:cs="Times New Roman"/>
                    <w:sz w:val="20"/>
                    <w:szCs w:val="20"/>
                  </w:rPr>
                </w:rPrChange>
              </w:rPr>
            </w:pPr>
            <w:ins w:id="10122" w:author="Camilo Andrés Díaz Gómez" w:date="2023-03-22T16:15:00Z">
              <w:r w:rsidRPr="002B569F">
                <w:rPr>
                  <w:rFonts w:cs="Times New Roman"/>
                  <w:szCs w:val="24"/>
                  <w:rPrChange w:id="10123"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10124" w:author="Camilo Andrés Díaz Gómez" w:date="2023-03-22T16:15:00Z"/>
                <w:rFonts w:cs="Times New Roman"/>
                <w:szCs w:val="24"/>
                <w:rPrChange w:id="10125" w:author="Camilo Andrés Díaz Gómez" w:date="2023-03-28T17:42:00Z">
                  <w:rPr>
                    <w:ins w:id="10126" w:author="Camilo Andrés Díaz Gómez" w:date="2023-03-22T16:15:00Z"/>
                    <w:rFonts w:cs="Times New Roman"/>
                    <w:sz w:val="20"/>
                    <w:szCs w:val="20"/>
                  </w:rPr>
                </w:rPrChange>
              </w:rPr>
            </w:pPr>
            <w:ins w:id="10127" w:author="Camilo Andrés Díaz Gómez" w:date="2023-03-22T16:15:00Z">
              <w:r w:rsidRPr="002B569F">
                <w:rPr>
                  <w:rFonts w:cs="Times New Roman"/>
                  <w:szCs w:val="24"/>
                  <w:rPrChange w:id="10128"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10129" w:author="Camilo Andrés Díaz Gómez" w:date="2023-03-22T16:15:00Z"/>
                <w:rFonts w:cs="Times New Roman"/>
                <w:szCs w:val="24"/>
                <w:rPrChange w:id="10130" w:author="Camilo Andrés Díaz Gómez" w:date="2023-03-28T17:42:00Z">
                  <w:rPr>
                    <w:ins w:id="10131" w:author="Camilo Andrés Díaz Gómez" w:date="2023-03-22T16:15:00Z"/>
                    <w:rFonts w:cs="Times New Roman"/>
                    <w:sz w:val="20"/>
                    <w:szCs w:val="20"/>
                  </w:rPr>
                </w:rPrChange>
              </w:rPr>
            </w:pPr>
            <w:ins w:id="10132" w:author="Camilo Andrés Díaz Gómez" w:date="2023-03-22T16:15:00Z">
              <w:r w:rsidRPr="002B569F">
                <w:rPr>
                  <w:rFonts w:cs="Times New Roman"/>
                  <w:szCs w:val="24"/>
                  <w:rPrChange w:id="10133"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10134" w:author="Camilo Andrés Díaz Gómez" w:date="2023-03-22T16:15:00Z"/>
                <w:rFonts w:cs="Times New Roman"/>
                <w:szCs w:val="24"/>
                <w:rPrChange w:id="10135" w:author="Camilo Andrés Díaz Gómez" w:date="2023-03-28T17:42:00Z">
                  <w:rPr>
                    <w:ins w:id="10136" w:author="Camilo Andrés Díaz Gómez" w:date="2023-03-22T16:15:00Z"/>
                    <w:rFonts w:cs="Times New Roman"/>
                    <w:color w:val="000000"/>
                    <w:sz w:val="20"/>
                    <w:szCs w:val="20"/>
                  </w:rPr>
                </w:rPrChange>
              </w:rPr>
            </w:pPr>
            <w:ins w:id="10137" w:author="Camilo Andrés Díaz Gómez" w:date="2023-03-22T16:15:00Z">
              <w:r w:rsidRPr="002B569F">
                <w:rPr>
                  <w:rFonts w:cs="Times New Roman"/>
                  <w:szCs w:val="24"/>
                  <w:rPrChange w:id="10138"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10139" w:author="Camilo Andrés Díaz Gómez" w:date="2023-03-22T16:15:00Z"/>
                <w:rFonts w:cs="Times New Roman"/>
                <w:szCs w:val="24"/>
                <w:rPrChange w:id="10140" w:author="Camilo Andrés Díaz Gómez" w:date="2023-03-28T17:42:00Z">
                  <w:rPr>
                    <w:ins w:id="10141" w:author="Camilo Andrés Díaz Gómez" w:date="2023-03-22T16:15:00Z"/>
                    <w:rFonts w:cs="Times New Roman"/>
                    <w:color w:val="000000"/>
                    <w:sz w:val="20"/>
                    <w:szCs w:val="20"/>
                  </w:rPr>
                </w:rPrChange>
              </w:rPr>
            </w:pPr>
            <w:ins w:id="10142" w:author="Camilo Andrés Díaz Gómez" w:date="2023-03-22T16:15:00Z">
              <w:r w:rsidRPr="002B569F">
                <w:rPr>
                  <w:rFonts w:cs="Times New Roman"/>
                  <w:szCs w:val="24"/>
                  <w:rPrChange w:id="10143"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10144" w:author="Camilo Andrés Díaz Gómez" w:date="2023-03-22T16:15:00Z"/>
                <w:rFonts w:cs="Times New Roman"/>
                <w:szCs w:val="24"/>
                <w:rPrChange w:id="10145" w:author="Camilo Andrés Díaz Gómez" w:date="2023-03-28T17:42:00Z">
                  <w:rPr>
                    <w:ins w:id="10146" w:author="Camilo Andrés Díaz Gómez" w:date="2023-03-22T16:15:00Z"/>
                    <w:rFonts w:cs="Times New Roman"/>
                    <w:color w:val="000000"/>
                    <w:sz w:val="20"/>
                    <w:szCs w:val="20"/>
                  </w:rPr>
                </w:rPrChange>
              </w:rPr>
            </w:pPr>
            <w:ins w:id="10147" w:author="Camilo Andrés Díaz Gómez" w:date="2023-03-22T16:15:00Z">
              <w:r w:rsidRPr="002B569F">
                <w:rPr>
                  <w:rFonts w:cs="Times New Roman"/>
                  <w:szCs w:val="24"/>
                  <w:rPrChange w:id="10148"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10149" w:author="Camilo Andrés Díaz Gómez" w:date="2023-03-22T16:15:00Z"/>
        </w:trPr>
        <w:tc>
          <w:tcPr>
            <w:tcW w:w="704" w:type="dxa"/>
            <w:vAlign w:val="bottom"/>
          </w:tcPr>
          <w:p w14:paraId="0FCD6009" w14:textId="77777777" w:rsidR="00FE36FA" w:rsidRPr="002B569F" w:rsidRDefault="00FE36FA" w:rsidP="002B569F">
            <w:pPr>
              <w:rPr>
                <w:ins w:id="10150" w:author="Camilo Andrés Díaz Gómez" w:date="2023-03-22T16:15:00Z"/>
                <w:rFonts w:cs="Times New Roman"/>
                <w:szCs w:val="24"/>
                <w:rPrChange w:id="10151" w:author="Camilo Andrés Díaz Gómez" w:date="2023-03-28T17:42:00Z">
                  <w:rPr>
                    <w:ins w:id="10152" w:author="Camilo Andrés Díaz Gómez" w:date="2023-03-22T16:15:00Z"/>
                    <w:rFonts w:cs="Times New Roman"/>
                    <w:color w:val="000000"/>
                    <w:sz w:val="20"/>
                    <w:szCs w:val="20"/>
                  </w:rPr>
                </w:rPrChange>
              </w:rPr>
            </w:pPr>
            <w:ins w:id="10153" w:author="Camilo Andrés Díaz Gómez" w:date="2023-03-22T16:15:00Z">
              <w:r w:rsidRPr="002B569F">
                <w:rPr>
                  <w:rFonts w:cs="Times New Roman"/>
                  <w:szCs w:val="24"/>
                  <w:rPrChange w:id="10154"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10155" w:author="Camilo Andrés Díaz Gómez" w:date="2023-03-22T16:15:00Z"/>
                <w:rFonts w:cs="Times New Roman"/>
                <w:szCs w:val="24"/>
                <w:rPrChange w:id="10156" w:author="Camilo Andrés Díaz Gómez" w:date="2023-03-28T17:42:00Z">
                  <w:rPr>
                    <w:ins w:id="10157" w:author="Camilo Andrés Díaz Gómez" w:date="2023-03-22T16:15:00Z"/>
                    <w:rFonts w:cs="Times New Roman"/>
                    <w:color w:val="000000"/>
                    <w:sz w:val="20"/>
                    <w:szCs w:val="20"/>
                  </w:rPr>
                </w:rPrChange>
              </w:rPr>
            </w:pPr>
            <w:ins w:id="10158" w:author="Camilo Andrés Díaz Gómez" w:date="2023-03-22T16:15:00Z">
              <w:r w:rsidRPr="002B569F">
                <w:rPr>
                  <w:rFonts w:cs="Times New Roman"/>
                  <w:szCs w:val="24"/>
                  <w:rPrChange w:id="10159"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10160" w:author="Camilo Andrés Díaz Gómez" w:date="2023-03-22T16:15:00Z"/>
                <w:rFonts w:cs="Times New Roman"/>
                <w:szCs w:val="24"/>
                <w:rPrChange w:id="10161" w:author="Camilo Andrés Díaz Gómez" w:date="2023-03-28T17:42:00Z">
                  <w:rPr>
                    <w:ins w:id="10162" w:author="Camilo Andrés Díaz Gómez" w:date="2023-03-22T16:15:00Z"/>
                    <w:rFonts w:cs="Times New Roman"/>
                    <w:color w:val="000000"/>
                    <w:sz w:val="20"/>
                    <w:szCs w:val="20"/>
                  </w:rPr>
                </w:rPrChange>
              </w:rPr>
            </w:pPr>
            <w:ins w:id="10163" w:author="Camilo Andrés Díaz Gómez" w:date="2023-03-22T16:15:00Z">
              <w:r w:rsidRPr="002B569F">
                <w:rPr>
                  <w:rFonts w:cs="Times New Roman"/>
                  <w:szCs w:val="24"/>
                  <w:rPrChange w:id="10164"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10165" w:author="Camilo Andrés Díaz Gómez" w:date="2023-03-22T16:15:00Z"/>
                <w:rFonts w:cs="Times New Roman"/>
                <w:szCs w:val="24"/>
                <w:rPrChange w:id="10166" w:author="Camilo Andrés Díaz Gómez" w:date="2023-03-28T17:42:00Z">
                  <w:rPr>
                    <w:ins w:id="10167" w:author="Camilo Andrés Díaz Gómez" w:date="2023-03-22T16:15:00Z"/>
                    <w:rFonts w:cs="Times New Roman"/>
                    <w:color w:val="000000"/>
                    <w:sz w:val="20"/>
                    <w:szCs w:val="20"/>
                  </w:rPr>
                </w:rPrChange>
              </w:rPr>
            </w:pPr>
            <w:ins w:id="10168" w:author="Camilo Andrés Díaz Gómez" w:date="2023-03-22T16:15:00Z">
              <w:r w:rsidRPr="002B569F">
                <w:rPr>
                  <w:rFonts w:cs="Times New Roman"/>
                  <w:szCs w:val="24"/>
                  <w:rPrChange w:id="10169"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10170" w:author="Camilo Andrés Díaz Gómez" w:date="2023-03-22T16:15:00Z"/>
                <w:rFonts w:cs="Times New Roman"/>
                <w:szCs w:val="24"/>
                <w:rPrChange w:id="10171" w:author="Camilo Andrés Díaz Gómez" w:date="2023-03-28T17:42:00Z">
                  <w:rPr>
                    <w:ins w:id="10172" w:author="Camilo Andrés Díaz Gómez" w:date="2023-03-22T16:15:00Z"/>
                    <w:rFonts w:cs="Times New Roman"/>
                    <w:color w:val="000000"/>
                    <w:sz w:val="20"/>
                    <w:szCs w:val="20"/>
                  </w:rPr>
                </w:rPrChange>
              </w:rPr>
            </w:pPr>
            <w:ins w:id="10173" w:author="Camilo Andrés Díaz Gómez" w:date="2023-03-22T16:15:00Z">
              <w:r w:rsidRPr="002B569F">
                <w:rPr>
                  <w:rFonts w:cs="Times New Roman"/>
                  <w:szCs w:val="24"/>
                  <w:rPrChange w:id="10174"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10175" w:author="Camilo Andrés Díaz Gómez" w:date="2023-03-22T16:15:00Z"/>
                <w:rFonts w:cs="Times New Roman"/>
                <w:szCs w:val="24"/>
                <w:rPrChange w:id="10176" w:author="Camilo Andrés Díaz Gómez" w:date="2023-03-28T17:42:00Z">
                  <w:rPr>
                    <w:ins w:id="10177" w:author="Camilo Andrés Díaz Gómez" w:date="2023-03-22T16:15:00Z"/>
                    <w:rFonts w:cs="Times New Roman"/>
                    <w:color w:val="000000"/>
                    <w:sz w:val="20"/>
                    <w:szCs w:val="20"/>
                  </w:rPr>
                </w:rPrChange>
              </w:rPr>
            </w:pPr>
            <w:ins w:id="10178" w:author="Camilo Andrés Díaz Gómez" w:date="2023-03-22T16:15:00Z">
              <w:r w:rsidRPr="002B569F">
                <w:rPr>
                  <w:rFonts w:cs="Times New Roman"/>
                  <w:szCs w:val="24"/>
                  <w:rPrChange w:id="10179"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10180" w:author="Camilo Andrés Díaz Gómez" w:date="2023-03-22T16:15:00Z"/>
                <w:rFonts w:cs="Times New Roman"/>
                <w:szCs w:val="24"/>
                <w:rPrChange w:id="10181" w:author="Camilo Andrés Díaz Gómez" w:date="2023-03-28T17:42:00Z">
                  <w:rPr>
                    <w:ins w:id="10182" w:author="Camilo Andrés Díaz Gómez" w:date="2023-03-22T16:15:00Z"/>
                    <w:rFonts w:cs="Times New Roman"/>
                    <w:color w:val="000000"/>
                    <w:sz w:val="20"/>
                    <w:szCs w:val="20"/>
                  </w:rPr>
                </w:rPrChange>
              </w:rPr>
            </w:pPr>
            <w:ins w:id="10183" w:author="Camilo Andrés Díaz Gómez" w:date="2023-03-22T16:15:00Z">
              <w:r w:rsidRPr="002B569F">
                <w:rPr>
                  <w:rFonts w:cs="Times New Roman"/>
                  <w:szCs w:val="24"/>
                  <w:rPrChange w:id="10184"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10185" w:author="Camilo Andrés Díaz Gómez" w:date="2023-03-22T16:15:00Z"/>
                <w:rFonts w:cs="Times New Roman"/>
                <w:szCs w:val="24"/>
                <w:rPrChange w:id="10186" w:author="Camilo Andrés Díaz Gómez" w:date="2023-03-28T17:42:00Z">
                  <w:rPr>
                    <w:ins w:id="10187" w:author="Camilo Andrés Díaz Gómez" w:date="2023-03-22T16:15:00Z"/>
                    <w:rFonts w:cs="Times New Roman"/>
                    <w:color w:val="000000"/>
                    <w:sz w:val="20"/>
                    <w:szCs w:val="20"/>
                  </w:rPr>
                </w:rPrChange>
              </w:rPr>
            </w:pPr>
            <w:ins w:id="10188" w:author="Camilo Andrés Díaz Gómez" w:date="2023-03-22T16:15:00Z">
              <w:r w:rsidRPr="002B569F">
                <w:rPr>
                  <w:rFonts w:cs="Times New Roman"/>
                  <w:szCs w:val="24"/>
                  <w:rPrChange w:id="10189"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10190" w:author="Camilo Andrés Díaz Gómez" w:date="2023-03-22T16:15:00Z"/>
        </w:trPr>
        <w:tc>
          <w:tcPr>
            <w:tcW w:w="704" w:type="dxa"/>
            <w:vAlign w:val="bottom"/>
          </w:tcPr>
          <w:p w14:paraId="2CE4581D" w14:textId="77777777" w:rsidR="00FE36FA" w:rsidRPr="002B569F" w:rsidRDefault="00FE36FA" w:rsidP="002B569F">
            <w:pPr>
              <w:rPr>
                <w:ins w:id="10191" w:author="Camilo Andrés Díaz Gómez" w:date="2023-03-22T16:15:00Z"/>
                <w:rFonts w:cs="Times New Roman"/>
                <w:szCs w:val="24"/>
                <w:rPrChange w:id="10192" w:author="Camilo Andrés Díaz Gómez" w:date="2023-03-28T17:42:00Z">
                  <w:rPr>
                    <w:ins w:id="10193" w:author="Camilo Andrés Díaz Gómez" w:date="2023-03-22T16:15:00Z"/>
                    <w:rFonts w:cs="Times New Roman"/>
                    <w:color w:val="000000"/>
                    <w:sz w:val="20"/>
                    <w:szCs w:val="20"/>
                  </w:rPr>
                </w:rPrChange>
              </w:rPr>
            </w:pPr>
            <w:ins w:id="10194" w:author="Camilo Andrés Díaz Gómez" w:date="2023-03-22T16:15:00Z">
              <w:r w:rsidRPr="002B569F">
                <w:rPr>
                  <w:rFonts w:cs="Times New Roman"/>
                  <w:szCs w:val="24"/>
                  <w:rPrChange w:id="10195"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10196" w:author="Camilo Andrés Díaz Gómez" w:date="2023-03-22T16:15:00Z"/>
                <w:rFonts w:cs="Times New Roman"/>
                <w:szCs w:val="24"/>
                <w:rPrChange w:id="10197" w:author="Camilo Andrés Díaz Gómez" w:date="2023-03-28T17:42:00Z">
                  <w:rPr>
                    <w:ins w:id="10198" w:author="Camilo Andrés Díaz Gómez" w:date="2023-03-22T16:15:00Z"/>
                    <w:rFonts w:cs="Times New Roman"/>
                    <w:color w:val="000000"/>
                    <w:sz w:val="20"/>
                    <w:szCs w:val="20"/>
                  </w:rPr>
                </w:rPrChange>
              </w:rPr>
            </w:pPr>
            <w:ins w:id="10199" w:author="Camilo Andrés Díaz Gómez" w:date="2023-03-22T16:15:00Z">
              <w:r w:rsidRPr="002B569F">
                <w:rPr>
                  <w:rFonts w:cs="Times New Roman"/>
                  <w:szCs w:val="24"/>
                  <w:rPrChange w:id="10200"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10201" w:author="Camilo Andrés Díaz Gómez" w:date="2023-03-22T16:15:00Z"/>
                <w:rFonts w:cs="Times New Roman"/>
                <w:szCs w:val="24"/>
                <w:rPrChange w:id="10202" w:author="Camilo Andrés Díaz Gómez" w:date="2023-03-28T17:42:00Z">
                  <w:rPr>
                    <w:ins w:id="10203" w:author="Camilo Andrés Díaz Gómez" w:date="2023-03-22T16:15:00Z"/>
                    <w:rFonts w:cs="Times New Roman"/>
                    <w:color w:val="000000"/>
                    <w:sz w:val="20"/>
                    <w:szCs w:val="20"/>
                  </w:rPr>
                </w:rPrChange>
              </w:rPr>
            </w:pPr>
            <w:ins w:id="10204" w:author="Camilo Andrés Díaz Gómez" w:date="2023-03-22T16:15:00Z">
              <w:r w:rsidRPr="002B569F">
                <w:rPr>
                  <w:rFonts w:cs="Times New Roman"/>
                  <w:szCs w:val="24"/>
                  <w:rPrChange w:id="10205"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10206" w:author="Camilo Andrés Díaz Gómez" w:date="2023-03-22T16:15:00Z"/>
                <w:rFonts w:cs="Times New Roman"/>
                <w:szCs w:val="24"/>
                <w:rPrChange w:id="10207" w:author="Camilo Andrés Díaz Gómez" w:date="2023-03-28T17:42:00Z">
                  <w:rPr>
                    <w:ins w:id="10208" w:author="Camilo Andrés Díaz Gómez" w:date="2023-03-22T16:15:00Z"/>
                    <w:rFonts w:cs="Times New Roman"/>
                    <w:color w:val="000000"/>
                    <w:sz w:val="20"/>
                    <w:szCs w:val="20"/>
                  </w:rPr>
                </w:rPrChange>
              </w:rPr>
            </w:pPr>
            <w:ins w:id="10209" w:author="Camilo Andrés Díaz Gómez" w:date="2023-03-22T16:15:00Z">
              <w:r w:rsidRPr="002B569F">
                <w:rPr>
                  <w:rFonts w:cs="Times New Roman"/>
                  <w:szCs w:val="24"/>
                  <w:rPrChange w:id="10210"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10211" w:author="Camilo Andrés Díaz Gómez" w:date="2023-03-22T16:15:00Z"/>
                <w:rFonts w:cs="Times New Roman"/>
                <w:szCs w:val="24"/>
                <w:rPrChange w:id="10212" w:author="Camilo Andrés Díaz Gómez" w:date="2023-03-28T17:42:00Z">
                  <w:rPr>
                    <w:ins w:id="10213" w:author="Camilo Andrés Díaz Gómez" w:date="2023-03-22T16:15:00Z"/>
                    <w:rFonts w:cs="Times New Roman"/>
                    <w:color w:val="000000"/>
                    <w:sz w:val="20"/>
                    <w:szCs w:val="20"/>
                  </w:rPr>
                </w:rPrChange>
              </w:rPr>
            </w:pPr>
            <w:ins w:id="10214" w:author="Camilo Andrés Díaz Gómez" w:date="2023-03-22T16:15:00Z">
              <w:r w:rsidRPr="002B569F">
                <w:rPr>
                  <w:rFonts w:cs="Times New Roman"/>
                  <w:szCs w:val="24"/>
                  <w:rPrChange w:id="10215"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10216" w:author="Camilo Andrés Díaz Gómez" w:date="2023-03-22T16:15:00Z"/>
                <w:rFonts w:cs="Times New Roman"/>
                <w:szCs w:val="24"/>
                <w:rPrChange w:id="10217" w:author="Camilo Andrés Díaz Gómez" w:date="2023-03-28T17:42:00Z">
                  <w:rPr>
                    <w:ins w:id="10218" w:author="Camilo Andrés Díaz Gómez" w:date="2023-03-22T16:15:00Z"/>
                    <w:rFonts w:cs="Times New Roman"/>
                    <w:color w:val="000000"/>
                    <w:sz w:val="20"/>
                    <w:szCs w:val="20"/>
                  </w:rPr>
                </w:rPrChange>
              </w:rPr>
            </w:pPr>
            <w:ins w:id="10219" w:author="Camilo Andrés Díaz Gómez" w:date="2023-03-22T16:15:00Z">
              <w:r w:rsidRPr="002B569F">
                <w:rPr>
                  <w:rFonts w:cs="Times New Roman"/>
                  <w:szCs w:val="24"/>
                  <w:rPrChange w:id="10220"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10221" w:author="Camilo Andrés Díaz Gómez" w:date="2023-03-22T16:15:00Z"/>
                <w:rFonts w:cs="Times New Roman"/>
                <w:szCs w:val="24"/>
                <w:rPrChange w:id="10222" w:author="Camilo Andrés Díaz Gómez" w:date="2023-03-28T17:42:00Z">
                  <w:rPr>
                    <w:ins w:id="10223" w:author="Camilo Andrés Díaz Gómez" w:date="2023-03-22T16:15:00Z"/>
                    <w:rFonts w:cs="Times New Roman"/>
                    <w:color w:val="000000"/>
                    <w:sz w:val="20"/>
                    <w:szCs w:val="20"/>
                  </w:rPr>
                </w:rPrChange>
              </w:rPr>
            </w:pPr>
            <w:ins w:id="10224" w:author="Camilo Andrés Díaz Gómez" w:date="2023-03-22T16:15:00Z">
              <w:r w:rsidRPr="002B569F">
                <w:rPr>
                  <w:rFonts w:cs="Times New Roman"/>
                  <w:szCs w:val="24"/>
                  <w:rPrChange w:id="10225"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10226" w:author="Camilo Andrés Díaz Gómez" w:date="2023-03-22T16:15:00Z"/>
                <w:rFonts w:cs="Times New Roman"/>
                <w:szCs w:val="24"/>
                <w:rPrChange w:id="10227" w:author="Camilo Andrés Díaz Gómez" w:date="2023-03-28T17:42:00Z">
                  <w:rPr>
                    <w:ins w:id="10228" w:author="Camilo Andrés Díaz Gómez" w:date="2023-03-22T16:15:00Z"/>
                    <w:rFonts w:cs="Times New Roman"/>
                    <w:color w:val="000000"/>
                    <w:sz w:val="20"/>
                    <w:szCs w:val="20"/>
                  </w:rPr>
                </w:rPrChange>
              </w:rPr>
            </w:pPr>
            <w:ins w:id="10229" w:author="Camilo Andrés Díaz Gómez" w:date="2023-03-22T16:15:00Z">
              <w:r w:rsidRPr="002B569F">
                <w:rPr>
                  <w:rFonts w:cs="Times New Roman"/>
                  <w:szCs w:val="24"/>
                  <w:rPrChange w:id="10230"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10231" w:author="Camilo Andrés Díaz Gómez" w:date="2023-03-22T16:15:00Z"/>
        </w:trPr>
        <w:tc>
          <w:tcPr>
            <w:tcW w:w="704" w:type="dxa"/>
            <w:vAlign w:val="bottom"/>
          </w:tcPr>
          <w:p w14:paraId="420F966B" w14:textId="77777777" w:rsidR="00FE36FA" w:rsidRPr="002B569F" w:rsidRDefault="00FE36FA" w:rsidP="002B569F">
            <w:pPr>
              <w:rPr>
                <w:ins w:id="10232" w:author="Camilo Andrés Díaz Gómez" w:date="2023-03-22T16:15:00Z"/>
                <w:rFonts w:cs="Times New Roman"/>
                <w:szCs w:val="24"/>
                <w:rPrChange w:id="10233" w:author="Camilo Andrés Díaz Gómez" w:date="2023-03-28T17:42:00Z">
                  <w:rPr>
                    <w:ins w:id="10234" w:author="Camilo Andrés Díaz Gómez" w:date="2023-03-22T16:15:00Z"/>
                    <w:rFonts w:cs="Times New Roman"/>
                    <w:color w:val="000000"/>
                    <w:sz w:val="20"/>
                    <w:szCs w:val="20"/>
                  </w:rPr>
                </w:rPrChange>
              </w:rPr>
            </w:pPr>
            <w:ins w:id="10235" w:author="Camilo Andrés Díaz Gómez" w:date="2023-03-22T16:15:00Z">
              <w:r w:rsidRPr="002B569F">
                <w:rPr>
                  <w:rFonts w:cs="Times New Roman"/>
                  <w:szCs w:val="24"/>
                  <w:rPrChange w:id="10236"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10237" w:author="Camilo Andrés Díaz Gómez" w:date="2023-03-22T16:15:00Z"/>
                <w:rFonts w:cs="Times New Roman"/>
                <w:szCs w:val="24"/>
                <w:rPrChange w:id="10238" w:author="Camilo Andrés Díaz Gómez" w:date="2023-03-28T17:42:00Z">
                  <w:rPr>
                    <w:ins w:id="10239" w:author="Camilo Andrés Díaz Gómez" w:date="2023-03-22T16:15:00Z"/>
                    <w:rFonts w:cs="Times New Roman"/>
                    <w:color w:val="000000"/>
                    <w:sz w:val="20"/>
                    <w:szCs w:val="20"/>
                  </w:rPr>
                </w:rPrChange>
              </w:rPr>
            </w:pPr>
            <w:ins w:id="10240" w:author="Camilo Andrés Díaz Gómez" w:date="2023-03-22T16:15:00Z">
              <w:r w:rsidRPr="002B569F">
                <w:rPr>
                  <w:rFonts w:cs="Times New Roman"/>
                  <w:szCs w:val="24"/>
                  <w:rPrChange w:id="10241"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10242" w:author="Camilo Andrés Díaz Gómez" w:date="2023-03-22T16:15:00Z"/>
                <w:rFonts w:cs="Times New Roman"/>
                <w:szCs w:val="24"/>
                <w:rPrChange w:id="10243" w:author="Camilo Andrés Díaz Gómez" w:date="2023-03-28T17:42:00Z">
                  <w:rPr>
                    <w:ins w:id="10244" w:author="Camilo Andrés Díaz Gómez" w:date="2023-03-22T16:15:00Z"/>
                    <w:rFonts w:cs="Times New Roman"/>
                    <w:color w:val="000000"/>
                    <w:sz w:val="20"/>
                    <w:szCs w:val="20"/>
                  </w:rPr>
                </w:rPrChange>
              </w:rPr>
            </w:pPr>
            <w:ins w:id="10245" w:author="Camilo Andrés Díaz Gómez" w:date="2023-03-22T16:15:00Z">
              <w:r w:rsidRPr="002B569F">
                <w:rPr>
                  <w:rFonts w:cs="Times New Roman"/>
                  <w:szCs w:val="24"/>
                  <w:rPrChange w:id="10246"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10247" w:author="Camilo Andrés Díaz Gómez" w:date="2023-03-22T16:15:00Z"/>
                <w:rFonts w:cs="Times New Roman"/>
                <w:szCs w:val="24"/>
                <w:rPrChange w:id="10248" w:author="Camilo Andrés Díaz Gómez" w:date="2023-03-28T17:42:00Z">
                  <w:rPr>
                    <w:ins w:id="10249" w:author="Camilo Andrés Díaz Gómez" w:date="2023-03-22T16:15:00Z"/>
                    <w:rFonts w:cs="Times New Roman"/>
                    <w:color w:val="000000"/>
                    <w:sz w:val="20"/>
                    <w:szCs w:val="20"/>
                  </w:rPr>
                </w:rPrChange>
              </w:rPr>
            </w:pPr>
            <w:ins w:id="10250" w:author="Camilo Andrés Díaz Gómez" w:date="2023-03-22T16:15:00Z">
              <w:r w:rsidRPr="002B569F">
                <w:rPr>
                  <w:rFonts w:cs="Times New Roman"/>
                  <w:szCs w:val="24"/>
                  <w:rPrChange w:id="10251"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10252" w:author="Camilo Andrés Díaz Gómez" w:date="2023-03-22T16:15:00Z"/>
                <w:rFonts w:cs="Times New Roman"/>
                <w:szCs w:val="24"/>
                <w:rPrChange w:id="10253" w:author="Camilo Andrés Díaz Gómez" w:date="2023-03-28T17:42:00Z">
                  <w:rPr>
                    <w:ins w:id="10254" w:author="Camilo Andrés Díaz Gómez" w:date="2023-03-22T16:15:00Z"/>
                    <w:rFonts w:cs="Times New Roman"/>
                    <w:color w:val="000000"/>
                    <w:sz w:val="20"/>
                    <w:szCs w:val="20"/>
                  </w:rPr>
                </w:rPrChange>
              </w:rPr>
            </w:pPr>
            <w:ins w:id="10255" w:author="Camilo Andrés Díaz Gómez" w:date="2023-03-22T16:15:00Z">
              <w:r w:rsidRPr="002B569F">
                <w:rPr>
                  <w:rFonts w:cs="Times New Roman"/>
                  <w:szCs w:val="24"/>
                  <w:rPrChange w:id="10256"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10257" w:author="Camilo Andrés Díaz Gómez" w:date="2023-03-22T16:15:00Z"/>
                <w:rFonts w:cs="Times New Roman"/>
                <w:szCs w:val="24"/>
                <w:rPrChange w:id="10258" w:author="Camilo Andrés Díaz Gómez" w:date="2023-03-28T17:42:00Z">
                  <w:rPr>
                    <w:ins w:id="10259" w:author="Camilo Andrés Díaz Gómez" w:date="2023-03-22T16:15:00Z"/>
                    <w:rFonts w:cs="Times New Roman"/>
                    <w:color w:val="000000"/>
                    <w:sz w:val="20"/>
                    <w:szCs w:val="20"/>
                  </w:rPr>
                </w:rPrChange>
              </w:rPr>
            </w:pPr>
            <w:ins w:id="10260" w:author="Camilo Andrés Díaz Gómez" w:date="2023-03-22T16:15:00Z">
              <w:r w:rsidRPr="002B569F">
                <w:rPr>
                  <w:rFonts w:cs="Times New Roman"/>
                  <w:szCs w:val="24"/>
                  <w:rPrChange w:id="10261"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10262" w:author="Camilo Andrés Díaz Gómez" w:date="2023-03-22T16:15:00Z"/>
                <w:rFonts w:cs="Times New Roman"/>
                <w:szCs w:val="24"/>
                <w:rPrChange w:id="10263" w:author="Camilo Andrés Díaz Gómez" w:date="2023-03-28T17:42:00Z">
                  <w:rPr>
                    <w:ins w:id="10264" w:author="Camilo Andrés Díaz Gómez" w:date="2023-03-22T16:15:00Z"/>
                    <w:rFonts w:cs="Times New Roman"/>
                    <w:color w:val="000000"/>
                    <w:sz w:val="20"/>
                    <w:szCs w:val="20"/>
                  </w:rPr>
                </w:rPrChange>
              </w:rPr>
            </w:pPr>
            <w:ins w:id="10265" w:author="Camilo Andrés Díaz Gómez" w:date="2023-03-22T16:15:00Z">
              <w:r w:rsidRPr="002B569F">
                <w:rPr>
                  <w:rFonts w:cs="Times New Roman"/>
                  <w:szCs w:val="24"/>
                  <w:rPrChange w:id="10266"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10267" w:author="Camilo Andrés Díaz Gómez" w:date="2023-03-22T16:15:00Z"/>
                <w:rFonts w:cs="Times New Roman"/>
                <w:szCs w:val="24"/>
                <w:rPrChange w:id="10268" w:author="Camilo Andrés Díaz Gómez" w:date="2023-03-28T17:42:00Z">
                  <w:rPr>
                    <w:ins w:id="10269" w:author="Camilo Andrés Díaz Gómez" w:date="2023-03-22T16:15:00Z"/>
                    <w:rFonts w:cs="Times New Roman"/>
                    <w:color w:val="000000"/>
                    <w:sz w:val="20"/>
                    <w:szCs w:val="20"/>
                  </w:rPr>
                </w:rPrChange>
              </w:rPr>
            </w:pPr>
            <w:ins w:id="10270" w:author="Camilo Andrés Díaz Gómez" w:date="2023-03-22T16:15:00Z">
              <w:r w:rsidRPr="002B569F">
                <w:rPr>
                  <w:rFonts w:cs="Times New Roman"/>
                  <w:szCs w:val="24"/>
                  <w:rPrChange w:id="10271"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10272" w:author="Camilo Andrés Díaz Gómez" w:date="2023-03-22T16:15:00Z"/>
        </w:trPr>
        <w:tc>
          <w:tcPr>
            <w:tcW w:w="704" w:type="dxa"/>
            <w:vAlign w:val="bottom"/>
          </w:tcPr>
          <w:p w14:paraId="5CCA6A0C" w14:textId="77777777" w:rsidR="00FE36FA" w:rsidRPr="002B569F" w:rsidRDefault="00FE36FA" w:rsidP="002B569F">
            <w:pPr>
              <w:rPr>
                <w:ins w:id="10273" w:author="Camilo Andrés Díaz Gómez" w:date="2023-03-22T16:15:00Z"/>
                <w:rFonts w:cs="Times New Roman"/>
                <w:szCs w:val="24"/>
                <w:rPrChange w:id="10274" w:author="Camilo Andrés Díaz Gómez" w:date="2023-03-28T17:42:00Z">
                  <w:rPr>
                    <w:ins w:id="10275" w:author="Camilo Andrés Díaz Gómez" w:date="2023-03-22T16:15:00Z"/>
                    <w:rFonts w:cs="Times New Roman"/>
                    <w:color w:val="000000"/>
                    <w:sz w:val="20"/>
                    <w:szCs w:val="20"/>
                  </w:rPr>
                </w:rPrChange>
              </w:rPr>
            </w:pPr>
            <w:ins w:id="10276" w:author="Camilo Andrés Díaz Gómez" w:date="2023-03-22T16:15:00Z">
              <w:r w:rsidRPr="002B569F">
                <w:rPr>
                  <w:rFonts w:cs="Times New Roman"/>
                  <w:szCs w:val="24"/>
                  <w:rPrChange w:id="10277"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10278" w:author="Camilo Andrés Díaz Gómez" w:date="2023-03-22T16:15:00Z"/>
                <w:rFonts w:cs="Times New Roman"/>
                <w:szCs w:val="24"/>
                <w:rPrChange w:id="10279" w:author="Camilo Andrés Díaz Gómez" w:date="2023-03-28T17:42:00Z">
                  <w:rPr>
                    <w:ins w:id="10280" w:author="Camilo Andrés Díaz Gómez" w:date="2023-03-22T16:15:00Z"/>
                    <w:rFonts w:cs="Times New Roman"/>
                    <w:color w:val="000000"/>
                    <w:sz w:val="20"/>
                    <w:szCs w:val="20"/>
                  </w:rPr>
                </w:rPrChange>
              </w:rPr>
            </w:pPr>
            <w:ins w:id="10281" w:author="Camilo Andrés Díaz Gómez" w:date="2023-03-22T16:15:00Z">
              <w:r w:rsidRPr="002B569F">
                <w:rPr>
                  <w:rFonts w:cs="Times New Roman"/>
                  <w:szCs w:val="24"/>
                  <w:rPrChange w:id="10282"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10283" w:author="Camilo Andrés Díaz Gómez" w:date="2023-03-22T16:15:00Z"/>
                <w:rFonts w:cs="Times New Roman"/>
                <w:szCs w:val="24"/>
                <w:rPrChange w:id="10284" w:author="Camilo Andrés Díaz Gómez" w:date="2023-03-28T17:42:00Z">
                  <w:rPr>
                    <w:ins w:id="10285" w:author="Camilo Andrés Díaz Gómez" w:date="2023-03-22T16:15:00Z"/>
                    <w:rFonts w:cs="Times New Roman"/>
                    <w:color w:val="000000"/>
                    <w:sz w:val="20"/>
                    <w:szCs w:val="20"/>
                  </w:rPr>
                </w:rPrChange>
              </w:rPr>
            </w:pPr>
            <w:ins w:id="10286" w:author="Camilo Andrés Díaz Gómez" w:date="2023-03-22T16:15:00Z">
              <w:r w:rsidRPr="002B569F">
                <w:rPr>
                  <w:rFonts w:cs="Times New Roman"/>
                  <w:szCs w:val="24"/>
                  <w:rPrChange w:id="10287"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10288" w:author="Camilo Andrés Díaz Gómez" w:date="2023-03-22T16:15:00Z"/>
                <w:rFonts w:cs="Times New Roman"/>
                <w:szCs w:val="24"/>
                <w:rPrChange w:id="10289" w:author="Camilo Andrés Díaz Gómez" w:date="2023-03-28T17:42:00Z">
                  <w:rPr>
                    <w:ins w:id="10290" w:author="Camilo Andrés Díaz Gómez" w:date="2023-03-22T16:15:00Z"/>
                    <w:rFonts w:cs="Times New Roman"/>
                    <w:color w:val="000000"/>
                    <w:sz w:val="20"/>
                    <w:szCs w:val="20"/>
                  </w:rPr>
                </w:rPrChange>
              </w:rPr>
            </w:pPr>
            <w:ins w:id="10291" w:author="Camilo Andrés Díaz Gómez" w:date="2023-03-22T16:15:00Z">
              <w:r w:rsidRPr="002B569F">
                <w:rPr>
                  <w:rFonts w:cs="Times New Roman"/>
                  <w:szCs w:val="24"/>
                  <w:rPrChange w:id="10292"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10293" w:author="Camilo Andrés Díaz Gómez" w:date="2023-03-22T16:15:00Z"/>
                <w:rFonts w:cs="Times New Roman"/>
                <w:szCs w:val="24"/>
                <w:rPrChange w:id="10294" w:author="Camilo Andrés Díaz Gómez" w:date="2023-03-28T17:42:00Z">
                  <w:rPr>
                    <w:ins w:id="10295" w:author="Camilo Andrés Díaz Gómez" w:date="2023-03-22T16:15:00Z"/>
                    <w:rFonts w:cs="Times New Roman"/>
                    <w:color w:val="000000"/>
                    <w:sz w:val="20"/>
                    <w:szCs w:val="20"/>
                  </w:rPr>
                </w:rPrChange>
              </w:rPr>
            </w:pPr>
            <w:ins w:id="10296" w:author="Camilo Andrés Díaz Gómez" w:date="2023-03-22T16:15:00Z">
              <w:r w:rsidRPr="002B569F">
                <w:rPr>
                  <w:rFonts w:cs="Times New Roman"/>
                  <w:szCs w:val="24"/>
                  <w:rPrChange w:id="10297"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10298" w:author="Camilo Andrés Díaz Gómez" w:date="2023-03-22T16:15:00Z"/>
                <w:rFonts w:cs="Times New Roman"/>
                <w:szCs w:val="24"/>
                <w:rPrChange w:id="10299" w:author="Camilo Andrés Díaz Gómez" w:date="2023-03-28T17:42:00Z">
                  <w:rPr>
                    <w:ins w:id="10300" w:author="Camilo Andrés Díaz Gómez" w:date="2023-03-22T16:15:00Z"/>
                    <w:rFonts w:cs="Times New Roman"/>
                    <w:color w:val="000000"/>
                    <w:sz w:val="20"/>
                    <w:szCs w:val="20"/>
                  </w:rPr>
                </w:rPrChange>
              </w:rPr>
            </w:pPr>
            <w:ins w:id="10301" w:author="Camilo Andrés Díaz Gómez" w:date="2023-03-22T16:15:00Z">
              <w:r w:rsidRPr="002B569F">
                <w:rPr>
                  <w:rFonts w:cs="Times New Roman"/>
                  <w:szCs w:val="24"/>
                  <w:rPrChange w:id="10302"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10303" w:author="Camilo Andrés Díaz Gómez" w:date="2023-03-22T16:15:00Z"/>
                <w:rFonts w:cs="Times New Roman"/>
                <w:szCs w:val="24"/>
                <w:rPrChange w:id="10304" w:author="Camilo Andrés Díaz Gómez" w:date="2023-03-28T17:42:00Z">
                  <w:rPr>
                    <w:ins w:id="10305" w:author="Camilo Andrés Díaz Gómez" w:date="2023-03-22T16:15:00Z"/>
                    <w:rFonts w:cs="Times New Roman"/>
                    <w:color w:val="000000"/>
                    <w:sz w:val="20"/>
                    <w:szCs w:val="20"/>
                  </w:rPr>
                </w:rPrChange>
              </w:rPr>
            </w:pPr>
            <w:ins w:id="10306" w:author="Camilo Andrés Díaz Gómez" w:date="2023-03-22T16:15:00Z">
              <w:r w:rsidRPr="002B569F">
                <w:rPr>
                  <w:rFonts w:cs="Times New Roman"/>
                  <w:szCs w:val="24"/>
                  <w:rPrChange w:id="10307"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10308" w:author="Camilo Andrés Díaz Gómez" w:date="2023-03-22T16:15:00Z"/>
                <w:rFonts w:cs="Times New Roman"/>
                <w:szCs w:val="24"/>
                <w:rPrChange w:id="10309" w:author="Camilo Andrés Díaz Gómez" w:date="2023-03-28T17:42:00Z">
                  <w:rPr>
                    <w:ins w:id="10310" w:author="Camilo Andrés Díaz Gómez" w:date="2023-03-22T16:15:00Z"/>
                    <w:rFonts w:cs="Times New Roman"/>
                    <w:color w:val="000000"/>
                    <w:sz w:val="20"/>
                    <w:szCs w:val="20"/>
                  </w:rPr>
                </w:rPrChange>
              </w:rPr>
            </w:pPr>
            <w:ins w:id="10311" w:author="Camilo Andrés Díaz Gómez" w:date="2023-03-22T16:15:00Z">
              <w:r w:rsidRPr="002B569F">
                <w:rPr>
                  <w:rFonts w:cs="Times New Roman"/>
                  <w:szCs w:val="24"/>
                  <w:rPrChange w:id="10312"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10313" w:author="Camilo Andrés Díaz Gómez" w:date="2023-03-22T16:15:00Z"/>
        </w:trPr>
        <w:tc>
          <w:tcPr>
            <w:tcW w:w="704" w:type="dxa"/>
            <w:vAlign w:val="bottom"/>
          </w:tcPr>
          <w:p w14:paraId="1140E1DF" w14:textId="77777777" w:rsidR="00FE36FA" w:rsidRPr="002B569F" w:rsidRDefault="00FE36FA" w:rsidP="002B569F">
            <w:pPr>
              <w:rPr>
                <w:ins w:id="10314" w:author="Camilo Andrés Díaz Gómez" w:date="2023-03-22T16:15:00Z"/>
                <w:rFonts w:cs="Times New Roman"/>
                <w:szCs w:val="24"/>
                <w:rPrChange w:id="10315" w:author="Camilo Andrés Díaz Gómez" w:date="2023-03-28T17:42:00Z">
                  <w:rPr>
                    <w:ins w:id="10316" w:author="Camilo Andrés Díaz Gómez" w:date="2023-03-22T16:15:00Z"/>
                    <w:rFonts w:cs="Times New Roman"/>
                    <w:color w:val="000000"/>
                    <w:sz w:val="20"/>
                    <w:szCs w:val="20"/>
                  </w:rPr>
                </w:rPrChange>
              </w:rPr>
            </w:pPr>
            <w:ins w:id="10317" w:author="Camilo Andrés Díaz Gómez" w:date="2023-03-22T16:15:00Z">
              <w:r w:rsidRPr="002B569F">
                <w:rPr>
                  <w:rFonts w:cs="Times New Roman"/>
                  <w:szCs w:val="24"/>
                  <w:rPrChange w:id="10318"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10319" w:author="Camilo Andrés Díaz Gómez" w:date="2023-03-22T16:15:00Z"/>
                <w:rFonts w:cs="Times New Roman"/>
                <w:szCs w:val="24"/>
                <w:rPrChange w:id="10320" w:author="Camilo Andrés Díaz Gómez" w:date="2023-03-28T17:42:00Z">
                  <w:rPr>
                    <w:ins w:id="10321" w:author="Camilo Andrés Díaz Gómez" w:date="2023-03-22T16:15:00Z"/>
                    <w:rFonts w:cs="Times New Roman"/>
                    <w:color w:val="000000"/>
                    <w:sz w:val="20"/>
                    <w:szCs w:val="20"/>
                  </w:rPr>
                </w:rPrChange>
              </w:rPr>
            </w:pPr>
            <w:ins w:id="10322" w:author="Camilo Andrés Díaz Gómez" w:date="2023-03-22T16:15:00Z">
              <w:r w:rsidRPr="002B569F">
                <w:rPr>
                  <w:rFonts w:cs="Times New Roman"/>
                  <w:szCs w:val="24"/>
                  <w:rPrChange w:id="10323"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10324" w:author="Camilo Andrés Díaz Gómez" w:date="2023-03-22T16:15:00Z"/>
                <w:rFonts w:cs="Times New Roman"/>
                <w:szCs w:val="24"/>
                <w:rPrChange w:id="10325" w:author="Camilo Andrés Díaz Gómez" w:date="2023-03-28T17:42:00Z">
                  <w:rPr>
                    <w:ins w:id="10326" w:author="Camilo Andrés Díaz Gómez" w:date="2023-03-22T16:15:00Z"/>
                    <w:rFonts w:cs="Times New Roman"/>
                    <w:color w:val="000000"/>
                    <w:sz w:val="20"/>
                    <w:szCs w:val="20"/>
                  </w:rPr>
                </w:rPrChange>
              </w:rPr>
            </w:pPr>
            <w:ins w:id="10327" w:author="Camilo Andrés Díaz Gómez" w:date="2023-03-22T16:15:00Z">
              <w:r w:rsidRPr="002B569F">
                <w:rPr>
                  <w:rFonts w:cs="Times New Roman"/>
                  <w:szCs w:val="24"/>
                  <w:rPrChange w:id="10328"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10329" w:author="Camilo Andrés Díaz Gómez" w:date="2023-03-22T16:15:00Z"/>
                <w:rFonts w:cs="Times New Roman"/>
                <w:szCs w:val="24"/>
                <w:rPrChange w:id="10330" w:author="Camilo Andrés Díaz Gómez" w:date="2023-03-28T17:42:00Z">
                  <w:rPr>
                    <w:ins w:id="10331" w:author="Camilo Andrés Díaz Gómez" w:date="2023-03-22T16:15:00Z"/>
                    <w:rFonts w:cs="Times New Roman"/>
                    <w:color w:val="000000"/>
                    <w:sz w:val="20"/>
                    <w:szCs w:val="20"/>
                  </w:rPr>
                </w:rPrChange>
              </w:rPr>
            </w:pPr>
            <w:ins w:id="10332" w:author="Camilo Andrés Díaz Gómez" w:date="2023-03-22T16:15:00Z">
              <w:r w:rsidRPr="002B569F">
                <w:rPr>
                  <w:rFonts w:cs="Times New Roman"/>
                  <w:szCs w:val="24"/>
                  <w:rPrChange w:id="10333"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10334" w:author="Camilo Andrés Díaz Gómez" w:date="2023-03-22T16:15:00Z"/>
                <w:rFonts w:cs="Times New Roman"/>
                <w:szCs w:val="24"/>
                <w:rPrChange w:id="10335" w:author="Camilo Andrés Díaz Gómez" w:date="2023-03-28T17:42:00Z">
                  <w:rPr>
                    <w:ins w:id="10336" w:author="Camilo Andrés Díaz Gómez" w:date="2023-03-22T16:15:00Z"/>
                    <w:rFonts w:cs="Times New Roman"/>
                    <w:color w:val="000000"/>
                    <w:sz w:val="20"/>
                    <w:szCs w:val="20"/>
                  </w:rPr>
                </w:rPrChange>
              </w:rPr>
            </w:pPr>
            <w:ins w:id="10337" w:author="Camilo Andrés Díaz Gómez" w:date="2023-03-22T16:15:00Z">
              <w:r w:rsidRPr="002B569F">
                <w:rPr>
                  <w:rFonts w:cs="Times New Roman"/>
                  <w:szCs w:val="24"/>
                  <w:rPrChange w:id="10338"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10339" w:author="Camilo Andrés Díaz Gómez" w:date="2023-03-22T16:15:00Z"/>
                <w:rFonts w:cs="Times New Roman"/>
                <w:szCs w:val="24"/>
                <w:rPrChange w:id="10340" w:author="Camilo Andrés Díaz Gómez" w:date="2023-03-28T17:42:00Z">
                  <w:rPr>
                    <w:ins w:id="10341" w:author="Camilo Andrés Díaz Gómez" w:date="2023-03-22T16:15:00Z"/>
                    <w:rFonts w:cs="Times New Roman"/>
                    <w:color w:val="000000"/>
                    <w:sz w:val="20"/>
                    <w:szCs w:val="20"/>
                  </w:rPr>
                </w:rPrChange>
              </w:rPr>
            </w:pPr>
            <w:ins w:id="10342" w:author="Camilo Andrés Díaz Gómez" w:date="2023-03-22T16:15:00Z">
              <w:r w:rsidRPr="002B569F">
                <w:rPr>
                  <w:rFonts w:cs="Times New Roman"/>
                  <w:szCs w:val="24"/>
                  <w:rPrChange w:id="10343"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10344" w:author="Camilo Andrés Díaz Gómez" w:date="2023-03-22T16:15:00Z"/>
                <w:rFonts w:cs="Times New Roman"/>
                <w:szCs w:val="24"/>
                <w:rPrChange w:id="10345" w:author="Camilo Andrés Díaz Gómez" w:date="2023-03-28T17:42:00Z">
                  <w:rPr>
                    <w:ins w:id="10346" w:author="Camilo Andrés Díaz Gómez" w:date="2023-03-22T16:15:00Z"/>
                    <w:rFonts w:cs="Times New Roman"/>
                    <w:color w:val="000000"/>
                    <w:sz w:val="20"/>
                    <w:szCs w:val="20"/>
                  </w:rPr>
                </w:rPrChange>
              </w:rPr>
            </w:pPr>
            <w:ins w:id="10347" w:author="Camilo Andrés Díaz Gómez" w:date="2023-03-22T16:15:00Z">
              <w:r w:rsidRPr="002B569F">
                <w:rPr>
                  <w:rFonts w:cs="Times New Roman"/>
                  <w:szCs w:val="24"/>
                  <w:rPrChange w:id="10348"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10349" w:author="Camilo Andrés Díaz Gómez" w:date="2023-03-22T16:15:00Z"/>
                <w:rFonts w:cs="Times New Roman"/>
                <w:szCs w:val="24"/>
                <w:rPrChange w:id="10350" w:author="Camilo Andrés Díaz Gómez" w:date="2023-03-28T17:42:00Z">
                  <w:rPr>
                    <w:ins w:id="10351" w:author="Camilo Andrés Díaz Gómez" w:date="2023-03-22T16:15:00Z"/>
                    <w:rFonts w:cs="Times New Roman"/>
                    <w:color w:val="000000"/>
                    <w:sz w:val="20"/>
                    <w:szCs w:val="20"/>
                  </w:rPr>
                </w:rPrChange>
              </w:rPr>
            </w:pPr>
            <w:ins w:id="10352" w:author="Camilo Andrés Díaz Gómez" w:date="2023-03-22T16:15:00Z">
              <w:r w:rsidRPr="002B569F">
                <w:rPr>
                  <w:rFonts w:cs="Times New Roman"/>
                  <w:szCs w:val="24"/>
                  <w:rPrChange w:id="10353"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10354" w:author="Camilo Andrés Díaz Gómez" w:date="2023-03-22T16:15:00Z"/>
        </w:trPr>
        <w:tc>
          <w:tcPr>
            <w:tcW w:w="704" w:type="dxa"/>
            <w:vAlign w:val="bottom"/>
          </w:tcPr>
          <w:p w14:paraId="75C72219" w14:textId="77777777" w:rsidR="00FE36FA" w:rsidRPr="002B569F" w:rsidRDefault="00FE36FA" w:rsidP="002B569F">
            <w:pPr>
              <w:rPr>
                <w:ins w:id="10355" w:author="Camilo Andrés Díaz Gómez" w:date="2023-03-22T16:15:00Z"/>
                <w:rFonts w:cs="Times New Roman"/>
                <w:szCs w:val="24"/>
                <w:rPrChange w:id="10356" w:author="Camilo Andrés Díaz Gómez" w:date="2023-03-28T17:42:00Z">
                  <w:rPr>
                    <w:ins w:id="10357" w:author="Camilo Andrés Díaz Gómez" w:date="2023-03-22T16:15:00Z"/>
                    <w:rFonts w:cs="Times New Roman"/>
                    <w:color w:val="000000"/>
                    <w:sz w:val="20"/>
                    <w:szCs w:val="20"/>
                  </w:rPr>
                </w:rPrChange>
              </w:rPr>
            </w:pPr>
            <w:ins w:id="10358" w:author="Camilo Andrés Díaz Gómez" w:date="2023-03-22T16:15:00Z">
              <w:r w:rsidRPr="002B569F">
                <w:rPr>
                  <w:rFonts w:cs="Times New Roman"/>
                  <w:szCs w:val="24"/>
                  <w:rPrChange w:id="10359"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10360" w:author="Camilo Andrés Díaz Gómez" w:date="2023-03-22T16:15:00Z"/>
                <w:rFonts w:cs="Times New Roman"/>
                <w:szCs w:val="24"/>
                <w:rPrChange w:id="10361" w:author="Camilo Andrés Díaz Gómez" w:date="2023-03-28T17:42:00Z">
                  <w:rPr>
                    <w:ins w:id="10362" w:author="Camilo Andrés Díaz Gómez" w:date="2023-03-22T16:15:00Z"/>
                    <w:rFonts w:cs="Times New Roman"/>
                    <w:color w:val="000000"/>
                    <w:sz w:val="20"/>
                    <w:szCs w:val="20"/>
                  </w:rPr>
                </w:rPrChange>
              </w:rPr>
            </w:pPr>
            <w:ins w:id="10363" w:author="Camilo Andrés Díaz Gómez" w:date="2023-03-22T16:15:00Z">
              <w:r w:rsidRPr="002B569F">
                <w:rPr>
                  <w:rFonts w:cs="Times New Roman"/>
                  <w:szCs w:val="24"/>
                  <w:rPrChange w:id="10364"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10365" w:author="Camilo Andrés Díaz Gómez" w:date="2023-03-22T16:15:00Z"/>
                <w:rFonts w:cs="Times New Roman"/>
                <w:szCs w:val="24"/>
                <w:rPrChange w:id="10366" w:author="Camilo Andrés Díaz Gómez" w:date="2023-03-28T17:42:00Z">
                  <w:rPr>
                    <w:ins w:id="10367" w:author="Camilo Andrés Díaz Gómez" w:date="2023-03-22T16:15:00Z"/>
                    <w:rFonts w:cs="Times New Roman"/>
                    <w:color w:val="000000"/>
                    <w:sz w:val="20"/>
                    <w:szCs w:val="20"/>
                  </w:rPr>
                </w:rPrChange>
              </w:rPr>
            </w:pPr>
            <w:ins w:id="10368" w:author="Camilo Andrés Díaz Gómez" w:date="2023-03-22T16:15:00Z">
              <w:r w:rsidRPr="002B569F">
                <w:rPr>
                  <w:rFonts w:cs="Times New Roman"/>
                  <w:szCs w:val="24"/>
                  <w:rPrChange w:id="10369"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10370" w:author="Camilo Andrés Díaz Gómez" w:date="2023-03-22T16:15:00Z"/>
                <w:rFonts w:cs="Times New Roman"/>
                <w:szCs w:val="24"/>
                <w:rPrChange w:id="10371" w:author="Camilo Andrés Díaz Gómez" w:date="2023-03-28T17:42:00Z">
                  <w:rPr>
                    <w:ins w:id="10372" w:author="Camilo Andrés Díaz Gómez" w:date="2023-03-22T16:15:00Z"/>
                    <w:rFonts w:cs="Times New Roman"/>
                    <w:color w:val="000000"/>
                    <w:sz w:val="20"/>
                    <w:szCs w:val="20"/>
                  </w:rPr>
                </w:rPrChange>
              </w:rPr>
            </w:pPr>
            <w:ins w:id="10373" w:author="Camilo Andrés Díaz Gómez" w:date="2023-03-22T16:15:00Z">
              <w:r w:rsidRPr="002B569F">
                <w:rPr>
                  <w:rFonts w:cs="Times New Roman"/>
                  <w:szCs w:val="24"/>
                  <w:rPrChange w:id="10374"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10375" w:author="Camilo Andrés Díaz Gómez" w:date="2023-03-22T16:15:00Z"/>
                <w:rFonts w:cs="Times New Roman"/>
                <w:szCs w:val="24"/>
                <w:rPrChange w:id="10376" w:author="Camilo Andrés Díaz Gómez" w:date="2023-03-28T17:42:00Z">
                  <w:rPr>
                    <w:ins w:id="10377" w:author="Camilo Andrés Díaz Gómez" w:date="2023-03-22T16:15:00Z"/>
                    <w:rFonts w:cs="Times New Roman"/>
                    <w:color w:val="000000"/>
                    <w:sz w:val="20"/>
                    <w:szCs w:val="20"/>
                  </w:rPr>
                </w:rPrChange>
              </w:rPr>
            </w:pPr>
            <w:ins w:id="10378" w:author="Camilo Andrés Díaz Gómez" w:date="2023-03-22T16:15:00Z">
              <w:r w:rsidRPr="002B569F">
                <w:rPr>
                  <w:rFonts w:cs="Times New Roman"/>
                  <w:szCs w:val="24"/>
                  <w:rPrChange w:id="10379"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10380" w:author="Camilo Andrés Díaz Gómez" w:date="2023-03-22T16:15:00Z"/>
                <w:rFonts w:cs="Times New Roman"/>
                <w:szCs w:val="24"/>
                <w:rPrChange w:id="10381" w:author="Camilo Andrés Díaz Gómez" w:date="2023-03-28T17:42:00Z">
                  <w:rPr>
                    <w:ins w:id="10382" w:author="Camilo Andrés Díaz Gómez" w:date="2023-03-22T16:15:00Z"/>
                    <w:rFonts w:cs="Times New Roman"/>
                    <w:color w:val="000000"/>
                    <w:sz w:val="20"/>
                    <w:szCs w:val="20"/>
                  </w:rPr>
                </w:rPrChange>
              </w:rPr>
            </w:pPr>
            <w:ins w:id="10383" w:author="Camilo Andrés Díaz Gómez" w:date="2023-03-22T16:15:00Z">
              <w:r w:rsidRPr="002B569F">
                <w:rPr>
                  <w:rFonts w:cs="Times New Roman"/>
                  <w:szCs w:val="24"/>
                  <w:rPrChange w:id="10384"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10385" w:author="Camilo Andrés Díaz Gómez" w:date="2023-03-22T16:15:00Z"/>
                <w:rFonts w:cs="Times New Roman"/>
                <w:szCs w:val="24"/>
                <w:rPrChange w:id="10386" w:author="Camilo Andrés Díaz Gómez" w:date="2023-03-28T17:42:00Z">
                  <w:rPr>
                    <w:ins w:id="10387" w:author="Camilo Andrés Díaz Gómez" w:date="2023-03-22T16:15:00Z"/>
                    <w:rFonts w:cs="Times New Roman"/>
                    <w:color w:val="000000"/>
                    <w:sz w:val="20"/>
                    <w:szCs w:val="20"/>
                  </w:rPr>
                </w:rPrChange>
              </w:rPr>
            </w:pPr>
            <w:ins w:id="10388" w:author="Camilo Andrés Díaz Gómez" w:date="2023-03-22T16:15:00Z">
              <w:r w:rsidRPr="002B569F">
                <w:rPr>
                  <w:rFonts w:cs="Times New Roman"/>
                  <w:szCs w:val="24"/>
                  <w:rPrChange w:id="10389"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10390" w:author="Camilo Andrés Díaz Gómez" w:date="2023-03-22T16:15:00Z"/>
                <w:rFonts w:cs="Times New Roman"/>
                <w:szCs w:val="24"/>
                <w:rPrChange w:id="10391" w:author="Camilo Andrés Díaz Gómez" w:date="2023-03-28T17:42:00Z">
                  <w:rPr>
                    <w:ins w:id="10392" w:author="Camilo Andrés Díaz Gómez" w:date="2023-03-22T16:15:00Z"/>
                    <w:rFonts w:cs="Times New Roman"/>
                    <w:color w:val="000000"/>
                    <w:sz w:val="20"/>
                    <w:szCs w:val="20"/>
                  </w:rPr>
                </w:rPrChange>
              </w:rPr>
            </w:pPr>
            <w:ins w:id="10393" w:author="Camilo Andrés Díaz Gómez" w:date="2023-03-22T16:15:00Z">
              <w:r w:rsidRPr="002B569F">
                <w:rPr>
                  <w:rFonts w:cs="Times New Roman"/>
                  <w:szCs w:val="24"/>
                  <w:rPrChange w:id="10394"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10395" w:author="Camilo Andrés Díaz Gómez" w:date="2023-03-22T16:15:00Z"/>
        </w:trPr>
        <w:tc>
          <w:tcPr>
            <w:tcW w:w="704" w:type="dxa"/>
            <w:vAlign w:val="bottom"/>
          </w:tcPr>
          <w:p w14:paraId="0781D79C" w14:textId="77777777" w:rsidR="00FE36FA" w:rsidRPr="002B569F" w:rsidRDefault="00FE36FA" w:rsidP="002B569F">
            <w:pPr>
              <w:rPr>
                <w:ins w:id="10396" w:author="Camilo Andrés Díaz Gómez" w:date="2023-03-22T16:15:00Z"/>
                <w:rFonts w:cs="Times New Roman"/>
                <w:szCs w:val="24"/>
                <w:rPrChange w:id="10397" w:author="Camilo Andrés Díaz Gómez" w:date="2023-03-28T17:42:00Z">
                  <w:rPr>
                    <w:ins w:id="10398" w:author="Camilo Andrés Díaz Gómez" w:date="2023-03-22T16:15:00Z"/>
                    <w:rFonts w:cs="Times New Roman"/>
                    <w:color w:val="000000"/>
                    <w:sz w:val="20"/>
                    <w:szCs w:val="20"/>
                  </w:rPr>
                </w:rPrChange>
              </w:rPr>
            </w:pPr>
            <w:ins w:id="10399" w:author="Camilo Andrés Díaz Gómez" w:date="2023-03-22T16:15:00Z">
              <w:r w:rsidRPr="002B569F">
                <w:rPr>
                  <w:rFonts w:cs="Times New Roman"/>
                  <w:szCs w:val="24"/>
                  <w:rPrChange w:id="10400"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10401" w:author="Camilo Andrés Díaz Gómez" w:date="2023-03-22T16:15:00Z"/>
                <w:rFonts w:cs="Times New Roman"/>
                <w:szCs w:val="24"/>
                <w:rPrChange w:id="10402" w:author="Camilo Andrés Díaz Gómez" w:date="2023-03-28T17:42:00Z">
                  <w:rPr>
                    <w:ins w:id="10403" w:author="Camilo Andrés Díaz Gómez" w:date="2023-03-22T16:15:00Z"/>
                    <w:rFonts w:cs="Times New Roman"/>
                    <w:color w:val="000000"/>
                    <w:sz w:val="20"/>
                    <w:szCs w:val="20"/>
                  </w:rPr>
                </w:rPrChange>
              </w:rPr>
            </w:pPr>
            <w:ins w:id="10404" w:author="Camilo Andrés Díaz Gómez" w:date="2023-03-22T16:15:00Z">
              <w:r w:rsidRPr="002B569F">
                <w:rPr>
                  <w:rFonts w:cs="Times New Roman"/>
                  <w:szCs w:val="24"/>
                  <w:rPrChange w:id="10405"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10406" w:author="Camilo Andrés Díaz Gómez" w:date="2023-03-22T16:15:00Z"/>
                <w:rFonts w:cs="Times New Roman"/>
                <w:szCs w:val="24"/>
                <w:rPrChange w:id="10407" w:author="Camilo Andrés Díaz Gómez" w:date="2023-03-28T17:42:00Z">
                  <w:rPr>
                    <w:ins w:id="10408" w:author="Camilo Andrés Díaz Gómez" w:date="2023-03-22T16:15:00Z"/>
                    <w:rFonts w:cs="Times New Roman"/>
                    <w:color w:val="000000"/>
                    <w:sz w:val="20"/>
                    <w:szCs w:val="20"/>
                  </w:rPr>
                </w:rPrChange>
              </w:rPr>
            </w:pPr>
            <w:ins w:id="10409" w:author="Camilo Andrés Díaz Gómez" w:date="2023-03-22T16:15:00Z">
              <w:r w:rsidRPr="002B569F">
                <w:rPr>
                  <w:rFonts w:cs="Times New Roman"/>
                  <w:szCs w:val="24"/>
                  <w:rPrChange w:id="10410"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10411" w:author="Camilo Andrés Díaz Gómez" w:date="2023-03-22T16:15:00Z"/>
                <w:rFonts w:cs="Times New Roman"/>
                <w:szCs w:val="24"/>
                <w:rPrChange w:id="10412" w:author="Camilo Andrés Díaz Gómez" w:date="2023-03-28T17:42:00Z">
                  <w:rPr>
                    <w:ins w:id="10413" w:author="Camilo Andrés Díaz Gómez" w:date="2023-03-22T16:15:00Z"/>
                    <w:rFonts w:cs="Times New Roman"/>
                    <w:color w:val="000000"/>
                    <w:sz w:val="20"/>
                    <w:szCs w:val="20"/>
                  </w:rPr>
                </w:rPrChange>
              </w:rPr>
            </w:pPr>
            <w:ins w:id="10414" w:author="Camilo Andrés Díaz Gómez" w:date="2023-03-22T16:15:00Z">
              <w:r w:rsidRPr="002B569F">
                <w:rPr>
                  <w:rFonts w:cs="Times New Roman"/>
                  <w:szCs w:val="24"/>
                  <w:rPrChange w:id="10415"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10416" w:author="Camilo Andrés Díaz Gómez" w:date="2023-03-22T16:15:00Z"/>
                <w:rFonts w:cs="Times New Roman"/>
                <w:szCs w:val="24"/>
                <w:rPrChange w:id="10417" w:author="Camilo Andrés Díaz Gómez" w:date="2023-03-28T17:42:00Z">
                  <w:rPr>
                    <w:ins w:id="10418" w:author="Camilo Andrés Díaz Gómez" w:date="2023-03-22T16:15:00Z"/>
                    <w:rFonts w:cs="Times New Roman"/>
                    <w:color w:val="000000"/>
                    <w:sz w:val="20"/>
                    <w:szCs w:val="20"/>
                  </w:rPr>
                </w:rPrChange>
              </w:rPr>
            </w:pPr>
            <w:ins w:id="10419" w:author="Camilo Andrés Díaz Gómez" w:date="2023-03-22T16:15:00Z">
              <w:r w:rsidRPr="002B569F">
                <w:rPr>
                  <w:rFonts w:cs="Times New Roman"/>
                  <w:szCs w:val="24"/>
                  <w:rPrChange w:id="10420"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10421" w:author="Camilo Andrés Díaz Gómez" w:date="2023-03-22T16:15:00Z"/>
                <w:rFonts w:cs="Times New Roman"/>
                <w:szCs w:val="24"/>
                <w:rPrChange w:id="10422" w:author="Camilo Andrés Díaz Gómez" w:date="2023-03-28T17:42:00Z">
                  <w:rPr>
                    <w:ins w:id="10423" w:author="Camilo Andrés Díaz Gómez" w:date="2023-03-22T16:15:00Z"/>
                    <w:rFonts w:cs="Times New Roman"/>
                    <w:color w:val="000000"/>
                    <w:sz w:val="20"/>
                    <w:szCs w:val="20"/>
                  </w:rPr>
                </w:rPrChange>
              </w:rPr>
            </w:pPr>
            <w:ins w:id="10424" w:author="Camilo Andrés Díaz Gómez" w:date="2023-03-22T16:15:00Z">
              <w:r w:rsidRPr="002B569F">
                <w:rPr>
                  <w:rFonts w:cs="Times New Roman"/>
                  <w:szCs w:val="24"/>
                  <w:rPrChange w:id="10425"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10426" w:author="Camilo Andrés Díaz Gómez" w:date="2023-03-22T16:15:00Z"/>
                <w:rFonts w:cs="Times New Roman"/>
                <w:szCs w:val="24"/>
                <w:rPrChange w:id="10427" w:author="Camilo Andrés Díaz Gómez" w:date="2023-03-28T17:42:00Z">
                  <w:rPr>
                    <w:ins w:id="10428" w:author="Camilo Andrés Díaz Gómez" w:date="2023-03-22T16:15:00Z"/>
                    <w:rFonts w:cs="Times New Roman"/>
                    <w:color w:val="000000"/>
                    <w:sz w:val="20"/>
                    <w:szCs w:val="20"/>
                  </w:rPr>
                </w:rPrChange>
              </w:rPr>
            </w:pPr>
            <w:ins w:id="10429" w:author="Camilo Andrés Díaz Gómez" w:date="2023-03-22T16:15:00Z">
              <w:r w:rsidRPr="002B569F">
                <w:rPr>
                  <w:rFonts w:cs="Times New Roman"/>
                  <w:szCs w:val="24"/>
                  <w:rPrChange w:id="10430"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10431" w:author="Camilo Andrés Díaz Gómez" w:date="2023-03-22T16:15:00Z"/>
                <w:rFonts w:cs="Times New Roman"/>
                <w:szCs w:val="24"/>
                <w:rPrChange w:id="10432" w:author="Camilo Andrés Díaz Gómez" w:date="2023-03-28T17:42:00Z">
                  <w:rPr>
                    <w:ins w:id="10433" w:author="Camilo Andrés Díaz Gómez" w:date="2023-03-22T16:15:00Z"/>
                    <w:rFonts w:cs="Times New Roman"/>
                    <w:color w:val="000000"/>
                    <w:sz w:val="20"/>
                    <w:szCs w:val="20"/>
                  </w:rPr>
                </w:rPrChange>
              </w:rPr>
            </w:pPr>
            <w:ins w:id="10434" w:author="Camilo Andrés Díaz Gómez" w:date="2023-03-22T16:15:00Z">
              <w:r w:rsidRPr="002B569F">
                <w:rPr>
                  <w:rFonts w:cs="Times New Roman"/>
                  <w:szCs w:val="24"/>
                  <w:rPrChange w:id="10435"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10436" w:author="Camilo Andrés Díaz Gómez" w:date="2023-03-22T16:15:00Z"/>
        </w:trPr>
        <w:tc>
          <w:tcPr>
            <w:tcW w:w="704" w:type="dxa"/>
            <w:vAlign w:val="bottom"/>
          </w:tcPr>
          <w:p w14:paraId="6F0AF8A7" w14:textId="77777777" w:rsidR="00FE36FA" w:rsidRPr="002B569F" w:rsidRDefault="00FE36FA" w:rsidP="002B569F">
            <w:pPr>
              <w:rPr>
                <w:ins w:id="10437" w:author="Camilo Andrés Díaz Gómez" w:date="2023-03-22T16:15:00Z"/>
                <w:rFonts w:cs="Times New Roman"/>
                <w:szCs w:val="24"/>
                <w:rPrChange w:id="10438" w:author="Camilo Andrés Díaz Gómez" w:date="2023-03-28T17:42:00Z">
                  <w:rPr>
                    <w:ins w:id="10439" w:author="Camilo Andrés Díaz Gómez" w:date="2023-03-22T16:15:00Z"/>
                    <w:rFonts w:cs="Times New Roman"/>
                    <w:color w:val="000000"/>
                    <w:sz w:val="20"/>
                    <w:szCs w:val="20"/>
                  </w:rPr>
                </w:rPrChange>
              </w:rPr>
            </w:pPr>
            <w:ins w:id="10440" w:author="Camilo Andrés Díaz Gómez" w:date="2023-03-22T16:15:00Z">
              <w:r w:rsidRPr="002B569F">
                <w:rPr>
                  <w:rFonts w:cs="Times New Roman"/>
                  <w:szCs w:val="24"/>
                  <w:rPrChange w:id="10441"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10442" w:author="Camilo Andrés Díaz Gómez" w:date="2023-03-22T16:15:00Z"/>
                <w:rFonts w:cs="Times New Roman"/>
                <w:szCs w:val="24"/>
                <w:rPrChange w:id="10443" w:author="Camilo Andrés Díaz Gómez" w:date="2023-03-28T17:42:00Z">
                  <w:rPr>
                    <w:ins w:id="10444" w:author="Camilo Andrés Díaz Gómez" w:date="2023-03-22T16:15:00Z"/>
                    <w:rFonts w:cs="Times New Roman"/>
                    <w:color w:val="000000"/>
                    <w:sz w:val="20"/>
                    <w:szCs w:val="20"/>
                  </w:rPr>
                </w:rPrChange>
              </w:rPr>
            </w:pPr>
            <w:ins w:id="10445" w:author="Camilo Andrés Díaz Gómez" w:date="2023-03-22T16:15:00Z">
              <w:r w:rsidRPr="002B569F">
                <w:rPr>
                  <w:rFonts w:cs="Times New Roman"/>
                  <w:szCs w:val="24"/>
                  <w:rPrChange w:id="10446"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10447" w:author="Camilo Andrés Díaz Gómez" w:date="2023-03-22T16:15:00Z"/>
                <w:rFonts w:cs="Times New Roman"/>
                <w:szCs w:val="24"/>
                <w:rPrChange w:id="10448" w:author="Camilo Andrés Díaz Gómez" w:date="2023-03-28T17:42:00Z">
                  <w:rPr>
                    <w:ins w:id="10449" w:author="Camilo Andrés Díaz Gómez" w:date="2023-03-22T16:15:00Z"/>
                    <w:rFonts w:cs="Times New Roman"/>
                    <w:color w:val="000000"/>
                    <w:sz w:val="20"/>
                    <w:szCs w:val="20"/>
                  </w:rPr>
                </w:rPrChange>
              </w:rPr>
            </w:pPr>
            <w:ins w:id="10450" w:author="Camilo Andrés Díaz Gómez" w:date="2023-03-22T16:15:00Z">
              <w:r w:rsidRPr="002B569F">
                <w:rPr>
                  <w:rFonts w:cs="Times New Roman"/>
                  <w:szCs w:val="24"/>
                  <w:rPrChange w:id="10451"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10452" w:author="Camilo Andrés Díaz Gómez" w:date="2023-03-22T16:15:00Z"/>
                <w:rFonts w:cs="Times New Roman"/>
                <w:szCs w:val="24"/>
                <w:rPrChange w:id="10453" w:author="Camilo Andrés Díaz Gómez" w:date="2023-03-28T17:42:00Z">
                  <w:rPr>
                    <w:ins w:id="10454" w:author="Camilo Andrés Díaz Gómez" w:date="2023-03-22T16:15:00Z"/>
                    <w:rFonts w:cs="Times New Roman"/>
                    <w:color w:val="000000"/>
                    <w:sz w:val="20"/>
                    <w:szCs w:val="20"/>
                  </w:rPr>
                </w:rPrChange>
              </w:rPr>
            </w:pPr>
            <w:ins w:id="10455" w:author="Camilo Andrés Díaz Gómez" w:date="2023-03-22T16:15:00Z">
              <w:r w:rsidRPr="002B569F">
                <w:rPr>
                  <w:rFonts w:cs="Times New Roman"/>
                  <w:szCs w:val="24"/>
                  <w:rPrChange w:id="10456"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10457" w:author="Camilo Andrés Díaz Gómez" w:date="2023-03-22T16:15:00Z"/>
                <w:rFonts w:cs="Times New Roman"/>
                <w:szCs w:val="24"/>
                <w:rPrChange w:id="10458" w:author="Camilo Andrés Díaz Gómez" w:date="2023-03-28T17:42:00Z">
                  <w:rPr>
                    <w:ins w:id="10459" w:author="Camilo Andrés Díaz Gómez" w:date="2023-03-22T16:15:00Z"/>
                    <w:rFonts w:cs="Times New Roman"/>
                    <w:color w:val="000000"/>
                    <w:sz w:val="20"/>
                    <w:szCs w:val="20"/>
                  </w:rPr>
                </w:rPrChange>
              </w:rPr>
            </w:pPr>
            <w:ins w:id="10460" w:author="Camilo Andrés Díaz Gómez" w:date="2023-03-22T16:15:00Z">
              <w:r w:rsidRPr="002B569F">
                <w:rPr>
                  <w:rFonts w:cs="Times New Roman"/>
                  <w:szCs w:val="24"/>
                  <w:rPrChange w:id="10461"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10462" w:author="Camilo Andrés Díaz Gómez" w:date="2023-03-22T16:15:00Z"/>
                <w:rFonts w:cs="Times New Roman"/>
                <w:szCs w:val="24"/>
                <w:rPrChange w:id="10463" w:author="Camilo Andrés Díaz Gómez" w:date="2023-03-28T17:42:00Z">
                  <w:rPr>
                    <w:ins w:id="10464" w:author="Camilo Andrés Díaz Gómez" w:date="2023-03-22T16:15:00Z"/>
                    <w:rFonts w:cs="Times New Roman"/>
                    <w:color w:val="000000"/>
                    <w:sz w:val="20"/>
                    <w:szCs w:val="20"/>
                  </w:rPr>
                </w:rPrChange>
              </w:rPr>
            </w:pPr>
            <w:ins w:id="10465" w:author="Camilo Andrés Díaz Gómez" w:date="2023-03-22T16:15:00Z">
              <w:r w:rsidRPr="002B569F">
                <w:rPr>
                  <w:rFonts w:cs="Times New Roman"/>
                  <w:szCs w:val="24"/>
                  <w:rPrChange w:id="10466"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10467" w:author="Camilo Andrés Díaz Gómez" w:date="2023-03-22T16:15:00Z"/>
                <w:rFonts w:cs="Times New Roman"/>
                <w:szCs w:val="24"/>
                <w:rPrChange w:id="10468" w:author="Camilo Andrés Díaz Gómez" w:date="2023-03-28T17:42:00Z">
                  <w:rPr>
                    <w:ins w:id="10469" w:author="Camilo Andrés Díaz Gómez" w:date="2023-03-22T16:15:00Z"/>
                    <w:rFonts w:cs="Times New Roman"/>
                    <w:color w:val="000000"/>
                    <w:sz w:val="20"/>
                    <w:szCs w:val="20"/>
                  </w:rPr>
                </w:rPrChange>
              </w:rPr>
            </w:pPr>
            <w:ins w:id="10470" w:author="Camilo Andrés Díaz Gómez" w:date="2023-03-22T16:15:00Z">
              <w:r w:rsidRPr="002B569F">
                <w:rPr>
                  <w:rFonts w:cs="Times New Roman"/>
                  <w:szCs w:val="24"/>
                  <w:rPrChange w:id="10471"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10472" w:author="Camilo Andrés Díaz Gómez" w:date="2023-03-22T16:15:00Z"/>
                <w:rFonts w:cs="Times New Roman"/>
                <w:szCs w:val="24"/>
                <w:rPrChange w:id="10473" w:author="Camilo Andrés Díaz Gómez" w:date="2023-03-28T17:42:00Z">
                  <w:rPr>
                    <w:ins w:id="10474" w:author="Camilo Andrés Díaz Gómez" w:date="2023-03-22T16:15:00Z"/>
                    <w:rFonts w:cs="Times New Roman"/>
                    <w:color w:val="000000"/>
                    <w:sz w:val="20"/>
                    <w:szCs w:val="20"/>
                  </w:rPr>
                </w:rPrChange>
              </w:rPr>
            </w:pPr>
            <w:ins w:id="10475" w:author="Camilo Andrés Díaz Gómez" w:date="2023-03-22T16:15:00Z">
              <w:r w:rsidRPr="002B569F">
                <w:rPr>
                  <w:rFonts w:cs="Times New Roman"/>
                  <w:szCs w:val="24"/>
                  <w:rPrChange w:id="10476"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10477" w:author="Camilo Andrés Díaz Gómez" w:date="2023-03-22T16:15:00Z"/>
        </w:trPr>
        <w:tc>
          <w:tcPr>
            <w:tcW w:w="704" w:type="dxa"/>
            <w:vAlign w:val="bottom"/>
          </w:tcPr>
          <w:p w14:paraId="4FFE154E" w14:textId="77777777" w:rsidR="00FE36FA" w:rsidRPr="002B569F" w:rsidRDefault="00FE36FA" w:rsidP="002B569F">
            <w:pPr>
              <w:rPr>
                <w:ins w:id="10478" w:author="Camilo Andrés Díaz Gómez" w:date="2023-03-22T16:15:00Z"/>
                <w:rFonts w:cs="Times New Roman"/>
                <w:szCs w:val="24"/>
                <w:rPrChange w:id="10479" w:author="Camilo Andrés Díaz Gómez" w:date="2023-03-28T17:42:00Z">
                  <w:rPr>
                    <w:ins w:id="10480" w:author="Camilo Andrés Díaz Gómez" w:date="2023-03-22T16:15:00Z"/>
                    <w:rFonts w:cs="Times New Roman"/>
                    <w:color w:val="000000"/>
                    <w:sz w:val="20"/>
                    <w:szCs w:val="20"/>
                  </w:rPr>
                </w:rPrChange>
              </w:rPr>
            </w:pPr>
            <w:ins w:id="10481" w:author="Camilo Andrés Díaz Gómez" w:date="2023-03-22T16:15:00Z">
              <w:r w:rsidRPr="002B569F">
                <w:rPr>
                  <w:rFonts w:cs="Times New Roman"/>
                  <w:szCs w:val="24"/>
                  <w:rPrChange w:id="10482"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10483" w:author="Camilo Andrés Díaz Gómez" w:date="2023-03-22T16:15:00Z"/>
                <w:rFonts w:cs="Times New Roman"/>
                <w:szCs w:val="24"/>
                <w:rPrChange w:id="10484" w:author="Camilo Andrés Díaz Gómez" w:date="2023-03-28T17:42:00Z">
                  <w:rPr>
                    <w:ins w:id="10485" w:author="Camilo Andrés Díaz Gómez" w:date="2023-03-22T16:15:00Z"/>
                    <w:rFonts w:cs="Times New Roman"/>
                    <w:color w:val="000000"/>
                    <w:sz w:val="20"/>
                    <w:szCs w:val="20"/>
                  </w:rPr>
                </w:rPrChange>
              </w:rPr>
            </w:pPr>
            <w:ins w:id="10486" w:author="Camilo Andrés Díaz Gómez" w:date="2023-03-22T16:15:00Z">
              <w:r w:rsidRPr="002B569F">
                <w:rPr>
                  <w:rFonts w:cs="Times New Roman"/>
                  <w:szCs w:val="24"/>
                  <w:rPrChange w:id="10487"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10488" w:author="Camilo Andrés Díaz Gómez" w:date="2023-03-22T16:15:00Z"/>
                <w:rFonts w:cs="Times New Roman"/>
                <w:szCs w:val="24"/>
                <w:rPrChange w:id="10489" w:author="Camilo Andrés Díaz Gómez" w:date="2023-03-28T17:42:00Z">
                  <w:rPr>
                    <w:ins w:id="10490" w:author="Camilo Andrés Díaz Gómez" w:date="2023-03-22T16:15:00Z"/>
                    <w:rFonts w:cs="Times New Roman"/>
                    <w:color w:val="000000"/>
                    <w:sz w:val="20"/>
                    <w:szCs w:val="20"/>
                  </w:rPr>
                </w:rPrChange>
              </w:rPr>
            </w:pPr>
            <w:ins w:id="10491" w:author="Camilo Andrés Díaz Gómez" w:date="2023-03-22T16:15:00Z">
              <w:r w:rsidRPr="002B569F">
                <w:rPr>
                  <w:rFonts w:cs="Times New Roman"/>
                  <w:szCs w:val="24"/>
                  <w:rPrChange w:id="10492"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10493" w:author="Camilo Andrés Díaz Gómez" w:date="2023-03-22T16:15:00Z"/>
                <w:rFonts w:cs="Times New Roman"/>
                <w:szCs w:val="24"/>
                <w:rPrChange w:id="10494" w:author="Camilo Andrés Díaz Gómez" w:date="2023-03-28T17:42:00Z">
                  <w:rPr>
                    <w:ins w:id="10495" w:author="Camilo Andrés Díaz Gómez" w:date="2023-03-22T16:15:00Z"/>
                    <w:rFonts w:cs="Times New Roman"/>
                    <w:color w:val="000000"/>
                    <w:sz w:val="20"/>
                    <w:szCs w:val="20"/>
                  </w:rPr>
                </w:rPrChange>
              </w:rPr>
            </w:pPr>
            <w:ins w:id="10496" w:author="Camilo Andrés Díaz Gómez" w:date="2023-03-22T16:15:00Z">
              <w:r w:rsidRPr="002B569F">
                <w:rPr>
                  <w:rFonts w:cs="Times New Roman"/>
                  <w:szCs w:val="24"/>
                  <w:rPrChange w:id="10497"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10498" w:author="Camilo Andrés Díaz Gómez" w:date="2023-03-22T16:15:00Z"/>
                <w:rFonts w:cs="Times New Roman"/>
                <w:szCs w:val="24"/>
                <w:rPrChange w:id="10499" w:author="Camilo Andrés Díaz Gómez" w:date="2023-03-28T17:42:00Z">
                  <w:rPr>
                    <w:ins w:id="10500" w:author="Camilo Andrés Díaz Gómez" w:date="2023-03-22T16:15:00Z"/>
                    <w:rFonts w:cs="Times New Roman"/>
                    <w:color w:val="000000"/>
                    <w:sz w:val="20"/>
                    <w:szCs w:val="20"/>
                  </w:rPr>
                </w:rPrChange>
              </w:rPr>
            </w:pPr>
            <w:ins w:id="10501" w:author="Camilo Andrés Díaz Gómez" w:date="2023-03-22T16:15:00Z">
              <w:r w:rsidRPr="002B569F">
                <w:rPr>
                  <w:rFonts w:cs="Times New Roman"/>
                  <w:szCs w:val="24"/>
                  <w:rPrChange w:id="10502"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10503" w:author="Camilo Andrés Díaz Gómez" w:date="2023-03-22T16:15:00Z"/>
                <w:rFonts w:cs="Times New Roman"/>
                <w:szCs w:val="24"/>
                <w:rPrChange w:id="10504" w:author="Camilo Andrés Díaz Gómez" w:date="2023-03-28T17:42:00Z">
                  <w:rPr>
                    <w:ins w:id="10505" w:author="Camilo Andrés Díaz Gómez" w:date="2023-03-22T16:15:00Z"/>
                    <w:rFonts w:cs="Times New Roman"/>
                    <w:color w:val="000000"/>
                    <w:sz w:val="20"/>
                    <w:szCs w:val="20"/>
                  </w:rPr>
                </w:rPrChange>
              </w:rPr>
            </w:pPr>
            <w:ins w:id="10506" w:author="Camilo Andrés Díaz Gómez" w:date="2023-03-22T16:15:00Z">
              <w:r w:rsidRPr="002B569F">
                <w:rPr>
                  <w:rFonts w:cs="Times New Roman"/>
                  <w:szCs w:val="24"/>
                  <w:rPrChange w:id="10507"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10508" w:author="Camilo Andrés Díaz Gómez" w:date="2023-03-22T16:15:00Z"/>
                <w:rFonts w:cs="Times New Roman"/>
                <w:szCs w:val="24"/>
                <w:rPrChange w:id="10509" w:author="Camilo Andrés Díaz Gómez" w:date="2023-03-28T17:42:00Z">
                  <w:rPr>
                    <w:ins w:id="10510" w:author="Camilo Andrés Díaz Gómez" w:date="2023-03-22T16:15:00Z"/>
                    <w:rFonts w:cs="Times New Roman"/>
                    <w:color w:val="000000"/>
                    <w:sz w:val="20"/>
                    <w:szCs w:val="20"/>
                  </w:rPr>
                </w:rPrChange>
              </w:rPr>
            </w:pPr>
            <w:ins w:id="10511" w:author="Camilo Andrés Díaz Gómez" w:date="2023-03-22T16:15:00Z">
              <w:r w:rsidRPr="002B569F">
                <w:rPr>
                  <w:rFonts w:cs="Times New Roman"/>
                  <w:szCs w:val="24"/>
                  <w:rPrChange w:id="10512"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10513" w:author="Camilo Andrés Díaz Gómez" w:date="2023-03-22T16:15:00Z"/>
                <w:rFonts w:cs="Times New Roman"/>
                <w:szCs w:val="24"/>
                <w:rPrChange w:id="10514" w:author="Camilo Andrés Díaz Gómez" w:date="2023-03-28T17:42:00Z">
                  <w:rPr>
                    <w:ins w:id="10515" w:author="Camilo Andrés Díaz Gómez" w:date="2023-03-22T16:15:00Z"/>
                    <w:rFonts w:cs="Times New Roman"/>
                    <w:color w:val="000000"/>
                    <w:sz w:val="20"/>
                    <w:szCs w:val="20"/>
                  </w:rPr>
                </w:rPrChange>
              </w:rPr>
            </w:pPr>
            <w:ins w:id="10516" w:author="Camilo Andrés Díaz Gómez" w:date="2023-03-22T16:15:00Z">
              <w:r w:rsidRPr="002B569F">
                <w:rPr>
                  <w:rFonts w:cs="Times New Roman"/>
                  <w:szCs w:val="24"/>
                  <w:rPrChange w:id="10517"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10518" w:author="Camilo Andrés Díaz Gómez" w:date="2023-03-22T16:15:00Z"/>
        </w:trPr>
        <w:tc>
          <w:tcPr>
            <w:tcW w:w="704" w:type="dxa"/>
            <w:vAlign w:val="bottom"/>
          </w:tcPr>
          <w:p w14:paraId="768FA19D" w14:textId="77777777" w:rsidR="00FE36FA" w:rsidRPr="002B569F" w:rsidRDefault="00FE36FA" w:rsidP="002B569F">
            <w:pPr>
              <w:rPr>
                <w:ins w:id="10519" w:author="Camilo Andrés Díaz Gómez" w:date="2023-03-22T16:15:00Z"/>
                <w:rFonts w:cs="Times New Roman"/>
                <w:szCs w:val="24"/>
                <w:rPrChange w:id="10520" w:author="Camilo Andrés Díaz Gómez" w:date="2023-03-28T17:42:00Z">
                  <w:rPr>
                    <w:ins w:id="10521" w:author="Camilo Andrés Díaz Gómez" w:date="2023-03-22T16:15:00Z"/>
                    <w:rFonts w:cs="Times New Roman"/>
                    <w:color w:val="000000"/>
                    <w:sz w:val="20"/>
                    <w:szCs w:val="20"/>
                  </w:rPr>
                </w:rPrChange>
              </w:rPr>
            </w:pPr>
            <w:ins w:id="10522" w:author="Camilo Andrés Díaz Gómez" w:date="2023-03-22T16:15:00Z">
              <w:r w:rsidRPr="002B569F">
                <w:rPr>
                  <w:rFonts w:cs="Times New Roman"/>
                  <w:szCs w:val="24"/>
                  <w:rPrChange w:id="10523"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10524" w:author="Camilo Andrés Díaz Gómez" w:date="2023-03-22T16:15:00Z"/>
                <w:rFonts w:cs="Times New Roman"/>
                <w:szCs w:val="24"/>
                <w:rPrChange w:id="10525" w:author="Camilo Andrés Díaz Gómez" w:date="2023-03-28T17:42:00Z">
                  <w:rPr>
                    <w:ins w:id="10526" w:author="Camilo Andrés Díaz Gómez" w:date="2023-03-22T16:15:00Z"/>
                    <w:rFonts w:cs="Times New Roman"/>
                    <w:color w:val="000000"/>
                    <w:sz w:val="20"/>
                    <w:szCs w:val="20"/>
                  </w:rPr>
                </w:rPrChange>
              </w:rPr>
            </w:pPr>
            <w:ins w:id="10527" w:author="Camilo Andrés Díaz Gómez" w:date="2023-03-22T16:15:00Z">
              <w:r w:rsidRPr="002B569F">
                <w:rPr>
                  <w:rFonts w:cs="Times New Roman"/>
                  <w:szCs w:val="24"/>
                  <w:rPrChange w:id="10528"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10529" w:author="Camilo Andrés Díaz Gómez" w:date="2023-03-22T16:15:00Z"/>
                <w:rFonts w:cs="Times New Roman"/>
                <w:szCs w:val="24"/>
                <w:rPrChange w:id="10530" w:author="Camilo Andrés Díaz Gómez" w:date="2023-03-28T17:42:00Z">
                  <w:rPr>
                    <w:ins w:id="10531" w:author="Camilo Andrés Díaz Gómez" w:date="2023-03-22T16:15:00Z"/>
                    <w:rFonts w:cs="Times New Roman"/>
                    <w:color w:val="000000"/>
                    <w:sz w:val="20"/>
                    <w:szCs w:val="20"/>
                  </w:rPr>
                </w:rPrChange>
              </w:rPr>
            </w:pPr>
            <w:ins w:id="10532" w:author="Camilo Andrés Díaz Gómez" w:date="2023-03-22T16:15:00Z">
              <w:r w:rsidRPr="002B569F">
                <w:rPr>
                  <w:rFonts w:cs="Times New Roman"/>
                  <w:szCs w:val="24"/>
                  <w:rPrChange w:id="10533"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10534" w:author="Camilo Andrés Díaz Gómez" w:date="2023-03-22T16:15:00Z"/>
                <w:rFonts w:cs="Times New Roman"/>
                <w:szCs w:val="24"/>
                <w:rPrChange w:id="10535" w:author="Camilo Andrés Díaz Gómez" w:date="2023-03-28T17:42:00Z">
                  <w:rPr>
                    <w:ins w:id="10536" w:author="Camilo Andrés Díaz Gómez" w:date="2023-03-22T16:15:00Z"/>
                    <w:rFonts w:cs="Times New Roman"/>
                    <w:color w:val="000000"/>
                    <w:sz w:val="20"/>
                    <w:szCs w:val="20"/>
                  </w:rPr>
                </w:rPrChange>
              </w:rPr>
            </w:pPr>
            <w:ins w:id="10537" w:author="Camilo Andrés Díaz Gómez" w:date="2023-03-22T16:15:00Z">
              <w:r w:rsidRPr="002B569F">
                <w:rPr>
                  <w:rFonts w:cs="Times New Roman"/>
                  <w:szCs w:val="24"/>
                  <w:rPrChange w:id="10538"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10539" w:author="Camilo Andrés Díaz Gómez" w:date="2023-03-22T16:15:00Z"/>
                <w:rFonts w:cs="Times New Roman"/>
                <w:szCs w:val="24"/>
                <w:rPrChange w:id="10540" w:author="Camilo Andrés Díaz Gómez" w:date="2023-03-28T17:42:00Z">
                  <w:rPr>
                    <w:ins w:id="10541" w:author="Camilo Andrés Díaz Gómez" w:date="2023-03-22T16:15:00Z"/>
                    <w:rFonts w:cs="Times New Roman"/>
                    <w:color w:val="000000"/>
                    <w:sz w:val="20"/>
                    <w:szCs w:val="20"/>
                  </w:rPr>
                </w:rPrChange>
              </w:rPr>
            </w:pPr>
            <w:ins w:id="10542" w:author="Camilo Andrés Díaz Gómez" w:date="2023-03-22T16:15:00Z">
              <w:r w:rsidRPr="002B569F">
                <w:rPr>
                  <w:rFonts w:cs="Times New Roman"/>
                  <w:szCs w:val="24"/>
                  <w:rPrChange w:id="10543"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10544" w:author="Camilo Andrés Díaz Gómez" w:date="2023-03-22T16:15:00Z"/>
                <w:rFonts w:cs="Times New Roman"/>
                <w:szCs w:val="24"/>
                <w:rPrChange w:id="10545" w:author="Camilo Andrés Díaz Gómez" w:date="2023-03-28T17:42:00Z">
                  <w:rPr>
                    <w:ins w:id="10546" w:author="Camilo Andrés Díaz Gómez" w:date="2023-03-22T16:15:00Z"/>
                    <w:rFonts w:cs="Times New Roman"/>
                    <w:color w:val="000000"/>
                    <w:sz w:val="20"/>
                    <w:szCs w:val="20"/>
                  </w:rPr>
                </w:rPrChange>
              </w:rPr>
            </w:pPr>
            <w:ins w:id="10547" w:author="Camilo Andrés Díaz Gómez" w:date="2023-03-22T16:15:00Z">
              <w:r w:rsidRPr="002B569F">
                <w:rPr>
                  <w:rFonts w:cs="Times New Roman"/>
                  <w:szCs w:val="24"/>
                  <w:rPrChange w:id="10548"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10549" w:author="Camilo Andrés Díaz Gómez" w:date="2023-03-22T16:15:00Z"/>
                <w:rFonts w:cs="Times New Roman"/>
                <w:szCs w:val="24"/>
                <w:rPrChange w:id="10550" w:author="Camilo Andrés Díaz Gómez" w:date="2023-03-28T17:42:00Z">
                  <w:rPr>
                    <w:ins w:id="10551" w:author="Camilo Andrés Díaz Gómez" w:date="2023-03-22T16:15:00Z"/>
                    <w:rFonts w:cs="Times New Roman"/>
                    <w:color w:val="000000"/>
                    <w:sz w:val="20"/>
                    <w:szCs w:val="20"/>
                  </w:rPr>
                </w:rPrChange>
              </w:rPr>
            </w:pPr>
            <w:ins w:id="10552" w:author="Camilo Andrés Díaz Gómez" w:date="2023-03-22T16:15:00Z">
              <w:r w:rsidRPr="002B569F">
                <w:rPr>
                  <w:rFonts w:cs="Times New Roman"/>
                  <w:szCs w:val="24"/>
                  <w:rPrChange w:id="10553"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10554" w:author="Camilo Andrés Díaz Gómez" w:date="2023-03-22T16:15:00Z"/>
                <w:rFonts w:cs="Times New Roman"/>
                <w:szCs w:val="24"/>
                <w:rPrChange w:id="10555" w:author="Camilo Andrés Díaz Gómez" w:date="2023-03-28T17:42:00Z">
                  <w:rPr>
                    <w:ins w:id="10556" w:author="Camilo Andrés Díaz Gómez" w:date="2023-03-22T16:15:00Z"/>
                    <w:rFonts w:cs="Times New Roman"/>
                    <w:color w:val="000000"/>
                    <w:sz w:val="20"/>
                    <w:szCs w:val="20"/>
                  </w:rPr>
                </w:rPrChange>
              </w:rPr>
            </w:pPr>
            <w:ins w:id="10557" w:author="Camilo Andrés Díaz Gómez" w:date="2023-03-22T16:15:00Z">
              <w:r w:rsidRPr="002B569F">
                <w:rPr>
                  <w:rFonts w:cs="Times New Roman"/>
                  <w:szCs w:val="24"/>
                  <w:rPrChange w:id="10558"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10559" w:author="Camilo Andrés Díaz Gómez" w:date="2023-03-22T16:15:00Z"/>
        </w:trPr>
        <w:tc>
          <w:tcPr>
            <w:tcW w:w="704" w:type="dxa"/>
            <w:vAlign w:val="bottom"/>
          </w:tcPr>
          <w:p w14:paraId="6C2E14FA" w14:textId="77777777" w:rsidR="00FE36FA" w:rsidRPr="002B569F" w:rsidRDefault="00FE36FA" w:rsidP="002B569F">
            <w:pPr>
              <w:rPr>
                <w:ins w:id="10560" w:author="Camilo Andrés Díaz Gómez" w:date="2023-03-22T16:15:00Z"/>
                <w:rFonts w:cs="Times New Roman"/>
                <w:szCs w:val="24"/>
                <w:rPrChange w:id="10561" w:author="Camilo Andrés Díaz Gómez" w:date="2023-03-28T17:42:00Z">
                  <w:rPr>
                    <w:ins w:id="10562" w:author="Camilo Andrés Díaz Gómez" w:date="2023-03-22T16:15:00Z"/>
                    <w:rFonts w:cs="Times New Roman"/>
                    <w:color w:val="000000"/>
                    <w:sz w:val="20"/>
                    <w:szCs w:val="20"/>
                  </w:rPr>
                </w:rPrChange>
              </w:rPr>
            </w:pPr>
            <w:ins w:id="10563" w:author="Camilo Andrés Díaz Gómez" w:date="2023-03-22T16:15:00Z">
              <w:r w:rsidRPr="002B569F">
                <w:rPr>
                  <w:rFonts w:cs="Times New Roman"/>
                  <w:szCs w:val="24"/>
                  <w:rPrChange w:id="10564"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10565" w:author="Camilo Andrés Díaz Gómez" w:date="2023-03-22T16:15:00Z"/>
                <w:rFonts w:cs="Times New Roman"/>
                <w:szCs w:val="24"/>
                <w:rPrChange w:id="10566" w:author="Camilo Andrés Díaz Gómez" w:date="2023-03-28T17:42:00Z">
                  <w:rPr>
                    <w:ins w:id="10567" w:author="Camilo Andrés Díaz Gómez" w:date="2023-03-22T16:15:00Z"/>
                    <w:rFonts w:cs="Times New Roman"/>
                    <w:color w:val="000000"/>
                    <w:sz w:val="20"/>
                    <w:szCs w:val="20"/>
                  </w:rPr>
                </w:rPrChange>
              </w:rPr>
            </w:pPr>
            <w:ins w:id="10568" w:author="Camilo Andrés Díaz Gómez" w:date="2023-03-22T16:15:00Z">
              <w:r w:rsidRPr="002B569F">
                <w:rPr>
                  <w:rFonts w:cs="Times New Roman"/>
                  <w:szCs w:val="24"/>
                  <w:rPrChange w:id="10569"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10570" w:author="Camilo Andrés Díaz Gómez" w:date="2023-03-22T16:15:00Z"/>
                <w:rFonts w:cs="Times New Roman"/>
                <w:szCs w:val="24"/>
                <w:rPrChange w:id="10571" w:author="Camilo Andrés Díaz Gómez" w:date="2023-03-28T17:42:00Z">
                  <w:rPr>
                    <w:ins w:id="10572" w:author="Camilo Andrés Díaz Gómez" w:date="2023-03-22T16:15:00Z"/>
                    <w:rFonts w:cs="Times New Roman"/>
                    <w:color w:val="000000"/>
                    <w:sz w:val="20"/>
                    <w:szCs w:val="20"/>
                  </w:rPr>
                </w:rPrChange>
              </w:rPr>
            </w:pPr>
            <w:ins w:id="10573" w:author="Camilo Andrés Díaz Gómez" w:date="2023-03-22T16:15:00Z">
              <w:r w:rsidRPr="002B569F">
                <w:rPr>
                  <w:rFonts w:cs="Times New Roman"/>
                  <w:szCs w:val="24"/>
                  <w:rPrChange w:id="10574"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10575" w:author="Camilo Andrés Díaz Gómez" w:date="2023-03-22T16:15:00Z"/>
                <w:rFonts w:cs="Times New Roman"/>
                <w:szCs w:val="24"/>
                <w:rPrChange w:id="10576" w:author="Camilo Andrés Díaz Gómez" w:date="2023-03-28T17:42:00Z">
                  <w:rPr>
                    <w:ins w:id="10577" w:author="Camilo Andrés Díaz Gómez" w:date="2023-03-22T16:15:00Z"/>
                    <w:rFonts w:cs="Times New Roman"/>
                    <w:color w:val="000000"/>
                    <w:sz w:val="20"/>
                    <w:szCs w:val="20"/>
                  </w:rPr>
                </w:rPrChange>
              </w:rPr>
            </w:pPr>
            <w:ins w:id="10578" w:author="Camilo Andrés Díaz Gómez" w:date="2023-03-22T16:15:00Z">
              <w:r w:rsidRPr="002B569F">
                <w:rPr>
                  <w:rFonts w:cs="Times New Roman"/>
                  <w:szCs w:val="24"/>
                  <w:rPrChange w:id="10579"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10580" w:author="Camilo Andrés Díaz Gómez" w:date="2023-03-22T16:15:00Z"/>
                <w:rFonts w:cs="Times New Roman"/>
                <w:szCs w:val="24"/>
                <w:rPrChange w:id="10581" w:author="Camilo Andrés Díaz Gómez" w:date="2023-03-28T17:42:00Z">
                  <w:rPr>
                    <w:ins w:id="10582" w:author="Camilo Andrés Díaz Gómez" w:date="2023-03-22T16:15:00Z"/>
                    <w:rFonts w:cs="Times New Roman"/>
                    <w:color w:val="000000"/>
                    <w:sz w:val="20"/>
                    <w:szCs w:val="20"/>
                  </w:rPr>
                </w:rPrChange>
              </w:rPr>
            </w:pPr>
            <w:ins w:id="10583" w:author="Camilo Andrés Díaz Gómez" w:date="2023-03-22T16:15:00Z">
              <w:r w:rsidRPr="002B569F">
                <w:rPr>
                  <w:rFonts w:cs="Times New Roman"/>
                  <w:szCs w:val="24"/>
                  <w:rPrChange w:id="10584"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10585" w:author="Camilo Andrés Díaz Gómez" w:date="2023-03-22T16:15:00Z"/>
                <w:rFonts w:cs="Times New Roman"/>
                <w:szCs w:val="24"/>
                <w:rPrChange w:id="10586" w:author="Camilo Andrés Díaz Gómez" w:date="2023-03-28T17:42:00Z">
                  <w:rPr>
                    <w:ins w:id="10587" w:author="Camilo Andrés Díaz Gómez" w:date="2023-03-22T16:15:00Z"/>
                    <w:rFonts w:cs="Times New Roman"/>
                    <w:color w:val="000000"/>
                    <w:sz w:val="20"/>
                    <w:szCs w:val="20"/>
                  </w:rPr>
                </w:rPrChange>
              </w:rPr>
            </w:pPr>
            <w:ins w:id="10588" w:author="Camilo Andrés Díaz Gómez" w:date="2023-03-22T16:15:00Z">
              <w:r w:rsidRPr="002B569F">
                <w:rPr>
                  <w:rFonts w:cs="Times New Roman"/>
                  <w:szCs w:val="24"/>
                  <w:rPrChange w:id="10589"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10590" w:author="Camilo Andrés Díaz Gómez" w:date="2023-03-22T16:15:00Z"/>
                <w:rFonts w:cs="Times New Roman"/>
                <w:szCs w:val="24"/>
                <w:rPrChange w:id="10591" w:author="Camilo Andrés Díaz Gómez" w:date="2023-03-28T17:42:00Z">
                  <w:rPr>
                    <w:ins w:id="10592" w:author="Camilo Andrés Díaz Gómez" w:date="2023-03-22T16:15:00Z"/>
                    <w:rFonts w:cs="Times New Roman"/>
                    <w:color w:val="000000"/>
                    <w:sz w:val="20"/>
                    <w:szCs w:val="20"/>
                  </w:rPr>
                </w:rPrChange>
              </w:rPr>
            </w:pPr>
            <w:ins w:id="10593" w:author="Camilo Andrés Díaz Gómez" w:date="2023-03-22T16:15:00Z">
              <w:r w:rsidRPr="002B569F">
                <w:rPr>
                  <w:rFonts w:cs="Times New Roman"/>
                  <w:szCs w:val="24"/>
                  <w:rPrChange w:id="10594"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10595" w:author="Camilo Andrés Díaz Gómez" w:date="2023-03-22T16:15:00Z"/>
                <w:rFonts w:cs="Times New Roman"/>
                <w:szCs w:val="24"/>
                <w:rPrChange w:id="10596" w:author="Camilo Andrés Díaz Gómez" w:date="2023-03-28T17:42:00Z">
                  <w:rPr>
                    <w:ins w:id="10597" w:author="Camilo Andrés Díaz Gómez" w:date="2023-03-22T16:15:00Z"/>
                    <w:rFonts w:cs="Times New Roman"/>
                    <w:color w:val="000000"/>
                    <w:sz w:val="20"/>
                    <w:szCs w:val="20"/>
                  </w:rPr>
                </w:rPrChange>
              </w:rPr>
            </w:pPr>
            <w:ins w:id="10598" w:author="Camilo Andrés Díaz Gómez" w:date="2023-03-22T16:15:00Z">
              <w:r w:rsidRPr="002B569F">
                <w:rPr>
                  <w:rFonts w:cs="Times New Roman"/>
                  <w:szCs w:val="24"/>
                  <w:rPrChange w:id="10599"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10600" w:author="Camilo Andrés Díaz Gómez" w:date="2023-03-22T16:15:00Z"/>
        </w:trPr>
        <w:tc>
          <w:tcPr>
            <w:tcW w:w="704" w:type="dxa"/>
            <w:vAlign w:val="bottom"/>
          </w:tcPr>
          <w:p w14:paraId="0BB741D1" w14:textId="77777777" w:rsidR="00FE36FA" w:rsidRPr="002B569F" w:rsidRDefault="00FE36FA" w:rsidP="002B569F">
            <w:pPr>
              <w:rPr>
                <w:ins w:id="10601" w:author="Camilo Andrés Díaz Gómez" w:date="2023-03-22T16:15:00Z"/>
                <w:rFonts w:cs="Times New Roman"/>
                <w:szCs w:val="24"/>
                <w:rPrChange w:id="10602" w:author="Camilo Andrés Díaz Gómez" w:date="2023-03-28T17:42:00Z">
                  <w:rPr>
                    <w:ins w:id="10603" w:author="Camilo Andrés Díaz Gómez" w:date="2023-03-22T16:15:00Z"/>
                    <w:rFonts w:cs="Times New Roman"/>
                    <w:color w:val="000000"/>
                    <w:sz w:val="20"/>
                    <w:szCs w:val="20"/>
                  </w:rPr>
                </w:rPrChange>
              </w:rPr>
            </w:pPr>
            <w:ins w:id="10604" w:author="Camilo Andrés Díaz Gómez" w:date="2023-03-22T16:15:00Z">
              <w:r w:rsidRPr="002B569F">
                <w:rPr>
                  <w:rFonts w:cs="Times New Roman"/>
                  <w:szCs w:val="24"/>
                  <w:rPrChange w:id="10605"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10606" w:author="Camilo Andrés Díaz Gómez" w:date="2023-03-22T16:15:00Z"/>
                <w:rFonts w:cs="Times New Roman"/>
                <w:szCs w:val="24"/>
                <w:rPrChange w:id="10607" w:author="Camilo Andrés Díaz Gómez" w:date="2023-03-28T17:42:00Z">
                  <w:rPr>
                    <w:ins w:id="10608" w:author="Camilo Andrés Díaz Gómez" w:date="2023-03-22T16:15:00Z"/>
                    <w:rFonts w:cs="Times New Roman"/>
                    <w:color w:val="000000"/>
                    <w:sz w:val="20"/>
                    <w:szCs w:val="20"/>
                  </w:rPr>
                </w:rPrChange>
              </w:rPr>
            </w:pPr>
            <w:ins w:id="10609" w:author="Camilo Andrés Díaz Gómez" w:date="2023-03-22T16:15:00Z">
              <w:r w:rsidRPr="002B569F">
                <w:rPr>
                  <w:rFonts w:cs="Times New Roman"/>
                  <w:szCs w:val="24"/>
                  <w:rPrChange w:id="10610"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10611" w:author="Camilo Andrés Díaz Gómez" w:date="2023-03-22T16:15:00Z"/>
                <w:rFonts w:cs="Times New Roman"/>
                <w:szCs w:val="24"/>
                <w:rPrChange w:id="10612" w:author="Camilo Andrés Díaz Gómez" w:date="2023-03-28T17:42:00Z">
                  <w:rPr>
                    <w:ins w:id="10613" w:author="Camilo Andrés Díaz Gómez" w:date="2023-03-22T16:15:00Z"/>
                    <w:rFonts w:cs="Times New Roman"/>
                    <w:color w:val="000000"/>
                    <w:sz w:val="20"/>
                    <w:szCs w:val="20"/>
                  </w:rPr>
                </w:rPrChange>
              </w:rPr>
            </w:pPr>
            <w:ins w:id="10614" w:author="Camilo Andrés Díaz Gómez" w:date="2023-03-22T16:15:00Z">
              <w:r w:rsidRPr="002B569F">
                <w:rPr>
                  <w:rFonts w:cs="Times New Roman"/>
                  <w:szCs w:val="24"/>
                  <w:rPrChange w:id="10615"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10616" w:author="Camilo Andrés Díaz Gómez" w:date="2023-03-22T16:15:00Z"/>
                <w:rFonts w:cs="Times New Roman"/>
                <w:szCs w:val="24"/>
                <w:rPrChange w:id="10617" w:author="Camilo Andrés Díaz Gómez" w:date="2023-03-28T17:42:00Z">
                  <w:rPr>
                    <w:ins w:id="10618" w:author="Camilo Andrés Díaz Gómez" w:date="2023-03-22T16:15:00Z"/>
                    <w:rFonts w:cs="Times New Roman"/>
                    <w:color w:val="000000"/>
                    <w:sz w:val="20"/>
                    <w:szCs w:val="20"/>
                  </w:rPr>
                </w:rPrChange>
              </w:rPr>
            </w:pPr>
            <w:ins w:id="10619" w:author="Camilo Andrés Díaz Gómez" w:date="2023-03-22T16:15:00Z">
              <w:r w:rsidRPr="002B569F">
                <w:rPr>
                  <w:rFonts w:cs="Times New Roman"/>
                  <w:szCs w:val="24"/>
                  <w:rPrChange w:id="10620"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10621" w:author="Camilo Andrés Díaz Gómez" w:date="2023-03-22T16:15:00Z"/>
                <w:rFonts w:cs="Times New Roman"/>
                <w:szCs w:val="24"/>
                <w:rPrChange w:id="10622" w:author="Camilo Andrés Díaz Gómez" w:date="2023-03-28T17:42:00Z">
                  <w:rPr>
                    <w:ins w:id="10623" w:author="Camilo Andrés Díaz Gómez" w:date="2023-03-22T16:15:00Z"/>
                    <w:rFonts w:cs="Times New Roman"/>
                    <w:color w:val="000000"/>
                    <w:sz w:val="20"/>
                    <w:szCs w:val="20"/>
                  </w:rPr>
                </w:rPrChange>
              </w:rPr>
            </w:pPr>
            <w:ins w:id="10624" w:author="Camilo Andrés Díaz Gómez" w:date="2023-03-22T16:15:00Z">
              <w:r w:rsidRPr="002B569F">
                <w:rPr>
                  <w:rFonts w:cs="Times New Roman"/>
                  <w:szCs w:val="24"/>
                  <w:rPrChange w:id="10625"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10626" w:author="Camilo Andrés Díaz Gómez" w:date="2023-03-22T16:15:00Z"/>
                <w:rFonts w:cs="Times New Roman"/>
                <w:szCs w:val="24"/>
                <w:rPrChange w:id="10627" w:author="Camilo Andrés Díaz Gómez" w:date="2023-03-28T17:42:00Z">
                  <w:rPr>
                    <w:ins w:id="10628" w:author="Camilo Andrés Díaz Gómez" w:date="2023-03-22T16:15:00Z"/>
                    <w:rFonts w:cs="Times New Roman"/>
                    <w:color w:val="000000"/>
                    <w:sz w:val="20"/>
                    <w:szCs w:val="20"/>
                  </w:rPr>
                </w:rPrChange>
              </w:rPr>
            </w:pPr>
            <w:ins w:id="10629" w:author="Camilo Andrés Díaz Gómez" w:date="2023-03-22T16:15:00Z">
              <w:r w:rsidRPr="002B569F">
                <w:rPr>
                  <w:rFonts w:cs="Times New Roman"/>
                  <w:szCs w:val="24"/>
                  <w:rPrChange w:id="10630"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10631" w:author="Camilo Andrés Díaz Gómez" w:date="2023-03-22T16:15:00Z"/>
                <w:rFonts w:cs="Times New Roman"/>
                <w:szCs w:val="24"/>
                <w:rPrChange w:id="10632" w:author="Camilo Andrés Díaz Gómez" w:date="2023-03-28T17:42:00Z">
                  <w:rPr>
                    <w:ins w:id="10633" w:author="Camilo Andrés Díaz Gómez" w:date="2023-03-22T16:15:00Z"/>
                    <w:rFonts w:cs="Times New Roman"/>
                    <w:color w:val="000000"/>
                    <w:sz w:val="20"/>
                    <w:szCs w:val="20"/>
                  </w:rPr>
                </w:rPrChange>
              </w:rPr>
            </w:pPr>
            <w:ins w:id="10634" w:author="Camilo Andrés Díaz Gómez" w:date="2023-03-22T16:15:00Z">
              <w:r w:rsidRPr="002B569F">
                <w:rPr>
                  <w:rFonts w:cs="Times New Roman"/>
                  <w:szCs w:val="24"/>
                  <w:rPrChange w:id="10635"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10636" w:author="Camilo Andrés Díaz Gómez" w:date="2023-03-22T16:15:00Z"/>
                <w:rFonts w:cs="Times New Roman"/>
                <w:szCs w:val="24"/>
                <w:rPrChange w:id="10637" w:author="Camilo Andrés Díaz Gómez" w:date="2023-03-28T17:42:00Z">
                  <w:rPr>
                    <w:ins w:id="10638" w:author="Camilo Andrés Díaz Gómez" w:date="2023-03-22T16:15:00Z"/>
                    <w:rFonts w:cs="Times New Roman"/>
                    <w:color w:val="000000"/>
                    <w:sz w:val="20"/>
                    <w:szCs w:val="20"/>
                  </w:rPr>
                </w:rPrChange>
              </w:rPr>
            </w:pPr>
            <w:ins w:id="10639" w:author="Camilo Andrés Díaz Gómez" w:date="2023-03-22T16:15:00Z">
              <w:r w:rsidRPr="002B569F">
                <w:rPr>
                  <w:rFonts w:cs="Times New Roman"/>
                  <w:szCs w:val="24"/>
                  <w:rPrChange w:id="10640"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10641" w:author="Camilo Andrés Díaz Gómez" w:date="2023-03-22T16:15:00Z"/>
        </w:trPr>
        <w:tc>
          <w:tcPr>
            <w:tcW w:w="704" w:type="dxa"/>
            <w:vAlign w:val="bottom"/>
          </w:tcPr>
          <w:p w14:paraId="5FD7F7A8" w14:textId="77777777" w:rsidR="00FE36FA" w:rsidRPr="002B569F" w:rsidRDefault="00FE36FA" w:rsidP="002B569F">
            <w:pPr>
              <w:rPr>
                <w:ins w:id="10642" w:author="Camilo Andrés Díaz Gómez" w:date="2023-03-22T16:15:00Z"/>
                <w:rFonts w:cs="Times New Roman"/>
                <w:szCs w:val="24"/>
                <w:rPrChange w:id="10643" w:author="Camilo Andrés Díaz Gómez" w:date="2023-03-28T17:42:00Z">
                  <w:rPr>
                    <w:ins w:id="10644" w:author="Camilo Andrés Díaz Gómez" w:date="2023-03-22T16:15:00Z"/>
                    <w:rFonts w:cs="Times New Roman"/>
                    <w:color w:val="000000"/>
                    <w:sz w:val="20"/>
                    <w:szCs w:val="20"/>
                  </w:rPr>
                </w:rPrChange>
              </w:rPr>
            </w:pPr>
            <w:ins w:id="10645" w:author="Camilo Andrés Díaz Gómez" w:date="2023-03-22T16:15:00Z">
              <w:r w:rsidRPr="002B569F">
                <w:rPr>
                  <w:rFonts w:cs="Times New Roman"/>
                  <w:szCs w:val="24"/>
                  <w:rPrChange w:id="10646"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10647" w:author="Camilo Andrés Díaz Gómez" w:date="2023-03-22T16:15:00Z"/>
                <w:rFonts w:cs="Times New Roman"/>
                <w:szCs w:val="24"/>
                <w:rPrChange w:id="10648" w:author="Camilo Andrés Díaz Gómez" w:date="2023-03-28T17:42:00Z">
                  <w:rPr>
                    <w:ins w:id="10649" w:author="Camilo Andrés Díaz Gómez" w:date="2023-03-22T16:15:00Z"/>
                    <w:rFonts w:cs="Times New Roman"/>
                    <w:color w:val="000000"/>
                    <w:sz w:val="20"/>
                    <w:szCs w:val="20"/>
                  </w:rPr>
                </w:rPrChange>
              </w:rPr>
            </w:pPr>
            <w:ins w:id="10650" w:author="Camilo Andrés Díaz Gómez" w:date="2023-03-22T16:15:00Z">
              <w:r w:rsidRPr="002B569F">
                <w:rPr>
                  <w:rFonts w:cs="Times New Roman"/>
                  <w:szCs w:val="24"/>
                  <w:rPrChange w:id="10651"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10652" w:author="Camilo Andrés Díaz Gómez" w:date="2023-03-22T16:15:00Z"/>
                <w:rFonts w:cs="Times New Roman"/>
                <w:szCs w:val="24"/>
                <w:rPrChange w:id="10653" w:author="Camilo Andrés Díaz Gómez" w:date="2023-03-28T17:42:00Z">
                  <w:rPr>
                    <w:ins w:id="10654" w:author="Camilo Andrés Díaz Gómez" w:date="2023-03-22T16:15:00Z"/>
                    <w:rFonts w:cs="Times New Roman"/>
                    <w:color w:val="000000"/>
                    <w:sz w:val="20"/>
                    <w:szCs w:val="20"/>
                  </w:rPr>
                </w:rPrChange>
              </w:rPr>
            </w:pPr>
            <w:ins w:id="10655" w:author="Camilo Andrés Díaz Gómez" w:date="2023-03-22T16:15:00Z">
              <w:r w:rsidRPr="002B569F">
                <w:rPr>
                  <w:rFonts w:cs="Times New Roman"/>
                  <w:szCs w:val="24"/>
                  <w:rPrChange w:id="10656"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10657" w:author="Camilo Andrés Díaz Gómez" w:date="2023-03-22T16:15:00Z"/>
                <w:rFonts w:cs="Times New Roman"/>
                <w:szCs w:val="24"/>
                <w:rPrChange w:id="10658" w:author="Camilo Andrés Díaz Gómez" w:date="2023-03-28T17:42:00Z">
                  <w:rPr>
                    <w:ins w:id="10659" w:author="Camilo Andrés Díaz Gómez" w:date="2023-03-22T16:15:00Z"/>
                    <w:rFonts w:cs="Times New Roman"/>
                    <w:color w:val="000000"/>
                    <w:sz w:val="20"/>
                    <w:szCs w:val="20"/>
                  </w:rPr>
                </w:rPrChange>
              </w:rPr>
            </w:pPr>
            <w:ins w:id="10660" w:author="Camilo Andrés Díaz Gómez" w:date="2023-03-22T16:15:00Z">
              <w:r w:rsidRPr="002B569F">
                <w:rPr>
                  <w:rFonts w:cs="Times New Roman"/>
                  <w:szCs w:val="24"/>
                  <w:rPrChange w:id="10661"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10662" w:author="Camilo Andrés Díaz Gómez" w:date="2023-03-22T16:15:00Z"/>
                <w:rFonts w:cs="Times New Roman"/>
                <w:szCs w:val="24"/>
                <w:rPrChange w:id="10663" w:author="Camilo Andrés Díaz Gómez" w:date="2023-03-28T17:42:00Z">
                  <w:rPr>
                    <w:ins w:id="10664" w:author="Camilo Andrés Díaz Gómez" w:date="2023-03-22T16:15:00Z"/>
                    <w:rFonts w:cs="Times New Roman"/>
                    <w:color w:val="000000"/>
                    <w:sz w:val="20"/>
                    <w:szCs w:val="20"/>
                  </w:rPr>
                </w:rPrChange>
              </w:rPr>
            </w:pPr>
            <w:ins w:id="10665" w:author="Camilo Andrés Díaz Gómez" w:date="2023-03-22T16:15:00Z">
              <w:r w:rsidRPr="002B569F">
                <w:rPr>
                  <w:rFonts w:cs="Times New Roman"/>
                  <w:szCs w:val="24"/>
                  <w:rPrChange w:id="10666"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10667" w:author="Camilo Andrés Díaz Gómez" w:date="2023-03-22T16:15:00Z"/>
                <w:rFonts w:cs="Times New Roman"/>
                <w:szCs w:val="24"/>
                <w:rPrChange w:id="10668" w:author="Camilo Andrés Díaz Gómez" w:date="2023-03-28T17:42:00Z">
                  <w:rPr>
                    <w:ins w:id="10669" w:author="Camilo Andrés Díaz Gómez" w:date="2023-03-22T16:15:00Z"/>
                    <w:rFonts w:cs="Times New Roman"/>
                    <w:color w:val="000000"/>
                    <w:sz w:val="20"/>
                    <w:szCs w:val="20"/>
                  </w:rPr>
                </w:rPrChange>
              </w:rPr>
            </w:pPr>
            <w:ins w:id="10670" w:author="Camilo Andrés Díaz Gómez" w:date="2023-03-22T16:15:00Z">
              <w:r w:rsidRPr="002B569F">
                <w:rPr>
                  <w:rFonts w:cs="Times New Roman"/>
                  <w:szCs w:val="24"/>
                  <w:rPrChange w:id="10671"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10672" w:author="Camilo Andrés Díaz Gómez" w:date="2023-03-22T16:15:00Z"/>
                <w:rFonts w:cs="Times New Roman"/>
                <w:szCs w:val="24"/>
                <w:rPrChange w:id="10673" w:author="Camilo Andrés Díaz Gómez" w:date="2023-03-28T17:42:00Z">
                  <w:rPr>
                    <w:ins w:id="10674" w:author="Camilo Andrés Díaz Gómez" w:date="2023-03-22T16:15:00Z"/>
                    <w:rFonts w:cs="Times New Roman"/>
                    <w:color w:val="000000"/>
                    <w:sz w:val="20"/>
                    <w:szCs w:val="20"/>
                  </w:rPr>
                </w:rPrChange>
              </w:rPr>
            </w:pPr>
            <w:ins w:id="10675" w:author="Camilo Andrés Díaz Gómez" w:date="2023-03-22T16:15:00Z">
              <w:r w:rsidRPr="002B569F">
                <w:rPr>
                  <w:rFonts w:cs="Times New Roman"/>
                  <w:szCs w:val="24"/>
                  <w:rPrChange w:id="10676"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10677" w:author="Camilo Andrés Díaz Gómez" w:date="2023-03-22T16:15:00Z"/>
                <w:rFonts w:cs="Times New Roman"/>
                <w:szCs w:val="24"/>
                <w:rPrChange w:id="10678" w:author="Camilo Andrés Díaz Gómez" w:date="2023-03-28T17:42:00Z">
                  <w:rPr>
                    <w:ins w:id="10679" w:author="Camilo Andrés Díaz Gómez" w:date="2023-03-22T16:15:00Z"/>
                    <w:rFonts w:cs="Times New Roman"/>
                    <w:color w:val="000000"/>
                    <w:sz w:val="20"/>
                    <w:szCs w:val="20"/>
                  </w:rPr>
                </w:rPrChange>
              </w:rPr>
            </w:pPr>
            <w:ins w:id="10680" w:author="Camilo Andrés Díaz Gómez" w:date="2023-03-22T16:15:00Z">
              <w:r w:rsidRPr="002B569F">
                <w:rPr>
                  <w:rFonts w:cs="Times New Roman"/>
                  <w:szCs w:val="24"/>
                  <w:rPrChange w:id="10681"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10682"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10683" w:author="Camilo Andrés Díaz Gómez" w:date="2023-03-22T16:15:00Z"/>
                <w:rFonts w:cs="Times New Roman"/>
                <w:szCs w:val="24"/>
                <w:rPrChange w:id="10684" w:author="Camilo Andrés Díaz Gómez" w:date="2023-03-28T17:42:00Z">
                  <w:rPr>
                    <w:ins w:id="10685" w:author="Camilo Andrés Díaz Gómez" w:date="2023-03-22T16:15:00Z"/>
                    <w:rFonts w:cs="Times New Roman"/>
                    <w:color w:val="000000"/>
                    <w:sz w:val="20"/>
                    <w:szCs w:val="20"/>
                  </w:rPr>
                </w:rPrChange>
              </w:rPr>
            </w:pPr>
            <w:ins w:id="10686" w:author="Camilo Andrés Díaz Gómez" w:date="2023-03-22T16:15:00Z">
              <w:r w:rsidRPr="002B569F">
                <w:rPr>
                  <w:rFonts w:cs="Times New Roman"/>
                  <w:szCs w:val="24"/>
                  <w:rPrChange w:id="10687"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10688" w:author="Camilo Andrés Díaz Gómez" w:date="2023-03-22T16:15:00Z"/>
                <w:rFonts w:cs="Times New Roman"/>
                <w:szCs w:val="24"/>
                <w:rPrChange w:id="10689" w:author="Camilo Andrés Díaz Gómez" w:date="2023-03-28T17:42:00Z">
                  <w:rPr>
                    <w:ins w:id="10690" w:author="Camilo Andrés Díaz Gómez" w:date="2023-03-22T16:15:00Z"/>
                    <w:rFonts w:cs="Times New Roman"/>
                    <w:color w:val="000000"/>
                    <w:sz w:val="20"/>
                    <w:szCs w:val="20"/>
                  </w:rPr>
                </w:rPrChange>
              </w:rPr>
            </w:pPr>
            <w:ins w:id="10691" w:author="Camilo Andrés Díaz Gómez" w:date="2023-03-22T16:15:00Z">
              <w:r w:rsidRPr="002B569F">
                <w:rPr>
                  <w:rFonts w:cs="Times New Roman"/>
                  <w:szCs w:val="24"/>
                  <w:rPrChange w:id="10692"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10693" w:author="Camilo Andrés Díaz Gómez" w:date="2023-03-22T16:15:00Z"/>
                <w:rFonts w:cs="Times New Roman"/>
                <w:szCs w:val="24"/>
                <w:rPrChange w:id="10694" w:author="Camilo Andrés Díaz Gómez" w:date="2023-03-28T17:42:00Z">
                  <w:rPr>
                    <w:ins w:id="10695" w:author="Camilo Andrés Díaz Gómez" w:date="2023-03-22T16:15:00Z"/>
                    <w:rFonts w:cs="Times New Roman"/>
                    <w:color w:val="000000"/>
                    <w:sz w:val="20"/>
                    <w:szCs w:val="20"/>
                  </w:rPr>
                </w:rPrChange>
              </w:rPr>
            </w:pPr>
            <w:ins w:id="10696" w:author="Camilo Andrés Díaz Gómez" w:date="2023-03-22T16:15:00Z">
              <w:r w:rsidRPr="002B569F">
                <w:rPr>
                  <w:rFonts w:cs="Times New Roman"/>
                  <w:szCs w:val="24"/>
                  <w:rPrChange w:id="10697"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10698" w:author="Camilo Andrés Díaz Gómez" w:date="2023-03-22T16:15:00Z"/>
                <w:rFonts w:cs="Times New Roman"/>
                <w:szCs w:val="24"/>
                <w:rPrChange w:id="10699" w:author="Camilo Andrés Díaz Gómez" w:date="2023-03-28T17:42:00Z">
                  <w:rPr>
                    <w:ins w:id="10700" w:author="Camilo Andrés Díaz Gómez" w:date="2023-03-22T16:15:00Z"/>
                    <w:rFonts w:cs="Times New Roman"/>
                    <w:color w:val="000000"/>
                    <w:sz w:val="20"/>
                    <w:szCs w:val="20"/>
                  </w:rPr>
                </w:rPrChange>
              </w:rPr>
            </w:pPr>
            <w:ins w:id="10701" w:author="Camilo Andrés Díaz Gómez" w:date="2023-03-22T16:15:00Z">
              <w:r w:rsidRPr="002B569F">
                <w:rPr>
                  <w:rFonts w:cs="Times New Roman"/>
                  <w:szCs w:val="24"/>
                  <w:rPrChange w:id="10702"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10703" w:author="Camilo Andrés Díaz Gómez" w:date="2023-03-22T16:15:00Z"/>
                <w:rFonts w:cs="Times New Roman"/>
                <w:szCs w:val="24"/>
                <w:rPrChange w:id="10704" w:author="Camilo Andrés Díaz Gómez" w:date="2023-03-28T17:42:00Z">
                  <w:rPr>
                    <w:ins w:id="10705" w:author="Camilo Andrés Díaz Gómez" w:date="2023-03-22T16:15:00Z"/>
                    <w:rFonts w:cs="Times New Roman"/>
                    <w:color w:val="000000"/>
                    <w:sz w:val="20"/>
                    <w:szCs w:val="20"/>
                  </w:rPr>
                </w:rPrChange>
              </w:rPr>
            </w:pPr>
            <w:ins w:id="10706" w:author="Camilo Andrés Díaz Gómez" w:date="2023-03-22T16:15:00Z">
              <w:r w:rsidRPr="002B569F">
                <w:rPr>
                  <w:rFonts w:cs="Times New Roman"/>
                  <w:szCs w:val="24"/>
                  <w:rPrChange w:id="10707"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10708" w:author="Camilo Andrés Díaz Gómez" w:date="2023-03-22T16:15:00Z"/>
                <w:rFonts w:cs="Times New Roman"/>
                <w:szCs w:val="24"/>
                <w:rPrChange w:id="10709" w:author="Camilo Andrés Díaz Gómez" w:date="2023-03-28T17:42:00Z">
                  <w:rPr>
                    <w:ins w:id="10710" w:author="Camilo Andrés Díaz Gómez" w:date="2023-03-22T16:15:00Z"/>
                    <w:rFonts w:cs="Times New Roman"/>
                    <w:color w:val="000000"/>
                    <w:sz w:val="20"/>
                    <w:szCs w:val="20"/>
                  </w:rPr>
                </w:rPrChange>
              </w:rPr>
            </w:pPr>
            <w:ins w:id="10711" w:author="Camilo Andrés Díaz Gómez" w:date="2023-03-22T16:15:00Z">
              <w:r w:rsidRPr="002B569F">
                <w:rPr>
                  <w:rFonts w:cs="Times New Roman"/>
                  <w:szCs w:val="24"/>
                  <w:rPrChange w:id="10712"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10713" w:author="Camilo Andrés Díaz Gómez" w:date="2023-03-22T16:15:00Z"/>
                <w:rFonts w:cs="Times New Roman"/>
                <w:szCs w:val="24"/>
                <w:rPrChange w:id="10714" w:author="Camilo Andrés Díaz Gómez" w:date="2023-03-28T17:42:00Z">
                  <w:rPr>
                    <w:ins w:id="10715" w:author="Camilo Andrés Díaz Gómez" w:date="2023-03-22T16:15:00Z"/>
                    <w:rFonts w:cs="Times New Roman"/>
                    <w:color w:val="000000"/>
                    <w:sz w:val="20"/>
                    <w:szCs w:val="20"/>
                  </w:rPr>
                </w:rPrChange>
              </w:rPr>
            </w:pPr>
            <w:ins w:id="10716" w:author="Camilo Andrés Díaz Gómez" w:date="2023-03-22T16:15:00Z">
              <w:r w:rsidRPr="002B569F">
                <w:rPr>
                  <w:rFonts w:cs="Times New Roman"/>
                  <w:szCs w:val="24"/>
                  <w:rPrChange w:id="10717"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10718" w:author="Camilo Andrés Díaz Gómez" w:date="2023-03-22T16:15:00Z"/>
                <w:rFonts w:cs="Times New Roman"/>
                <w:szCs w:val="24"/>
                <w:rPrChange w:id="10719" w:author="Camilo Andrés Díaz Gómez" w:date="2023-03-28T17:42:00Z">
                  <w:rPr>
                    <w:ins w:id="10720" w:author="Camilo Andrés Díaz Gómez" w:date="2023-03-22T16:15:00Z"/>
                    <w:rFonts w:cs="Times New Roman"/>
                    <w:color w:val="000000"/>
                    <w:sz w:val="20"/>
                    <w:szCs w:val="20"/>
                  </w:rPr>
                </w:rPrChange>
              </w:rPr>
            </w:pPr>
            <w:ins w:id="10721" w:author="Camilo Andrés Díaz Gómez" w:date="2023-03-22T16:15:00Z">
              <w:r w:rsidRPr="002B569F">
                <w:rPr>
                  <w:rFonts w:cs="Times New Roman"/>
                  <w:szCs w:val="24"/>
                  <w:rPrChange w:id="10722"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rsidP="002B569F">
      <w:pPr>
        <w:pStyle w:val="Descripcin"/>
        <w:spacing w:line="360" w:lineRule="auto"/>
        <w:rPr>
          <w:del w:id="10723" w:author="Camilo Andrés Díaz Gómez" w:date="2023-03-22T13:21:00Z"/>
          <w:rFonts w:cs="Times New Roman"/>
          <w:bCs/>
          <w:i/>
          <w:szCs w:val="24"/>
          <w:rPrChange w:id="10724" w:author="Camilo Andrés Díaz Gómez" w:date="2023-03-28T17:42:00Z">
            <w:rPr>
              <w:del w:id="10725" w:author="Camilo Andrés Díaz Gómez" w:date="2023-03-22T13:21:00Z"/>
              <w:rFonts w:cs="Times New Roman"/>
              <w:szCs w:val="24"/>
            </w:rPr>
          </w:rPrChange>
        </w:rPr>
        <w:pPrChange w:id="10726" w:author="Camilo Andrés Díaz Gómez" w:date="2023-03-28T17:43:00Z">
          <w:pPr>
            <w:ind w:firstLine="708"/>
          </w:pPr>
        </w:pPrChange>
      </w:pPr>
      <w:ins w:id="10727" w:author="Steff Guzmán" w:date="2023-03-13T19:26:00Z">
        <w:del w:id="10728" w:author="Camilo Andrés Díaz Gómez" w:date="2023-03-22T13:22:00Z">
          <w:r w:rsidRPr="002B569F" w:rsidDel="00F504C8">
            <w:rPr>
              <w:rFonts w:cs="Times New Roman"/>
              <w:szCs w:val="24"/>
            </w:rPr>
            <w:delText xml:space="preserve">Tabla </w:delText>
          </w:r>
          <w:r w:rsidRPr="002B569F" w:rsidDel="00F504C8">
            <w:rPr>
              <w:rFonts w:cs="Times New Roman"/>
              <w:b w:val="0"/>
              <w:iCs w:val="0"/>
              <w:szCs w:val="24"/>
            </w:rPr>
            <w:fldChar w:fldCharType="begin"/>
          </w:r>
          <w:r w:rsidRPr="002B569F" w:rsidDel="00F504C8">
            <w:rPr>
              <w:rFonts w:cs="Times New Roman"/>
              <w:szCs w:val="24"/>
            </w:rPr>
            <w:delInstrText xml:space="preserve"> SEQ Tabla \* ARABIC </w:delInstrText>
          </w:r>
        </w:del>
      </w:ins>
      <w:del w:id="10729" w:author="Camilo Andrés Díaz Gómez" w:date="2023-03-22T13:22:00Z">
        <w:r w:rsidRPr="002B569F" w:rsidDel="00F504C8">
          <w:rPr>
            <w:rFonts w:cs="Times New Roman"/>
            <w:b w:val="0"/>
            <w:iCs w:val="0"/>
            <w:szCs w:val="24"/>
          </w:rPr>
          <w:fldChar w:fldCharType="separate"/>
        </w:r>
      </w:del>
      <w:ins w:id="10730" w:author="Steff Guzmán" w:date="2023-03-13T19:26:00Z">
        <w:del w:id="10731" w:author="Camilo Andrés Díaz Gómez" w:date="2023-03-22T13:22:00Z">
          <w:r w:rsidRPr="002B569F" w:rsidDel="00F504C8">
            <w:rPr>
              <w:rFonts w:cs="Times New Roman"/>
              <w:noProof/>
              <w:szCs w:val="24"/>
            </w:rPr>
            <w:delText>3</w:delText>
          </w:r>
          <w:r w:rsidRPr="002B569F" w:rsidDel="00F504C8">
            <w:rPr>
              <w:rFonts w:cs="Times New Roman"/>
              <w:b w:val="0"/>
              <w:iCs w:val="0"/>
              <w:szCs w:val="24"/>
            </w:rPr>
            <w:fldChar w:fldCharType="end"/>
          </w:r>
        </w:del>
      </w:ins>
    </w:p>
    <w:p w14:paraId="1C45ACA5" w14:textId="4E81AFD7" w:rsidR="00925111" w:rsidRPr="002B569F" w:rsidDel="00F504C8" w:rsidRDefault="00925111" w:rsidP="002B569F">
      <w:pPr>
        <w:pStyle w:val="Descripcin"/>
        <w:spacing w:line="360" w:lineRule="auto"/>
        <w:rPr>
          <w:del w:id="10732" w:author="Camilo Andrés Díaz Gómez" w:date="2023-03-22T13:22:00Z"/>
          <w:rFonts w:cs="Times New Roman"/>
          <w:bCs/>
          <w:i/>
          <w:szCs w:val="24"/>
          <w:rPrChange w:id="10733" w:author="Camilo Andrés Díaz Gómez" w:date="2023-03-28T17:42:00Z">
            <w:rPr>
              <w:del w:id="10734" w:author="Camilo Andrés Díaz Gómez" w:date="2023-03-22T13:22:00Z"/>
              <w:rFonts w:cs="Times New Roman"/>
              <w:bCs/>
              <w:szCs w:val="24"/>
            </w:rPr>
          </w:rPrChange>
        </w:rPr>
        <w:pPrChange w:id="10735" w:author="Camilo Andrés Díaz Gómez" w:date="2023-03-28T17:43:00Z">
          <w:pPr/>
        </w:pPrChange>
      </w:pPr>
      <w:del w:id="10736" w:author="Camilo Andrés Díaz Gómez" w:date="2023-03-22T13:22:00Z">
        <w:r w:rsidRPr="002B569F" w:rsidDel="00F504C8">
          <w:rPr>
            <w:rFonts w:cs="Times New Roman"/>
            <w:bCs/>
            <w:i/>
            <w:szCs w:val="24"/>
            <w:rPrChange w:id="10737"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rsidP="002B569F">
      <w:pPr>
        <w:pStyle w:val="Descripcin"/>
        <w:spacing w:line="360" w:lineRule="auto"/>
        <w:rPr>
          <w:del w:id="10738" w:author="Camilo Andrés Díaz Gómez" w:date="2023-03-22T13:22:00Z"/>
          <w:rFonts w:cs="Times New Roman"/>
          <w:bCs/>
          <w:i/>
          <w:iCs w:val="0"/>
          <w:rPrChange w:id="10739" w:author="Camilo Andrés Díaz Gómez" w:date="2023-03-28T17:42:00Z">
            <w:rPr>
              <w:del w:id="10740" w:author="Camilo Andrés Díaz Gómez" w:date="2023-03-22T13:22:00Z"/>
              <w:iCs/>
            </w:rPr>
          </w:rPrChange>
        </w:rPr>
        <w:pPrChange w:id="10741" w:author="Camilo Andrés Díaz Gómez" w:date="2023-03-28T17:43:00Z">
          <w:pPr/>
        </w:pPrChange>
      </w:pPr>
      <w:del w:id="10742" w:author="Camilo Andrés Díaz Gómez" w:date="2023-03-22T13:22:00Z">
        <w:r w:rsidRPr="002B569F" w:rsidDel="00F504C8">
          <w:rPr>
            <w:rFonts w:cs="Times New Roman"/>
            <w:bCs/>
            <w:i/>
            <w:iCs w:val="0"/>
            <w:rPrChange w:id="10743" w:author="Camilo Andrés Díaz Gómez" w:date="2023-03-28T17:42:00Z">
              <w:rPr>
                <w:iCs/>
              </w:rPr>
            </w:rPrChange>
          </w:rPr>
          <w:delText>Promedio de datos diarios del mes de septiembre</w:delText>
        </w:r>
      </w:del>
    </w:p>
    <w:p w14:paraId="4E8ABF9C" w14:textId="6043ABB0" w:rsidR="00925111" w:rsidRPr="002B569F" w:rsidDel="00F504C8" w:rsidRDefault="00925111" w:rsidP="002B569F">
      <w:pPr>
        <w:pStyle w:val="Descripcin"/>
        <w:spacing w:line="360" w:lineRule="auto"/>
        <w:rPr>
          <w:del w:id="10744" w:author="Camilo Andrés Díaz Gómez" w:date="2023-03-22T13:22:00Z"/>
          <w:rFonts w:cs="Times New Roman"/>
          <w:szCs w:val="24"/>
        </w:rPr>
        <w:pPrChange w:id="10745" w:author="Camilo Andrés Díaz Gómez" w:date="2023-03-28T17:43:00Z">
          <w:pPr>
            <w:ind w:firstLine="708"/>
          </w:pPr>
        </w:pPrChange>
      </w:pPr>
    </w:p>
    <w:p w14:paraId="64C94353" w14:textId="77777777" w:rsidR="00060BB7" w:rsidRPr="002B569F" w:rsidRDefault="00060BB7" w:rsidP="002B569F">
      <w:pPr>
        <w:rPr>
          <w:ins w:id="10746"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Change w:id="10747">
          <w:tblGrid>
            <w:gridCol w:w="530"/>
            <w:gridCol w:w="1450"/>
            <w:gridCol w:w="1559"/>
            <w:gridCol w:w="1418"/>
            <w:gridCol w:w="1417"/>
            <w:gridCol w:w="1488"/>
            <w:gridCol w:w="322"/>
            <w:gridCol w:w="322"/>
            <w:gridCol w:w="322"/>
          </w:tblGrid>
        </w:tblGridChange>
      </w:tblGrid>
      <w:tr w:rsidR="002B569F" w:rsidRPr="002B569F" w:rsidDel="00776339" w14:paraId="299B2424" w14:textId="77777777" w:rsidTr="00776339">
        <w:trPr>
          <w:del w:id="10748" w:author="Camilo Andrés Díaz Gómez" w:date="2023-03-22T16:08:00Z"/>
        </w:trPr>
        <w:tc>
          <w:tcPr>
            <w:tcW w:w="530" w:type="dxa"/>
            <w:vAlign w:val="center"/>
          </w:tcPr>
          <w:p w14:paraId="73F90F9D" w14:textId="47563D2A" w:rsidR="00776339" w:rsidRPr="002B569F" w:rsidDel="00776339" w:rsidRDefault="00776339" w:rsidP="002B569F">
            <w:pPr>
              <w:rPr>
                <w:del w:id="10749" w:author="Camilo Andrés Díaz Gómez" w:date="2023-03-22T16:08:00Z"/>
                <w:rFonts w:cs="Times New Roman"/>
                <w:b/>
                <w:bCs/>
                <w:sz w:val="20"/>
                <w:szCs w:val="20"/>
              </w:rPr>
              <w:pPrChange w:id="10750" w:author="Camilo Andrés Díaz Gómez" w:date="2023-03-28T17:43:00Z">
                <w:pPr/>
              </w:pPrChange>
            </w:pPr>
            <w:del w:id="10751" w:author="Camilo Andrés Díaz Gómez" w:date="2023-03-22T16:08:00Z">
              <w:r w:rsidRPr="002B569F" w:rsidDel="00776339">
                <w:rPr>
                  <w:rFonts w:cs="Times New Roman"/>
                  <w:b/>
                  <w:bCs/>
                  <w:sz w:val="20"/>
                  <w:szCs w:val="20"/>
                  <w:rPrChange w:id="10752"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rsidP="002B569F">
            <w:pPr>
              <w:rPr>
                <w:del w:id="10753" w:author="Camilo Andrés Díaz Gómez" w:date="2023-03-22T16:08:00Z"/>
                <w:rFonts w:cs="Times New Roman"/>
                <w:b/>
                <w:bCs/>
                <w:sz w:val="20"/>
                <w:szCs w:val="20"/>
              </w:rPr>
              <w:pPrChange w:id="10754" w:author="Camilo Andrés Díaz Gómez" w:date="2023-03-28T17:43:00Z">
                <w:pPr/>
              </w:pPrChange>
            </w:pPr>
            <w:del w:id="10755" w:author="Camilo Andrés Díaz Gómez" w:date="2023-03-22T16:08:00Z">
              <w:r w:rsidRPr="002B569F" w:rsidDel="00776339">
                <w:rPr>
                  <w:rFonts w:cs="Times New Roman"/>
                  <w:b/>
                  <w:bCs/>
                  <w:sz w:val="20"/>
                  <w:szCs w:val="20"/>
                  <w:rPrChange w:id="10756"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rsidP="002B569F">
            <w:pPr>
              <w:rPr>
                <w:del w:id="10757" w:author="Camilo Andrés Díaz Gómez" w:date="2023-03-22T16:08:00Z"/>
                <w:rFonts w:cs="Times New Roman"/>
                <w:b/>
                <w:bCs/>
                <w:sz w:val="20"/>
                <w:szCs w:val="20"/>
              </w:rPr>
              <w:pPrChange w:id="10758" w:author="Camilo Andrés Díaz Gómez" w:date="2023-03-28T17:43:00Z">
                <w:pPr/>
              </w:pPrChange>
            </w:pPr>
            <w:del w:id="10759" w:author="Camilo Andrés Díaz Gómez" w:date="2023-03-22T16:07:00Z">
              <w:r w:rsidRPr="002B569F" w:rsidDel="00776339">
                <w:rPr>
                  <w:rFonts w:cs="Times New Roman"/>
                  <w:b/>
                  <w:bCs/>
                  <w:sz w:val="20"/>
                  <w:szCs w:val="20"/>
                  <w:rPrChange w:id="10760"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rsidP="002B569F">
            <w:pPr>
              <w:rPr>
                <w:del w:id="10761" w:author="Camilo Andrés Díaz Gómez" w:date="2023-03-22T16:08:00Z"/>
                <w:rFonts w:cs="Times New Roman"/>
                <w:b/>
                <w:bCs/>
                <w:sz w:val="20"/>
                <w:szCs w:val="20"/>
              </w:rPr>
              <w:pPrChange w:id="10762" w:author="Camilo Andrés Díaz Gómez" w:date="2023-03-28T17:43:00Z">
                <w:pPr/>
              </w:pPrChange>
            </w:pPr>
            <w:del w:id="10763" w:author="Camilo Andrés Díaz Gómez" w:date="2023-03-22T16:07:00Z">
              <w:r w:rsidRPr="002B569F" w:rsidDel="00776339">
                <w:rPr>
                  <w:rFonts w:cs="Times New Roman"/>
                  <w:b/>
                  <w:bCs/>
                  <w:sz w:val="20"/>
                  <w:szCs w:val="20"/>
                  <w:rPrChange w:id="10764"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rsidP="002B569F">
            <w:pPr>
              <w:rPr>
                <w:del w:id="10765" w:author="Camilo Andrés Díaz Gómez" w:date="2023-03-22T16:08:00Z"/>
                <w:rFonts w:cs="Times New Roman"/>
                <w:b/>
                <w:bCs/>
                <w:sz w:val="20"/>
                <w:szCs w:val="20"/>
              </w:rPr>
              <w:pPrChange w:id="10766" w:author="Camilo Andrés Díaz Gómez" w:date="2023-03-28T17:43:00Z">
                <w:pPr/>
              </w:pPrChange>
            </w:pPr>
            <w:del w:id="10767" w:author="Camilo Andrés Díaz Gómez" w:date="2023-03-22T16:08:00Z">
              <w:r w:rsidRPr="002B569F" w:rsidDel="00776339">
                <w:rPr>
                  <w:rFonts w:cs="Times New Roman"/>
                  <w:b/>
                  <w:bCs/>
                  <w:sz w:val="20"/>
                  <w:szCs w:val="20"/>
                  <w:rPrChange w:id="10768"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rsidP="002B569F">
            <w:pPr>
              <w:rPr>
                <w:del w:id="10769" w:author="Camilo Andrés Díaz Gómez" w:date="2023-03-22T16:08:00Z"/>
                <w:rFonts w:cs="Times New Roman"/>
                <w:b/>
                <w:bCs/>
                <w:sz w:val="20"/>
                <w:szCs w:val="20"/>
              </w:rPr>
              <w:pPrChange w:id="10770" w:author="Camilo Andrés Díaz Gómez" w:date="2023-03-28T17:43:00Z">
                <w:pPr/>
              </w:pPrChange>
            </w:pPr>
          </w:p>
        </w:tc>
        <w:tc>
          <w:tcPr>
            <w:tcW w:w="322" w:type="dxa"/>
          </w:tcPr>
          <w:p w14:paraId="70C05DB1" w14:textId="0F13C045" w:rsidR="00776339" w:rsidRPr="002B569F" w:rsidDel="00776339" w:rsidRDefault="00776339" w:rsidP="002B569F">
            <w:pPr>
              <w:rPr>
                <w:del w:id="10771" w:author="Camilo Andrés Díaz Gómez" w:date="2023-03-22T16:08:00Z"/>
                <w:rFonts w:cs="Times New Roman"/>
                <w:b/>
                <w:bCs/>
                <w:sz w:val="20"/>
                <w:szCs w:val="20"/>
              </w:rPr>
              <w:pPrChange w:id="10772" w:author="Camilo Andrés Díaz Gómez" w:date="2023-03-28T17:43:00Z">
                <w:pPr/>
              </w:pPrChange>
            </w:pPr>
          </w:p>
        </w:tc>
        <w:tc>
          <w:tcPr>
            <w:tcW w:w="322" w:type="dxa"/>
          </w:tcPr>
          <w:p w14:paraId="5F1C30F8" w14:textId="03C3E119" w:rsidR="00776339" w:rsidRPr="002B569F" w:rsidDel="00776339" w:rsidRDefault="00776339" w:rsidP="002B569F">
            <w:pPr>
              <w:rPr>
                <w:del w:id="10773" w:author="Camilo Andrés Díaz Gómez" w:date="2023-03-22T16:08:00Z"/>
                <w:rFonts w:cs="Times New Roman"/>
                <w:b/>
                <w:bCs/>
                <w:sz w:val="20"/>
                <w:szCs w:val="20"/>
              </w:rPr>
              <w:pPrChange w:id="10774" w:author="Camilo Andrés Díaz Gómez" w:date="2023-03-28T17:43:00Z">
                <w:pPr/>
              </w:pPrChange>
            </w:pPr>
          </w:p>
        </w:tc>
        <w:tc>
          <w:tcPr>
            <w:tcW w:w="322" w:type="dxa"/>
          </w:tcPr>
          <w:p w14:paraId="28678766" w14:textId="0C9F413F" w:rsidR="00776339" w:rsidRPr="002B569F" w:rsidDel="00776339" w:rsidRDefault="00776339" w:rsidP="002B569F">
            <w:pPr>
              <w:rPr>
                <w:del w:id="10775" w:author="Camilo Andrés Díaz Gómez" w:date="2023-03-22T16:08:00Z"/>
                <w:rFonts w:cs="Times New Roman"/>
                <w:b/>
                <w:bCs/>
                <w:sz w:val="20"/>
                <w:szCs w:val="20"/>
              </w:rPr>
              <w:pPrChange w:id="10776" w:author="Camilo Andrés Díaz Gómez" w:date="2023-03-28T17:43:00Z">
                <w:pPr/>
              </w:pPrChange>
            </w:pPr>
          </w:p>
        </w:tc>
      </w:tr>
      <w:tr w:rsidR="002B569F" w:rsidRPr="002B569F" w:rsidDel="00776339" w14:paraId="3FC62F7A" w14:textId="77777777" w:rsidTr="00D00600">
        <w:trPr>
          <w:del w:id="10777" w:author="Camilo Andrés Díaz Gómez" w:date="2023-03-22T16:08:00Z"/>
        </w:trPr>
        <w:tc>
          <w:tcPr>
            <w:tcW w:w="530" w:type="dxa"/>
            <w:vAlign w:val="bottom"/>
          </w:tcPr>
          <w:p w14:paraId="6621093D" w14:textId="63A7D13E" w:rsidR="00776339" w:rsidRPr="002B569F" w:rsidDel="00776339" w:rsidRDefault="00776339" w:rsidP="002B569F">
            <w:pPr>
              <w:rPr>
                <w:del w:id="10778" w:author="Camilo Andrés Díaz Gómez" w:date="2023-03-22T16:08:00Z"/>
                <w:rFonts w:cs="Times New Roman"/>
                <w:sz w:val="20"/>
                <w:szCs w:val="20"/>
              </w:rPr>
              <w:pPrChange w:id="10779" w:author="Camilo Andrés Díaz Gómez" w:date="2023-03-28T17:43:00Z">
                <w:pPr/>
              </w:pPrChange>
            </w:pPr>
            <w:del w:id="10780" w:author="Camilo Andrés Díaz Gómez" w:date="2023-03-22T16:08:00Z">
              <w:r w:rsidRPr="002B569F" w:rsidDel="00776339">
                <w:rPr>
                  <w:rFonts w:cs="Times New Roman"/>
                  <w:sz w:val="22"/>
                  <w:rPrChange w:id="10781"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rsidP="002B569F">
            <w:pPr>
              <w:rPr>
                <w:del w:id="10782" w:author="Camilo Andrés Díaz Gómez" w:date="2023-03-22T16:08:00Z"/>
                <w:rFonts w:cs="Times New Roman"/>
                <w:sz w:val="20"/>
                <w:szCs w:val="20"/>
              </w:rPr>
              <w:pPrChange w:id="10783" w:author="Camilo Andrés Díaz Gómez" w:date="2023-03-28T17:43:00Z">
                <w:pPr/>
              </w:pPrChange>
            </w:pPr>
            <w:del w:id="10784" w:author="Camilo Andrés Díaz Gómez" w:date="2023-03-22T16:06:00Z">
              <w:r w:rsidRPr="002B569F" w:rsidDel="0066355F">
                <w:rPr>
                  <w:rFonts w:cs="Times New Roman"/>
                  <w:sz w:val="20"/>
                  <w:szCs w:val="20"/>
                  <w:rPrChange w:id="10785"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rsidP="002B569F">
            <w:pPr>
              <w:rPr>
                <w:del w:id="10786" w:author="Camilo Andrés Díaz Gómez" w:date="2023-03-22T16:08:00Z"/>
                <w:rFonts w:cs="Times New Roman"/>
                <w:sz w:val="20"/>
                <w:szCs w:val="20"/>
              </w:rPr>
              <w:pPrChange w:id="10787" w:author="Camilo Andrés Díaz Gómez" w:date="2023-03-28T17:43:00Z">
                <w:pPr/>
              </w:pPrChange>
            </w:pPr>
            <w:del w:id="10788" w:author="Camilo Andrés Díaz Gómez" w:date="2023-03-22T16:07:00Z">
              <w:r w:rsidRPr="002B569F" w:rsidDel="0052638D">
                <w:rPr>
                  <w:rFonts w:cs="Times New Roman"/>
                  <w:sz w:val="20"/>
                  <w:szCs w:val="20"/>
                  <w:rPrChange w:id="10789"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rsidP="002B569F">
            <w:pPr>
              <w:rPr>
                <w:del w:id="10790" w:author="Camilo Andrés Díaz Gómez" w:date="2023-03-22T16:08:00Z"/>
                <w:rFonts w:cs="Times New Roman"/>
                <w:sz w:val="20"/>
                <w:szCs w:val="20"/>
              </w:rPr>
              <w:pPrChange w:id="10791" w:author="Camilo Andrés Díaz Gómez" w:date="2023-03-28T17:43:00Z">
                <w:pPr/>
              </w:pPrChange>
            </w:pPr>
            <w:del w:id="10792" w:author="Camilo Andrés Díaz Gómez" w:date="2023-03-22T16:07:00Z">
              <w:r w:rsidRPr="002B569F" w:rsidDel="00AC0D41">
                <w:rPr>
                  <w:rFonts w:cs="Times New Roman"/>
                  <w:sz w:val="20"/>
                  <w:szCs w:val="20"/>
                  <w:rPrChange w:id="10793"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rsidP="002B569F">
            <w:pPr>
              <w:rPr>
                <w:del w:id="10794" w:author="Camilo Andrés Díaz Gómez" w:date="2023-03-22T16:08:00Z"/>
                <w:rFonts w:cs="Times New Roman"/>
                <w:sz w:val="20"/>
                <w:szCs w:val="20"/>
              </w:rPr>
              <w:pPrChange w:id="10795" w:author="Camilo Andrés Díaz Gómez" w:date="2023-03-28T17:43:00Z">
                <w:pPr/>
              </w:pPrChange>
            </w:pPr>
            <w:del w:id="10796" w:author="Camilo Andrés Díaz Gómez" w:date="2023-03-22T16:08:00Z">
              <w:r w:rsidRPr="002B569F" w:rsidDel="00D41E19">
                <w:rPr>
                  <w:rFonts w:cs="Times New Roman"/>
                  <w:sz w:val="20"/>
                  <w:szCs w:val="20"/>
                  <w:rPrChange w:id="10797"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rsidP="002B569F">
            <w:pPr>
              <w:rPr>
                <w:del w:id="10798" w:author="Camilo Andrés Díaz Gómez" w:date="2023-03-22T16:08:00Z"/>
                <w:rFonts w:cs="Times New Roman"/>
                <w:sz w:val="20"/>
                <w:szCs w:val="20"/>
                <w:rPrChange w:id="10799" w:author="Camilo Andrés Díaz Gómez" w:date="2023-03-28T17:42:00Z">
                  <w:rPr>
                    <w:del w:id="10800" w:author="Camilo Andrés Díaz Gómez" w:date="2023-03-22T16:08:00Z"/>
                    <w:rFonts w:cs="Times New Roman"/>
                    <w:color w:val="000000"/>
                    <w:sz w:val="20"/>
                    <w:szCs w:val="20"/>
                  </w:rPr>
                </w:rPrChange>
              </w:rPr>
              <w:pPrChange w:id="10801" w:author="Camilo Andrés Díaz Gómez" w:date="2023-03-28T17:43:00Z">
                <w:pPr/>
              </w:pPrChange>
            </w:pPr>
          </w:p>
        </w:tc>
        <w:tc>
          <w:tcPr>
            <w:tcW w:w="322" w:type="dxa"/>
          </w:tcPr>
          <w:p w14:paraId="420C9C79" w14:textId="443322F8" w:rsidR="00776339" w:rsidRPr="002B569F" w:rsidDel="00776339" w:rsidRDefault="00776339" w:rsidP="002B569F">
            <w:pPr>
              <w:rPr>
                <w:del w:id="10802" w:author="Camilo Andrés Díaz Gómez" w:date="2023-03-22T16:08:00Z"/>
                <w:rFonts w:cs="Times New Roman"/>
                <w:sz w:val="20"/>
                <w:szCs w:val="20"/>
                <w:rPrChange w:id="10803" w:author="Camilo Andrés Díaz Gómez" w:date="2023-03-28T17:42:00Z">
                  <w:rPr>
                    <w:del w:id="10804" w:author="Camilo Andrés Díaz Gómez" w:date="2023-03-22T16:08:00Z"/>
                    <w:rFonts w:cs="Times New Roman"/>
                    <w:color w:val="000000"/>
                    <w:sz w:val="20"/>
                    <w:szCs w:val="20"/>
                  </w:rPr>
                </w:rPrChange>
              </w:rPr>
              <w:pPrChange w:id="10805" w:author="Camilo Andrés Díaz Gómez" w:date="2023-03-28T17:43:00Z">
                <w:pPr/>
              </w:pPrChange>
            </w:pPr>
          </w:p>
        </w:tc>
        <w:tc>
          <w:tcPr>
            <w:tcW w:w="322" w:type="dxa"/>
          </w:tcPr>
          <w:p w14:paraId="372B54CE" w14:textId="78D15756" w:rsidR="00776339" w:rsidRPr="002B569F" w:rsidDel="00776339" w:rsidRDefault="00776339" w:rsidP="002B569F">
            <w:pPr>
              <w:rPr>
                <w:del w:id="10806" w:author="Camilo Andrés Díaz Gómez" w:date="2023-03-22T16:08:00Z"/>
                <w:rFonts w:cs="Times New Roman"/>
                <w:sz w:val="20"/>
                <w:szCs w:val="20"/>
                <w:rPrChange w:id="10807" w:author="Camilo Andrés Díaz Gómez" w:date="2023-03-28T17:42:00Z">
                  <w:rPr>
                    <w:del w:id="10808" w:author="Camilo Andrés Díaz Gómez" w:date="2023-03-22T16:08:00Z"/>
                    <w:rFonts w:cs="Times New Roman"/>
                    <w:color w:val="000000"/>
                    <w:sz w:val="20"/>
                    <w:szCs w:val="20"/>
                  </w:rPr>
                </w:rPrChange>
              </w:rPr>
              <w:pPrChange w:id="10809" w:author="Camilo Andrés Díaz Gómez" w:date="2023-03-28T17:43:00Z">
                <w:pPr/>
              </w:pPrChange>
            </w:pPr>
          </w:p>
        </w:tc>
        <w:tc>
          <w:tcPr>
            <w:tcW w:w="322" w:type="dxa"/>
          </w:tcPr>
          <w:p w14:paraId="0192C570" w14:textId="121076E1" w:rsidR="00776339" w:rsidRPr="002B569F" w:rsidDel="00776339" w:rsidRDefault="00776339" w:rsidP="002B569F">
            <w:pPr>
              <w:rPr>
                <w:del w:id="10810" w:author="Camilo Andrés Díaz Gómez" w:date="2023-03-22T16:08:00Z"/>
                <w:rFonts w:cs="Times New Roman"/>
                <w:sz w:val="20"/>
                <w:szCs w:val="20"/>
                <w:rPrChange w:id="10811" w:author="Camilo Andrés Díaz Gómez" w:date="2023-03-28T17:42:00Z">
                  <w:rPr>
                    <w:del w:id="10812" w:author="Camilo Andrés Díaz Gómez" w:date="2023-03-22T16:08:00Z"/>
                    <w:rFonts w:cs="Times New Roman"/>
                    <w:color w:val="000000"/>
                    <w:sz w:val="20"/>
                    <w:szCs w:val="20"/>
                  </w:rPr>
                </w:rPrChange>
              </w:rPr>
              <w:pPrChange w:id="10813" w:author="Camilo Andrés Díaz Gómez" w:date="2023-03-28T17:43:00Z">
                <w:pPr/>
              </w:pPrChange>
            </w:pPr>
          </w:p>
        </w:tc>
      </w:tr>
      <w:tr w:rsidR="002B569F" w:rsidRPr="002B569F" w:rsidDel="00776339" w14:paraId="31183037" w14:textId="77777777" w:rsidTr="00D00600">
        <w:trPr>
          <w:del w:id="10814" w:author="Camilo Andrés Díaz Gómez" w:date="2023-03-22T16:08:00Z"/>
        </w:trPr>
        <w:tc>
          <w:tcPr>
            <w:tcW w:w="530" w:type="dxa"/>
            <w:vAlign w:val="bottom"/>
          </w:tcPr>
          <w:p w14:paraId="1EA76FA4" w14:textId="32AFF321" w:rsidR="00776339" w:rsidRPr="002B569F" w:rsidDel="00776339" w:rsidRDefault="00776339" w:rsidP="002B569F">
            <w:pPr>
              <w:rPr>
                <w:del w:id="10815" w:author="Camilo Andrés Díaz Gómez" w:date="2023-03-22T16:08:00Z"/>
                <w:rFonts w:cs="Times New Roman"/>
                <w:sz w:val="20"/>
                <w:szCs w:val="20"/>
              </w:rPr>
              <w:pPrChange w:id="10816" w:author="Camilo Andrés Díaz Gómez" w:date="2023-03-28T17:43:00Z">
                <w:pPr/>
              </w:pPrChange>
            </w:pPr>
            <w:del w:id="10817" w:author="Camilo Andrés Díaz Gómez" w:date="2023-03-22T16:08:00Z">
              <w:r w:rsidRPr="002B569F" w:rsidDel="00776339">
                <w:rPr>
                  <w:rFonts w:cs="Times New Roman"/>
                  <w:sz w:val="22"/>
                  <w:rPrChange w:id="10818"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rsidP="002B569F">
            <w:pPr>
              <w:rPr>
                <w:del w:id="10819" w:author="Camilo Andrés Díaz Gómez" w:date="2023-03-22T16:08:00Z"/>
                <w:rFonts w:cs="Times New Roman"/>
                <w:sz w:val="20"/>
                <w:szCs w:val="20"/>
              </w:rPr>
              <w:pPrChange w:id="10820" w:author="Camilo Andrés Díaz Gómez" w:date="2023-03-28T17:43:00Z">
                <w:pPr/>
              </w:pPrChange>
            </w:pPr>
            <w:del w:id="10821" w:author="Camilo Andrés Díaz Gómez" w:date="2023-03-22T16:06:00Z">
              <w:r w:rsidRPr="002B569F" w:rsidDel="0066355F">
                <w:rPr>
                  <w:rFonts w:cs="Times New Roman"/>
                  <w:sz w:val="20"/>
                  <w:szCs w:val="20"/>
                  <w:rPrChange w:id="10822"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rsidP="002B569F">
            <w:pPr>
              <w:rPr>
                <w:del w:id="10823" w:author="Camilo Andrés Díaz Gómez" w:date="2023-03-22T16:08:00Z"/>
                <w:rFonts w:cs="Times New Roman"/>
                <w:sz w:val="20"/>
                <w:szCs w:val="20"/>
              </w:rPr>
              <w:pPrChange w:id="10824" w:author="Camilo Andrés Díaz Gómez" w:date="2023-03-28T17:43:00Z">
                <w:pPr/>
              </w:pPrChange>
            </w:pPr>
            <w:del w:id="10825" w:author="Camilo Andrés Díaz Gómez" w:date="2023-03-22T16:07:00Z">
              <w:r w:rsidRPr="002B569F" w:rsidDel="0052638D">
                <w:rPr>
                  <w:rFonts w:cs="Times New Roman"/>
                  <w:sz w:val="20"/>
                  <w:szCs w:val="20"/>
                  <w:rPrChange w:id="10826"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rsidP="002B569F">
            <w:pPr>
              <w:rPr>
                <w:del w:id="10827" w:author="Camilo Andrés Díaz Gómez" w:date="2023-03-22T16:08:00Z"/>
                <w:rFonts w:cs="Times New Roman"/>
                <w:sz w:val="20"/>
                <w:szCs w:val="20"/>
              </w:rPr>
              <w:pPrChange w:id="10828" w:author="Camilo Andrés Díaz Gómez" w:date="2023-03-28T17:43:00Z">
                <w:pPr/>
              </w:pPrChange>
            </w:pPr>
            <w:del w:id="10829" w:author="Camilo Andrés Díaz Gómez" w:date="2023-03-22T16:07:00Z">
              <w:r w:rsidRPr="002B569F" w:rsidDel="00AC0D41">
                <w:rPr>
                  <w:rFonts w:cs="Times New Roman"/>
                  <w:sz w:val="20"/>
                  <w:szCs w:val="20"/>
                  <w:rPrChange w:id="10830"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rsidP="002B569F">
            <w:pPr>
              <w:rPr>
                <w:del w:id="10831" w:author="Camilo Andrés Díaz Gómez" w:date="2023-03-22T16:08:00Z"/>
                <w:rFonts w:cs="Times New Roman"/>
                <w:sz w:val="20"/>
                <w:szCs w:val="20"/>
              </w:rPr>
              <w:pPrChange w:id="10832" w:author="Camilo Andrés Díaz Gómez" w:date="2023-03-28T17:43:00Z">
                <w:pPr/>
              </w:pPrChange>
            </w:pPr>
            <w:del w:id="10833" w:author="Camilo Andrés Díaz Gómez" w:date="2023-03-22T16:08:00Z">
              <w:r w:rsidRPr="002B569F" w:rsidDel="00D41E19">
                <w:rPr>
                  <w:rFonts w:cs="Times New Roman"/>
                  <w:sz w:val="20"/>
                  <w:szCs w:val="20"/>
                  <w:rPrChange w:id="10834"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rsidP="002B569F">
            <w:pPr>
              <w:rPr>
                <w:del w:id="10835" w:author="Camilo Andrés Díaz Gómez" w:date="2023-03-22T16:08:00Z"/>
                <w:rFonts w:cs="Times New Roman"/>
                <w:sz w:val="20"/>
                <w:szCs w:val="20"/>
                <w:rPrChange w:id="10836" w:author="Camilo Andrés Díaz Gómez" w:date="2023-03-28T17:42:00Z">
                  <w:rPr>
                    <w:del w:id="10837" w:author="Camilo Andrés Díaz Gómez" w:date="2023-03-22T16:08:00Z"/>
                    <w:rFonts w:cs="Times New Roman"/>
                    <w:color w:val="000000"/>
                    <w:sz w:val="20"/>
                    <w:szCs w:val="20"/>
                  </w:rPr>
                </w:rPrChange>
              </w:rPr>
              <w:pPrChange w:id="10838" w:author="Camilo Andrés Díaz Gómez" w:date="2023-03-28T17:43:00Z">
                <w:pPr/>
              </w:pPrChange>
            </w:pPr>
          </w:p>
        </w:tc>
        <w:tc>
          <w:tcPr>
            <w:tcW w:w="322" w:type="dxa"/>
          </w:tcPr>
          <w:p w14:paraId="1F2E1E5C" w14:textId="57ABD81F" w:rsidR="00776339" w:rsidRPr="002B569F" w:rsidDel="00776339" w:rsidRDefault="00776339" w:rsidP="002B569F">
            <w:pPr>
              <w:rPr>
                <w:del w:id="10839" w:author="Camilo Andrés Díaz Gómez" w:date="2023-03-22T16:08:00Z"/>
                <w:rFonts w:cs="Times New Roman"/>
                <w:sz w:val="20"/>
                <w:szCs w:val="20"/>
                <w:rPrChange w:id="10840" w:author="Camilo Andrés Díaz Gómez" w:date="2023-03-28T17:42:00Z">
                  <w:rPr>
                    <w:del w:id="10841" w:author="Camilo Andrés Díaz Gómez" w:date="2023-03-22T16:08:00Z"/>
                    <w:rFonts w:cs="Times New Roman"/>
                    <w:color w:val="000000"/>
                    <w:sz w:val="20"/>
                    <w:szCs w:val="20"/>
                  </w:rPr>
                </w:rPrChange>
              </w:rPr>
              <w:pPrChange w:id="10842" w:author="Camilo Andrés Díaz Gómez" w:date="2023-03-28T17:43:00Z">
                <w:pPr/>
              </w:pPrChange>
            </w:pPr>
          </w:p>
        </w:tc>
        <w:tc>
          <w:tcPr>
            <w:tcW w:w="322" w:type="dxa"/>
          </w:tcPr>
          <w:p w14:paraId="703C57B5" w14:textId="768EFEE4" w:rsidR="00776339" w:rsidRPr="002B569F" w:rsidDel="00776339" w:rsidRDefault="00776339" w:rsidP="002B569F">
            <w:pPr>
              <w:rPr>
                <w:del w:id="10843" w:author="Camilo Andrés Díaz Gómez" w:date="2023-03-22T16:08:00Z"/>
                <w:rFonts w:cs="Times New Roman"/>
                <w:sz w:val="20"/>
                <w:szCs w:val="20"/>
                <w:rPrChange w:id="10844" w:author="Camilo Andrés Díaz Gómez" w:date="2023-03-28T17:42:00Z">
                  <w:rPr>
                    <w:del w:id="10845" w:author="Camilo Andrés Díaz Gómez" w:date="2023-03-22T16:08:00Z"/>
                    <w:rFonts w:cs="Times New Roman"/>
                    <w:color w:val="000000"/>
                    <w:sz w:val="20"/>
                    <w:szCs w:val="20"/>
                  </w:rPr>
                </w:rPrChange>
              </w:rPr>
              <w:pPrChange w:id="10846" w:author="Camilo Andrés Díaz Gómez" w:date="2023-03-28T17:43:00Z">
                <w:pPr/>
              </w:pPrChange>
            </w:pPr>
          </w:p>
        </w:tc>
        <w:tc>
          <w:tcPr>
            <w:tcW w:w="322" w:type="dxa"/>
          </w:tcPr>
          <w:p w14:paraId="6782DA11" w14:textId="66D564AA" w:rsidR="00776339" w:rsidRPr="002B569F" w:rsidDel="00776339" w:rsidRDefault="00776339" w:rsidP="002B569F">
            <w:pPr>
              <w:rPr>
                <w:del w:id="10847" w:author="Camilo Andrés Díaz Gómez" w:date="2023-03-22T16:08:00Z"/>
                <w:rFonts w:cs="Times New Roman"/>
                <w:sz w:val="20"/>
                <w:szCs w:val="20"/>
                <w:rPrChange w:id="10848" w:author="Camilo Andrés Díaz Gómez" w:date="2023-03-28T17:42:00Z">
                  <w:rPr>
                    <w:del w:id="10849" w:author="Camilo Andrés Díaz Gómez" w:date="2023-03-22T16:08:00Z"/>
                    <w:rFonts w:cs="Times New Roman"/>
                    <w:color w:val="000000"/>
                    <w:sz w:val="20"/>
                    <w:szCs w:val="20"/>
                  </w:rPr>
                </w:rPrChange>
              </w:rPr>
              <w:pPrChange w:id="10850" w:author="Camilo Andrés Díaz Gómez" w:date="2023-03-28T17:43:00Z">
                <w:pPr/>
              </w:pPrChange>
            </w:pPr>
          </w:p>
        </w:tc>
      </w:tr>
      <w:tr w:rsidR="002B569F" w:rsidRPr="002B569F" w:rsidDel="00776339" w14:paraId="07FE801B" w14:textId="77777777" w:rsidTr="00D00600">
        <w:trPr>
          <w:del w:id="10851" w:author="Camilo Andrés Díaz Gómez" w:date="2023-03-22T16:08:00Z"/>
        </w:trPr>
        <w:tc>
          <w:tcPr>
            <w:tcW w:w="530" w:type="dxa"/>
            <w:vAlign w:val="bottom"/>
          </w:tcPr>
          <w:p w14:paraId="192BA9DA" w14:textId="5E9BD314" w:rsidR="00776339" w:rsidRPr="002B569F" w:rsidDel="00776339" w:rsidRDefault="00776339" w:rsidP="002B569F">
            <w:pPr>
              <w:rPr>
                <w:del w:id="10852" w:author="Camilo Andrés Díaz Gómez" w:date="2023-03-22T16:08:00Z"/>
                <w:rFonts w:cs="Times New Roman"/>
                <w:sz w:val="20"/>
                <w:szCs w:val="20"/>
              </w:rPr>
              <w:pPrChange w:id="10853" w:author="Camilo Andrés Díaz Gómez" w:date="2023-03-28T17:43:00Z">
                <w:pPr/>
              </w:pPrChange>
            </w:pPr>
            <w:del w:id="10854" w:author="Camilo Andrés Díaz Gómez" w:date="2023-03-22T16:08:00Z">
              <w:r w:rsidRPr="002B569F" w:rsidDel="00776339">
                <w:rPr>
                  <w:rFonts w:cs="Times New Roman"/>
                  <w:sz w:val="22"/>
                  <w:rPrChange w:id="10855"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rsidP="002B569F">
            <w:pPr>
              <w:rPr>
                <w:del w:id="10856" w:author="Camilo Andrés Díaz Gómez" w:date="2023-03-22T16:08:00Z"/>
                <w:rFonts w:cs="Times New Roman"/>
                <w:sz w:val="20"/>
                <w:szCs w:val="20"/>
              </w:rPr>
              <w:pPrChange w:id="10857" w:author="Camilo Andrés Díaz Gómez" w:date="2023-03-28T17:43:00Z">
                <w:pPr/>
              </w:pPrChange>
            </w:pPr>
            <w:del w:id="10858" w:author="Camilo Andrés Díaz Gómez" w:date="2023-03-22T16:06:00Z">
              <w:r w:rsidRPr="002B569F" w:rsidDel="0066355F">
                <w:rPr>
                  <w:rFonts w:cs="Times New Roman"/>
                  <w:sz w:val="20"/>
                  <w:szCs w:val="20"/>
                  <w:rPrChange w:id="10859"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rsidP="002B569F">
            <w:pPr>
              <w:rPr>
                <w:del w:id="10860" w:author="Camilo Andrés Díaz Gómez" w:date="2023-03-22T16:08:00Z"/>
                <w:rFonts w:cs="Times New Roman"/>
                <w:sz w:val="20"/>
                <w:szCs w:val="20"/>
              </w:rPr>
              <w:pPrChange w:id="10861" w:author="Camilo Andrés Díaz Gómez" w:date="2023-03-28T17:43:00Z">
                <w:pPr/>
              </w:pPrChange>
            </w:pPr>
            <w:del w:id="10862" w:author="Camilo Andrés Díaz Gómez" w:date="2023-03-22T16:07:00Z">
              <w:r w:rsidRPr="002B569F" w:rsidDel="0052638D">
                <w:rPr>
                  <w:rFonts w:cs="Times New Roman"/>
                  <w:sz w:val="20"/>
                  <w:szCs w:val="20"/>
                  <w:rPrChange w:id="10863"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rsidP="002B569F">
            <w:pPr>
              <w:rPr>
                <w:del w:id="10864" w:author="Camilo Andrés Díaz Gómez" w:date="2023-03-22T16:08:00Z"/>
                <w:rFonts w:cs="Times New Roman"/>
                <w:sz w:val="20"/>
                <w:szCs w:val="20"/>
              </w:rPr>
              <w:pPrChange w:id="10865" w:author="Camilo Andrés Díaz Gómez" w:date="2023-03-28T17:43:00Z">
                <w:pPr/>
              </w:pPrChange>
            </w:pPr>
            <w:del w:id="10866" w:author="Camilo Andrés Díaz Gómez" w:date="2023-03-22T16:07:00Z">
              <w:r w:rsidRPr="002B569F" w:rsidDel="00AC0D41">
                <w:rPr>
                  <w:rFonts w:cs="Times New Roman"/>
                  <w:sz w:val="20"/>
                  <w:szCs w:val="20"/>
                  <w:rPrChange w:id="10867"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rsidP="002B569F">
            <w:pPr>
              <w:rPr>
                <w:del w:id="10868" w:author="Camilo Andrés Díaz Gómez" w:date="2023-03-22T16:08:00Z"/>
                <w:rFonts w:cs="Times New Roman"/>
                <w:sz w:val="20"/>
                <w:szCs w:val="20"/>
              </w:rPr>
              <w:pPrChange w:id="10869" w:author="Camilo Andrés Díaz Gómez" w:date="2023-03-28T17:43:00Z">
                <w:pPr/>
              </w:pPrChange>
            </w:pPr>
            <w:del w:id="10870" w:author="Camilo Andrés Díaz Gómez" w:date="2023-03-22T16:08:00Z">
              <w:r w:rsidRPr="002B569F" w:rsidDel="00D41E19">
                <w:rPr>
                  <w:rFonts w:cs="Times New Roman"/>
                  <w:sz w:val="20"/>
                  <w:szCs w:val="20"/>
                  <w:rPrChange w:id="10871"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rsidP="002B569F">
            <w:pPr>
              <w:rPr>
                <w:del w:id="10872" w:author="Camilo Andrés Díaz Gómez" w:date="2023-03-22T16:08:00Z"/>
                <w:rFonts w:cs="Times New Roman"/>
                <w:sz w:val="20"/>
                <w:szCs w:val="20"/>
                <w:rPrChange w:id="10873" w:author="Camilo Andrés Díaz Gómez" w:date="2023-03-28T17:42:00Z">
                  <w:rPr>
                    <w:del w:id="10874" w:author="Camilo Andrés Díaz Gómez" w:date="2023-03-22T16:08:00Z"/>
                    <w:rFonts w:cs="Times New Roman"/>
                    <w:color w:val="000000"/>
                    <w:sz w:val="20"/>
                    <w:szCs w:val="20"/>
                  </w:rPr>
                </w:rPrChange>
              </w:rPr>
              <w:pPrChange w:id="10875" w:author="Camilo Andrés Díaz Gómez" w:date="2023-03-28T17:43:00Z">
                <w:pPr/>
              </w:pPrChange>
            </w:pPr>
          </w:p>
        </w:tc>
        <w:tc>
          <w:tcPr>
            <w:tcW w:w="322" w:type="dxa"/>
          </w:tcPr>
          <w:p w14:paraId="4D918C35" w14:textId="64E93E5B" w:rsidR="00776339" w:rsidRPr="002B569F" w:rsidDel="00776339" w:rsidRDefault="00776339" w:rsidP="002B569F">
            <w:pPr>
              <w:rPr>
                <w:del w:id="10876" w:author="Camilo Andrés Díaz Gómez" w:date="2023-03-22T16:08:00Z"/>
                <w:rFonts w:cs="Times New Roman"/>
                <w:sz w:val="20"/>
                <w:szCs w:val="20"/>
                <w:rPrChange w:id="10877" w:author="Camilo Andrés Díaz Gómez" w:date="2023-03-28T17:42:00Z">
                  <w:rPr>
                    <w:del w:id="10878" w:author="Camilo Andrés Díaz Gómez" w:date="2023-03-22T16:08:00Z"/>
                    <w:rFonts w:cs="Times New Roman"/>
                    <w:color w:val="000000"/>
                    <w:sz w:val="20"/>
                    <w:szCs w:val="20"/>
                  </w:rPr>
                </w:rPrChange>
              </w:rPr>
              <w:pPrChange w:id="10879" w:author="Camilo Andrés Díaz Gómez" w:date="2023-03-28T17:43:00Z">
                <w:pPr/>
              </w:pPrChange>
            </w:pPr>
          </w:p>
        </w:tc>
        <w:tc>
          <w:tcPr>
            <w:tcW w:w="322" w:type="dxa"/>
          </w:tcPr>
          <w:p w14:paraId="01A99E60" w14:textId="630A2058" w:rsidR="00776339" w:rsidRPr="002B569F" w:rsidDel="00776339" w:rsidRDefault="00776339" w:rsidP="002B569F">
            <w:pPr>
              <w:rPr>
                <w:del w:id="10880" w:author="Camilo Andrés Díaz Gómez" w:date="2023-03-22T16:08:00Z"/>
                <w:rFonts w:cs="Times New Roman"/>
                <w:sz w:val="20"/>
                <w:szCs w:val="20"/>
                <w:rPrChange w:id="10881" w:author="Camilo Andrés Díaz Gómez" w:date="2023-03-28T17:42:00Z">
                  <w:rPr>
                    <w:del w:id="10882" w:author="Camilo Andrés Díaz Gómez" w:date="2023-03-22T16:08:00Z"/>
                    <w:rFonts w:cs="Times New Roman"/>
                    <w:color w:val="000000"/>
                    <w:sz w:val="20"/>
                    <w:szCs w:val="20"/>
                  </w:rPr>
                </w:rPrChange>
              </w:rPr>
              <w:pPrChange w:id="10883" w:author="Camilo Andrés Díaz Gómez" w:date="2023-03-28T17:43:00Z">
                <w:pPr/>
              </w:pPrChange>
            </w:pPr>
          </w:p>
        </w:tc>
        <w:tc>
          <w:tcPr>
            <w:tcW w:w="322" w:type="dxa"/>
          </w:tcPr>
          <w:p w14:paraId="43A5F304" w14:textId="1687B068" w:rsidR="00776339" w:rsidRPr="002B569F" w:rsidDel="00776339" w:rsidRDefault="00776339" w:rsidP="002B569F">
            <w:pPr>
              <w:rPr>
                <w:del w:id="10884" w:author="Camilo Andrés Díaz Gómez" w:date="2023-03-22T16:08:00Z"/>
                <w:rFonts w:cs="Times New Roman"/>
                <w:sz w:val="20"/>
                <w:szCs w:val="20"/>
                <w:rPrChange w:id="10885" w:author="Camilo Andrés Díaz Gómez" w:date="2023-03-28T17:42:00Z">
                  <w:rPr>
                    <w:del w:id="10886" w:author="Camilo Andrés Díaz Gómez" w:date="2023-03-22T16:08:00Z"/>
                    <w:rFonts w:cs="Times New Roman"/>
                    <w:color w:val="000000"/>
                    <w:sz w:val="20"/>
                    <w:szCs w:val="20"/>
                  </w:rPr>
                </w:rPrChange>
              </w:rPr>
              <w:pPrChange w:id="10887" w:author="Camilo Andrés Díaz Gómez" w:date="2023-03-28T17:43:00Z">
                <w:pPr/>
              </w:pPrChange>
            </w:pPr>
          </w:p>
        </w:tc>
      </w:tr>
      <w:tr w:rsidR="002B569F" w:rsidRPr="002B569F" w:rsidDel="00776339" w14:paraId="49854248" w14:textId="77777777" w:rsidTr="00D00600">
        <w:trPr>
          <w:del w:id="10888" w:author="Camilo Andrés Díaz Gómez" w:date="2023-03-22T16:08:00Z"/>
        </w:trPr>
        <w:tc>
          <w:tcPr>
            <w:tcW w:w="530" w:type="dxa"/>
            <w:vAlign w:val="bottom"/>
          </w:tcPr>
          <w:p w14:paraId="65F4F7B0" w14:textId="0F55D691" w:rsidR="00776339" w:rsidRPr="002B569F" w:rsidDel="00776339" w:rsidRDefault="00776339" w:rsidP="002B569F">
            <w:pPr>
              <w:rPr>
                <w:del w:id="10889" w:author="Camilo Andrés Díaz Gómez" w:date="2023-03-22T16:08:00Z"/>
                <w:rFonts w:cs="Times New Roman"/>
                <w:sz w:val="20"/>
                <w:szCs w:val="20"/>
              </w:rPr>
              <w:pPrChange w:id="10890" w:author="Camilo Andrés Díaz Gómez" w:date="2023-03-28T17:43:00Z">
                <w:pPr/>
              </w:pPrChange>
            </w:pPr>
            <w:del w:id="10891" w:author="Camilo Andrés Díaz Gómez" w:date="2023-03-22T16:08:00Z">
              <w:r w:rsidRPr="002B569F" w:rsidDel="00776339">
                <w:rPr>
                  <w:rFonts w:cs="Times New Roman"/>
                  <w:sz w:val="22"/>
                  <w:rPrChange w:id="10892"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rsidP="002B569F">
            <w:pPr>
              <w:rPr>
                <w:del w:id="10893" w:author="Camilo Andrés Díaz Gómez" w:date="2023-03-22T16:08:00Z"/>
                <w:rFonts w:cs="Times New Roman"/>
                <w:sz w:val="20"/>
                <w:szCs w:val="20"/>
              </w:rPr>
              <w:pPrChange w:id="10894" w:author="Camilo Andrés Díaz Gómez" w:date="2023-03-28T17:43:00Z">
                <w:pPr/>
              </w:pPrChange>
            </w:pPr>
            <w:del w:id="10895" w:author="Camilo Andrés Díaz Gómez" w:date="2023-03-22T16:06:00Z">
              <w:r w:rsidRPr="002B569F" w:rsidDel="0066355F">
                <w:rPr>
                  <w:rFonts w:cs="Times New Roman"/>
                  <w:sz w:val="20"/>
                  <w:szCs w:val="20"/>
                  <w:rPrChange w:id="10896"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rsidP="002B569F">
            <w:pPr>
              <w:rPr>
                <w:del w:id="10897" w:author="Camilo Andrés Díaz Gómez" w:date="2023-03-22T16:08:00Z"/>
                <w:rFonts w:cs="Times New Roman"/>
                <w:sz w:val="20"/>
                <w:szCs w:val="20"/>
              </w:rPr>
              <w:pPrChange w:id="10898" w:author="Camilo Andrés Díaz Gómez" w:date="2023-03-28T17:43:00Z">
                <w:pPr/>
              </w:pPrChange>
            </w:pPr>
            <w:del w:id="10899" w:author="Camilo Andrés Díaz Gómez" w:date="2023-03-22T16:07:00Z">
              <w:r w:rsidRPr="002B569F" w:rsidDel="0052638D">
                <w:rPr>
                  <w:rFonts w:cs="Times New Roman"/>
                  <w:sz w:val="20"/>
                  <w:szCs w:val="20"/>
                  <w:rPrChange w:id="10900"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rsidP="002B569F">
            <w:pPr>
              <w:rPr>
                <w:del w:id="10901" w:author="Camilo Andrés Díaz Gómez" w:date="2023-03-22T16:08:00Z"/>
                <w:rFonts w:cs="Times New Roman"/>
                <w:sz w:val="20"/>
                <w:szCs w:val="20"/>
              </w:rPr>
              <w:pPrChange w:id="10902" w:author="Camilo Andrés Díaz Gómez" w:date="2023-03-28T17:43:00Z">
                <w:pPr/>
              </w:pPrChange>
            </w:pPr>
            <w:del w:id="10903" w:author="Camilo Andrés Díaz Gómez" w:date="2023-03-22T16:07:00Z">
              <w:r w:rsidRPr="002B569F" w:rsidDel="00AC0D41">
                <w:rPr>
                  <w:rFonts w:cs="Times New Roman"/>
                  <w:sz w:val="20"/>
                  <w:szCs w:val="20"/>
                  <w:rPrChange w:id="10904"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rsidP="002B569F">
            <w:pPr>
              <w:rPr>
                <w:del w:id="10905" w:author="Camilo Andrés Díaz Gómez" w:date="2023-03-22T16:08:00Z"/>
                <w:rFonts w:cs="Times New Roman"/>
                <w:sz w:val="20"/>
                <w:szCs w:val="20"/>
              </w:rPr>
              <w:pPrChange w:id="10906" w:author="Camilo Andrés Díaz Gómez" w:date="2023-03-28T17:43:00Z">
                <w:pPr/>
              </w:pPrChange>
            </w:pPr>
            <w:del w:id="10907" w:author="Camilo Andrés Díaz Gómez" w:date="2023-03-22T16:08:00Z">
              <w:r w:rsidRPr="002B569F" w:rsidDel="00D41E19">
                <w:rPr>
                  <w:rFonts w:cs="Times New Roman"/>
                  <w:sz w:val="20"/>
                  <w:szCs w:val="20"/>
                  <w:rPrChange w:id="10908"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rsidP="002B569F">
            <w:pPr>
              <w:rPr>
                <w:del w:id="10909" w:author="Camilo Andrés Díaz Gómez" w:date="2023-03-22T16:08:00Z"/>
                <w:rFonts w:cs="Times New Roman"/>
                <w:sz w:val="20"/>
                <w:szCs w:val="20"/>
                <w:rPrChange w:id="10910" w:author="Camilo Andrés Díaz Gómez" w:date="2023-03-28T17:42:00Z">
                  <w:rPr>
                    <w:del w:id="10911" w:author="Camilo Andrés Díaz Gómez" w:date="2023-03-22T16:08:00Z"/>
                    <w:rFonts w:cs="Times New Roman"/>
                    <w:color w:val="000000"/>
                    <w:sz w:val="20"/>
                    <w:szCs w:val="20"/>
                  </w:rPr>
                </w:rPrChange>
              </w:rPr>
              <w:pPrChange w:id="10912" w:author="Camilo Andrés Díaz Gómez" w:date="2023-03-28T17:43:00Z">
                <w:pPr/>
              </w:pPrChange>
            </w:pPr>
          </w:p>
        </w:tc>
        <w:tc>
          <w:tcPr>
            <w:tcW w:w="322" w:type="dxa"/>
          </w:tcPr>
          <w:p w14:paraId="569F9E2F" w14:textId="1C590E9A" w:rsidR="00776339" w:rsidRPr="002B569F" w:rsidDel="00776339" w:rsidRDefault="00776339" w:rsidP="002B569F">
            <w:pPr>
              <w:rPr>
                <w:del w:id="10913" w:author="Camilo Andrés Díaz Gómez" w:date="2023-03-22T16:08:00Z"/>
                <w:rFonts w:cs="Times New Roman"/>
                <w:sz w:val="20"/>
                <w:szCs w:val="20"/>
                <w:rPrChange w:id="10914" w:author="Camilo Andrés Díaz Gómez" w:date="2023-03-28T17:42:00Z">
                  <w:rPr>
                    <w:del w:id="10915" w:author="Camilo Andrés Díaz Gómez" w:date="2023-03-22T16:08:00Z"/>
                    <w:rFonts w:cs="Times New Roman"/>
                    <w:color w:val="000000"/>
                    <w:sz w:val="20"/>
                    <w:szCs w:val="20"/>
                  </w:rPr>
                </w:rPrChange>
              </w:rPr>
              <w:pPrChange w:id="10916" w:author="Camilo Andrés Díaz Gómez" w:date="2023-03-28T17:43:00Z">
                <w:pPr/>
              </w:pPrChange>
            </w:pPr>
          </w:p>
        </w:tc>
        <w:tc>
          <w:tcPr>
            <w:tcW w:w="322" w:type="dxa"/>
          </w:tcPr>
          <w:p w14:paraId="640DEE99" w14:textId="1F91E4FE" w:rsidR="00776339" w:rsidRPr="002B569F" w:rsidDel="00776339" w:rsidRDefault="00776339" w:rsidP="002B569F">
            <w:pPr>
              <w:rPr>
                <w:del w:id="10917" w:author="Camilo Andrés Díaz Gómez" w:date="2023-03-22T16:08:00Z"/>
                <w:rFonts w:cs="Times New Roman"/>
                <w:sz w:val="20"/>
                <w:szCs w:val="20"/>
                <w:rPrChange w:id="10918" w:author="Camilo Andrés Díaz Gómez" w:date="2023-03-28T17:42:00Z">
                  <w:rPr>
                    <w:del w:id="10919" w:author="Camilo Andrés Díaz Gómez" w:date="2023-03-22T16:08:00Z"/>
                    <w:rFonts w:cs="Times New Roman"/>
                    <w:color w:val="000000"/>
                    <w:sz w:val="20"/>
                    <w:szCs w:val="20"/>
                  </w:rPr>
                </w:rPrChange>
              </w:rPr>
              <w:pPrChange w:id="10920" w:author="Camilo Andrés Díaz Gómez" w:date="2023-03-28T17:43:00Z">
                <w:pPr/>
              </w:pPrChange>
            </w:pPr>
          </w:p>
        </w:tc>
        <w:tc>
          <w:tcPr>
            <w:tcW w:w="322" w:type="dxa"/>
          </w:tcPr>
          <w:p w14:paraId="5CE7DF1B" w14:textId="3B0A9CD8" w:rsidR="00776339" w:rsidRPr="002B569F" w:rsidDel="00776339" w:rsidRDefault="00776339" w:rsidP="002B569F">
            <w:pPr>
              <w:rPr>
                <w:del w:id="10921" w:author="Camilo Andrés Díaz Gómez" w:date="2023-03-22T16:08:00Z"/>
                <w:rFonts w:cs="Times New Roman"/>
                <w:sz w:val="20"/>
                <w:szCs w:val="20"/>
                <w:rPrChange w:id="10922" w:author="Camilo Andrés Díaz Gómez" w:date="2023-03-28T17:42:00Z">
                  <w:rPr>
                    <w:del w:id="10923" w:author="Camilo Andrés Díaz Gómez" w:date="2023-03-22T16:08:00Z"/>
                    <w:rFonts w:cs="Times New Roman"/>
                    <w:color w:val="000000"/>
                    <w:sz w:val="20"/>
                    <w:szCs w:val="20"/>
                  </w:rPr>
                </w:rPrChange>
              </w:rPr>
              <w:pPrChange w:id="10924" w:author="Camilo Andrés Díaz Gómez" w:date="2023-03-28T17:43:00Z">
                <w:pPr/>
              </w:pPrChange>
            </w:pPr>
          </w:p>
        </w:tc>
      </w:tr>
      <w:tr w:rsidR="002B569F" w:rsidRPr="002B569F" w:rsidDel="00776339" w14:paraId="184CA005" w14:textId="77777777" w:rsidTr="00D00600">
        <w:trPr>
          <w:del w:id="10925" w:author="Camilo Andrés Díaz Gómez" w:date="2023-03-22T16:08:00Z"/>
        </w:trPr>
        <w:tc>
          <w:tcPr>
            <w:tcW w:w="530" w:type="dxa"/>
            <w:vAlign w:val="bottom"/>
          </w:tcPr>
          <w:p w14:paraId="1B34535A" w14:textId="37758024" w:rsidR="00776339" w:rsidRPr="002B569F" w:rsidDel="00776339" w:rsidRDefault="00776339" w:rsidP="002B569F">
            <w:pPr>
              <w:rPr>
                <w:del w:id="10926" w:author="Camilo Andrés Díaz Gómez" w:date="2023-03-22T16:08:00Z"/>
                <w:rFonts w:cs="Times New Roman"/>
                <w:sz w:val="20"/>
                <w:szCs w:val="20"/>
              </w:rPr>
              <w:pPrChange w:id="10927" w:author="Camilo Andrés Díaz Gómez" w:date="2023-03-28T17:43:00Z">
                <w:pPr/>
              </w:pPrChange>
            </w:pPr>
            <w:del w:id="10928" w:author="Camilo Andrés Díaz Gómez" w:date="2023-03-22T16:08:00Z">
              <w:r w:rsidRPr="002B569F" w:rsidDel="00776339">
                <w:rPr>
                  <w:rFonts w:cs="Times New Roman"/>
                  <w:sz w:val="22"/>
                  <w:rPrChange w:id="10929"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rsidP="002B569F">
            <w:pPr>
              <w:rPr>
                <w:del w:id="10930" w:author="Camilo Andrés Díaz Gómez" w:date="2023-03-22T16:08:00Z"/>
                <w:rFonts w:cs="Times New Roman"/>
                <w:sz w:val="20"/>
                <w:szCs w:val="20"/>
              </w:rPr>
              <w:pPrChange w:id="10931" w:author="Camilo Andrés Díaz Gómez" w:date="2023-03-28T17:43:00Z">
                <w:pPr/>
              </w:pPrChange>
            </w:pPr>
            <w:del w:id="10932" w:author="Camilo Andrés Díaz Gómez" w:date="2023-03-22T16:06:00Z">
              <w:r w:rsidRPr="002B569F" w:rsidDel="0066355F">
                <w:rPr>
                  <w:rFonts w:cs="Times New Roman"/>
                  <w:sz w:val="20"/>
                  <w:szCs w:val="20"/>
                  <w:rPrChange w:id="10933"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rsidP="002B569F">
            <w:pPr>
              <w:rPr>
                <w:del w:id="10934" w:author="Camilo Andrés Díaz Gómez" w:date="2023-03-22T16:08:00Z"/>
                <w:rFonts w:cs="Times New Roman"/>
                <w:sz w:val="20"/>
                <w:szCs w:val="20"/>
              </w:rPr>
              <w:pPrChange w:id="10935" w:author="Camilo Andrés Díaz Gómez" w:date="2023-03-28T17:43:00Z">
                <w:pPr/>
              </w:pPrChange>
            </w:pPr>
            <w:del w:id="10936" w:author="Camilo Andrés Díaz Gómez" w:date="2023-03-22T16:07:00Z">
              <w:r w:rsidRPr="002B569F" w:rsidDel="0052638D">
                <w:rPr>
                  <w:rFonts w:cs="Times New Roman"/>
                  <w:sz w:val="20"/>
                  <w:szCs w:val="20"/>
                  <w:rPrChange w:id="10937"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rsidP="002B569F">
            <w:pPr>
              <w:rPr>
                <w:del w:id="10938" w:author="Camilo Andrés Díaz Gómez" w:date="2023-03-22T16:08:00Z"/>
                <w:rFonts w:cs="Times New Roman"/>
                <w:sz w:val="20"/>
                <w:szCs w:val="20"/>
              </w:rPr>
              <w:pPrChange w:id="10939" w:author="Camilo Andrés Díaz Gómez" w:date="2023-03-28T17:43:00Z">
                <w:pPr/>
              </w:pPrChange>
            </w:pPr>
            <w:del w:id="10940" w:author="Camilo Andrés Díaz Gómez" w:date="2023-03-22T16:07:00Z">
              <w:r w:rsidRPr="002B569F" w:rsidDel="00AC0D41">
                <w:rPr>
                  <w:rFonts w:cs="Times New Roman"/>
                  <w:sz w:val="20"/>
                  <w:szCs w:val="20"/>
                  <w:rPrChange w:id="10941"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rsidP="002B569F">
            <w:pPr>
              <w:rPr>
                <w:del w:id="10942" w:author="Camilo Andrés Díaz Gómez" w:date="2023-03-22T16:08:00Z"/>
                <w:rFonts w:cs="Times New Roman"/>
                <w:sz w:val="20"/>
                <w:szCs w:val="20"/>
              </w:rPr>
              <w:pPrChange w:id="10943" w:author="Camilo Andrés Díaz Gómez" w:date="2023-03-28T17:43:00Z">
                <w:pPr/>
              </w:pPrChange>
            </w:pPr>
            <w:del w:id="10944" w:author="Camilo Andrés Díaz Gómez" w:date="2023-03-22T16:08:00Z">
              <w:r w:rsidRPr="002B569F" w:rsidDel="00D41E19">
                <w:rPr>
                  <w:rFonts w:cs="Times New Roman"/>
                  <w:sz w:val="20"/>
                  <w:szCs w:val="20"/>
                  <w:rPrChange w:id="10945"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rsidP="002B569F">
            <w:pPr>
              <w:rPr>
                <w:del w:id="10946" w:author="Camilo Andrés Díaz Gómez" w:date="2023-03-22T16:08:00Z"/>
                <w:rFonts w:cs="Times New Roman"/>
                <w:sz w:val="20"/>
                <w:szCs w:val="20"/>
                <w:rPrChange w:id="10947" w:author="Camilo Andrés Díaz Gómez" w:date="2023-03-28T17:42:00Z">
                  <w:rPr>
                    <w:del w:id="10948" w:author="Camilo Andrés Díaz Gómez" w:date="2023-03-22T16:08:00Z"/>
                    <w:rFonts w:cs="Times New Roman"/>
                    <w:color w:val="000000"/>
                    <w:sz w:val="20"/>
                    <w:szCs w:val="20"/>
                  </w:rPr>
                </w:rPrChange>
              </w:rPr>
              <w:pPrChange w:id="10949" w:author="Camilo Andrés Díaz Gómez" w:date="2023-03-28T17:43:00Z">
                <w:pPr/>
              </w:pPrChange>
            </w:pPr>
          </w:p>
        </w:tc>
        <w:tc>
          <w:tcPr>
            <w:tcW w:w="322" w:type="dxa"/>
          </w:tcPr>
          <w:p w14:paraId="23E9F148" w14:textId="10F7B49A" w:rsidR="00776339" w:rsidRPr="002B569F" w:rsidDel="00776339" w:rsidRDefault="00776339" w:rsidP="002B569F">
            <w:pPr>
              <w:rPr>
                <w:del w:id="10950" w:author="Camilo Andrés Díaz Gómez" w:date="2023-03-22T16:08:00Z"/>
                <w:rFonts w:cs="Times New Roman"/>
                <w:sz w:val="20"/>
                <w:szCs w:val="20"/>
                <w:rPrChange w:id="10951" w:author="Camilo Andrés Díaz Gómez" w:date="2023-03-28T17:42:00Z">
                  <w:rPr>
                    <w:del w:id="10952" w:author="Camilo Andrés Díaz Gómez" w:date="2023-03-22T16:08:00Z"/>
                    <w:rFonts w:cs="Times New Roman"/>
                    <w:color w:val="000000"/>
                    <w:sz w:val="20"/>
                    <w:szCs w:val="20"/>
                  </w:rPr>
                </w:rPrChange>
              </w:rPr>
              <w:pPrChange w:id="10953" w:author="Camilo Andrés Díaz Gómez" w:date="2023-03-28T17:43:00Z">
                <w:pPr/>
              </w:pPrChange>
            </w:pPr>
          </w:p>
        </w:tc>
        <w:tc>
          <w:tcPr>
            <w:tcW w:w="322" w:type="dxa"/>
          </w:tcPr>
          <w:p w14:paraId="333D4806" w14:textId="09D83A09" w:rsidR="00776339" w:rsidRPr="002B569F" w:rsidDel="00776339" w:rsidRDefault="00776339" w:rsidP="002B569F">
            <w:pPr>
              <w:rPr>
                <w:del w:id="10954" w:author="Camilo Andrés Díaz Gómez" w:date="2023-03-22T16:08:00Z"/>
                <w:rFonts w:cs="Times New Roman"/>
                <w:sz w:val="20"/>
                <w:szCs w:val="20"/>
                <w:rPrChange w:id="10955" w:author="Camilo Andrés Díaz Gómez" w:date="2023-03-28T17:42:00Z">
                  <w:rPr>
                    <w:del w:id="10956" w:author="Camilo Andrés Díaz Gómez" w:date="2023-03-22T16:08:00Z"/>
                    <w:rFonts w:cs="Times New Roman"/>
                    <w:color w:val="000000"/>
                    <w:sz w:val="20"/>
                    <w:szCs w:val="20"/>
                  </w:rPr>
                </w:rPrChange>
              </w:rPr>
              <w:pPrChange w:id="10957" w:author="Camilo Andrés Díaz Gómez" w:date="2023-03-28T17:43:00Z">
                <w:pPr/>
              </w:pPrChange>
            </w:pPr>
          </w:p>
        </w:tc>
        <w:tc>
          <w:tcPr>
            <w:tcW w:w="322" w:type="dxa"/>
          </w:tcPr>
          <w:p w14:paraId="77C0D9E7" w14:textId="473726B0" w:rsidR="00776339" w:rsidRPr="002B569F" w:rsidDel="00776339" w:rsidRDefault="00776339" w:rsidP="002B569F">
            <w:pPr>
              <w:rPr>
                <w:del w:id="10958" w:author="Camilo Andrés Díaz Gómez" w:date="2023-03-22T16:08:00Z"/>
                <w:rFonts w:cs="Times New Roman"/>
                <w:sz w:val="20"/>
                <w:szCs w:val="20"/>
                <w:rPrChange w:id="10959" w:author="Camilo Andrés Díaz Gómez" w:date="2023-03-28T17:42:00Z">
                  <w:rPr>
                    <w:del w:id="10960" w:author="Camilo Andrés Díaz Gómez" w:date="2023-03-22T16:08:00Z"/>
                    <w:rFonts w:cs="Times New Roman"/>
                    <w:color w:val="000000"/>
                    <w:sz w:val="20"/>
                    <w:szCs w:val="20"/>
                  </w:rPr>
                </w:rPrChange>
              </w:rPr>
              <w:pPrChange w:id="10961" w:author="Camilo Andrés Díaz Gómez" w:date="2023-03-28T17:43:00Z">
                <w:pPr/>
              </w:pPrChange>
            </w:pPr>
          </w:p>
        </w:tc>
      </w:tr>
      <w:tr w:rsidR="002B569F" w:rsidRPr="002B569F" w:rsidDel="00776339" w14:paraId="4EA3ADD1" w14:textId="77777777" w:rsidTr="00D00600">
        <w:trPr>
          <w:del w:id="10962" w:author="Camilo Andrés Díaz Gómez" w:date="2023-03-22T16:08:00Z"/>
        </w:trPr>
        <w:tc>
          <w:tcPr>
            <w:tcW w:w="530" w:type="dxa"/>
            <w:vAlign w:val="bottom"/>
          </w:tcPr>
          <w:p w14:paraId="2BAB57E9" w14:textId="734C42D2" w:rsidR="00776339" w:rsidRPr="002B569F" w:rsidDel="00776339" w:rsidRDefault="00776339" w:rsidP="002B569F">
            <w:pPr>
              <w:rPr>
                <w:del w:id="10963" w:author="Camilo Andrés Díaz Gómez" w:date="2023-03-22T16:08:00Z"/>
                <w:rFonts w:cs="Times New Roman"/>
                <w:sz w:val="20"/>
                <w:szCs w:val="20"/>
              </w:rPr>
              <w:pPrChange w:id="10964" w:author="Camilo Andrés Díaz Gómez" w:date="2023-03-28T17:43:00Z">
                <w:pPr/>
              </w:pPrChange>
            </w:pPr>
            <w:del w:id="10965" w:author="Camilo Andrés Díaz Gómez" w:date="2023-03-22T16:08:00Z">
              <w:r w:rsidRPr="002B569F" w:rsidDel="00776339">
                <w:rPr>
                  <w:rFonts w:cs="Times New Roman"/>
                  <w:sz w:val="22"/>
                  <w:rPrChange w:id="10966"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rsidP="002B569F">
            <w:pPr>
              <w:rPr>
                <w:del w:id="10967" w:author="Camilo Andrés Díaz Gómez" w:date="2023-03-22T16:08:00Z"/>
                <w:rFonts w:cs="Times New Roman"/>
                <w:sz w:val="20"/>
                <w:szCs w:val="20"/>
              </w:rPr>
              <w:pPrChange w:id="10968" w:author="Camilo Andrés Díaz Gómez" w:date="2023-03-28T17:43:00Z">
                <w:pPr/>
              </w:pPrChange>
            </w:pPr>
            <w:del w:id="10969" w:author="Camilo Andrés Díaz Gómez" w:date="2023-03-22T16:06:00Z">
              <w:r w:rsidRPr="002B569F" w:rsidDel="0066355F">
                <w:rPr>
                  <w:rFonts w:cs="Times New Roman"/>
                  <w:sz w:val="20"/>
                  <w:szCs w:val="20"/>
                  <w:rPrChange w:id="10970"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rsidP="002B569F">
            <w:pPr>
              <w:rPr>
                <w:del w:id="10971" w:author="Camilo Andrés Díaz Gómez" w:date="2023-03-22T16:08:00Z"/>
                <w:rFonts w:cs="Times New Roman"/>
                <w:sz w:val="20"/>
                <w:szCs w:val="20"/>
              </w:rPr>
              <w:pPrChange w:id="10972" w:author="Camilo Andrés Díaz Gómez" w:date="2023-03-28T17:43:00Z">
                <w:pPr/>
              </w:pPrChange>
            </w:pPr>
            <w:del w:id="10973" w:author="Camilo Andrés Díaz Gómez" w:date="2023-03-22T16:07:00Z">
              <w:r w:rsidRPr="002B569F" w:rsidDel="0052638D">
                <w:rPr>
                  <w:rFonts w:cs="Times New Roman"/>
                  <w:sz w:val="20"/>
                  <w:szCs w:val="20"/>
                  <w:rPrChange w:id="10974"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rsidP="002B569F">
            <w:pPr>
              <w:rPr>
                <w:del w:id="10975" w:author="Camilo Andrés Díaz Gómez" w:date="2023-03-22T16:08:00Z"/>
                <w:rFonts w:cs="Times New Roman"/>
                <w:sz w:val="20"/>
                <w:szCs w:val="20"/>
              </w:rPr>
              <w:pPrChange w:id="10976" w:author="Camilo Andrés Díaz Gómez" w:date="2023-03-28T17:43:00Z">
                <w:pPr/>
              </w:pPrChange>
            </w:pPr>
            <w:del w:id="10977" w:author="Camilo Andrés Díaz Gómez" w:date="2023-03-22T16:07:00Z">
              <w:r w:rsidRPr="002B569F" w:rsidDel="00AC0D41">
                <w:rPr>
                  <w:rFonts w:cs="Times New Roman"/>
                  <w:sz w:val="20"/>
                  <w:szCs w:val="20"/>
                  <w:rPrChange w:id="10978"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rsidP="002B569F">
            <w:pPr>
              <w:rPr>
                <w:del w:id="10979" w:author="Camilo Andrés Díaz Gómez" w:date="2023-03-22T16:08:00Z"/>
                <w:rFonts w:cs="Times New Roman"/>
                <w:sz w:val="20"/>
                <w:szCs w:val="20"/>
              </w:rPr>
              <w:pPrChange w:id="10980" w:author="Camilo Andrés Díaz Gómez" w:date="2023-03-28T17:43:00Z">
                <w:pPr/>
              </w:pPrChange>
            </w:pPr>
            <w:del w:id="10981" w:author="Camilo Andrés Díaz Gómez" w:date="2023-03-22T16:08:00Z">
              <w:r w:rsidRPr="002B569F" w:rsidDel="00D41E19">
                <w:rPr>
                  <w:rFonts w:cs="Times New Roman"/>
                  <w:sz w:val="20"/>
                  <w:szCs w:val="20"/>
                  <w:rPrChange w:id="10982"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rsidP="002B569F">
            <w:pPr>
              <w:rPr>
                <w:del w:id="10983" w:author="Camilo Andrés Díaz Gómez" w:date="2023-03-22T16:08:00Z"/>
                <w:rFonts w:cs="Times New Roman"/>
                <w:sz w:val="20"/>
                <w:szCs w:val="20"/>
                <w:rPrChange w:id="10984" w:author="Camilo Andrés Díaz Gómez" w:date="2023-03-28T17:42:00Z">
                  <w:rPr>
                    <w:del w:id="10985" w:author="Camilo Andrés Díaz Gómez" w:date="2023-03-22T16:08:00Z"/>
                    <w:rFonts w:cs="Times New Roman"/>
                    <w:color w:val="000000"/>
                    <w:sz w:val="20"/>
                    <w:szCs w:val="20"/>
                  </w:rPr>
                </w:rPrChange>
              </w:rPr>
              <w:pPrChange w:id="10986" w:author="Camilo Andrés Díaz Gómez" w:date="2023-03-28T17:43:00Z">
                <w:pPr/>
              </w:pPrChange>
            </w:pPr>
          </w:p>
        </w:tc>
        <w:tc>
          <w:tcPr>
            <w:tcW w:w="322" w:type="dxa"/>
          </w:tcPr>
          <w:p w14:paraId="2CDE8096" w14:textId="43B044AF" w:rsidR="00776339" w:rsidRPr="002B569F" w:rsidDel="00776339" w:rsidRDefault="00776339" w:rsidP="002B569F">
            <w:pPr>
              <w:rPr>
                <w:del w:id="10987" w:author="Camilo Andrés Díaz Gómez" w:date="2023-03-22T16:08:00Z"/>
                <w:rFonts w:cs="Times New Roman"/>
                <w:sz w:val="20"/>
                <w:szCs w:val="20"/>
                <w:rPrChange w:id="10988" w:author="Camilo Andrés Díaz Gómez" w:date="2023-03-28T17:42:00Z">
                  <w:rPr>
                    <w:del w:id="10989" w:author="Camilo Andrés Díaz Gómez" w:date="2023-03-22T16:08:00Z"/>
                    <w:rFonts w:cs="Times New Roman"/>
                    <w:color w:val="000000"/>
                    <w:sz w:val="20"/>
                    <w:szCs w:val="20"/>
                  </w:rPr>
                </w:rPrChange>
              </w:rPr>
              <w:pPrChange w:id="10990" w:author="Camilo Andrés Díaz Gómez" w:date="2023-03-28T17:43:00Z">
                <w:pPr/>
              </w:pPrChange>
            </w:pPr>
          </w:p>
        </w:tc>
        <w:tc>
          <w:tcPr>
            <w:tcW w:w="322" w:type="dxa"/>
          </w:tcPr>
          <w:p w14:paraId="29EBE3D6" w14:textId="5C47D0B4" w:rsidR="00776339" w:rsidRPr="002B569F" w:rsidDel="00776339" w:rsidRDefault="00776339" w:rsidP="002B569F">
            <w:pPr>
              <w:rPr>
                <w:del w:id="10991" w:author="Camilo Andrés Díaz Gómez" w:date="2023-03-22T16:08:00Z"/>
                <w:rFonts w:cs="Times New Roman"/>
                <w:sz w:val="20"/>
                <w:szCs w:val="20"/>
                <w:rPrChange w:id="10992" w:author="Camilo Andrés Díaz Gómez" w:date="2023-03-28T17:42:00Z">
                  <w:rPr>
                    <w:del w:id="10993" w:author="Camilo Andrés Díaz Gómez" w:date="2023-03-22T16:08:00Z"/>
                    <w:rFonts w:cs="Times New Roman"/>
                    <w:color w:val="000000"/>
                    <w:sz w:val="20"/>
                    <w:szCs w:val="20"/>
                  </w:rPr>
                </w:rPrChange>
              </w:rPr>
              <w:pPrChange w:id="10994" w:author="Camilo Andrés Díaz Gómez" w:date="2023-03-28T17:43:00Z">
                <w:pPr/>
              </w:pPrChange>
            </w:pPr>
          </w:p>
        </w:tc>
        <w:tc>
          <w:tcPr>
            <w:tcW w:w="322" w:type="dxa"/>
          </w:tcPr>
          <w:p w14:paraId="56B12934" w14:textId="4A1E6F25" w:rsidR="00776339" w:rsidRPr="002B569F" w:rsidDel="00776339" w:rsidRDefault="00776339" w:rsidP="002B569F">
            <w:pPr>
              <w:rPr>
                <w:del w:id="10995" w:author="Camilo Andrés Díaz Gómez" w:date="2023-03-22T16:08:00Z"/>
                <w:rFonts w:cs="Times New Roman"/>
                <w:sz w:val="20"/>
                <w:szCs w:val="20"/>
                <w:rPrChange w:id="10996" w:author="Camilo Andrés Díaz Gómez" w:date="2023-03-28T17:42:00Z">
                  <w:rPr>
                    <w:del w:id="10997" w:author="Camilo Andrés Díaz Gómez" w:date="2023-03-22T16:08:00Z"/>
                    <w:rFonts w:cs="Times New Roman"/>
                    <w:color w:val="000000"/>
                    <w:sz w:val="20"/>
                    <w:szCs w:val="20"/>
                  </w:rPr>
                </w:rPrChange>
              </w:rPr>
              <w:pPrChange w:id="10998" w:author="Camilo Andrés Díaz Gómez" w:date="2023-03-28T17:43:00Z">
                <w:pPr/>
              </w:pPrChange>
            </w:pPr>
          </w:p>
        </w:tc>
      </w:tr>
      <w:tr w:rsidR="002B569F" w:rsidRPr="002B569F" w:rsidDel="00776339" w14:paraId="78500822" w14:textId="77777777" w:rsidTr="00D00600">
        <w:trPr>
          <w:del w:id="10999" w:author="Camilo Andrés Díaz Gómez" w:date="2023-03-22T16:08:00Z"/>
        </w:trPr>
        <w:tc>
          <w:tcPr>
            <w:tcW w:w="530" w:type="dxa"/>
            <w:vAlign w:val="bottom"/>
          </w:tcPr>
          <w:p w14:paraId="0F6005E1" w14:textId="205213FF" w:rsidR="00776339" w:rsidRPr="002B569F" w:rsidDel="00776339" w:rsidRDefault="00776339" w:rsidP="002B569F">
            <w:pPr>
              <w:rPr>
                <w:del w:id="11000" w:author="Camilo Andrés Díaz Gómez" w:date="2023-03-22T16:08:00Z"/>
                <w:rFonts w:cs="Times New Roman"/>
                <w:sz w:val="20"/>
                <w:szCs w:val="20"/>
              </w:rPr>
              <w:pPrChange w:id="11001" w:author="Camilo Andrés Díaz Gómez" w:date="2023-03-28T17:43:00Z">
                <w:pPr/>
              </w:pPrChange>
            </w:pPr>
            <w:del w:id="11002" w:author="Camilo Andrés Díaz Gómez" w:date="2023-03-22T16:08:00Z">
              <w:r w:rsidRPr="002B569F" w:rsidDel="00776339">
                <w:rPr>
                  <w:rFonts w:cs="Times New Roman"/>
                  <w:sz w:val="22"/>
                  <w:rPrChange w:id="11003"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rsidP="002B569F">
            <w:pPr>
              <w:rPr>
                <w:del w:id="11004" w:author="Camilo Andrés Díaz Gómez" w:date="2023-03-22T16:08:00Z"/>
                <w:rFonts w:cs="Times New Roman"/>
                <w:sz w:val="20"/>
                <w:szCs w:val="20"/>
              </w:rPr>
              <w:pPrChange w:id="11005" w:author="Camilo Andrés Díaz Gómez" w:date="2023-03-28T17:43:00Z">
                <w:pPr/>
              </w:pPrChange>
            </w:pPr>
            <w:del w:id="11006" w:author="Camilo Andrés Díaz Gómez" w:date="2023-03-22T16:06:00Z">
              <w:r w:rsidRPr="002B569F" w:rsidDel="0066355F">
                <w:rPr>
                  <w:rFonts w:cs="Times New Roman"/>
                  <w:sz w:val="20"/>
                  <w:szCs w:val="20"/>
                  <w:rPrChange w:id="11007"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rsidP="002B569F">
            <w:pPr>
              <w:rPr>
                <w:del w:id="11008" w:author="Camilo Andrés Díaz Gómez" w:date="2023-03-22T16:08:00Z"/>
                <w:rFonts w:cs="Times New Roman"/>
                <w:sz w:val="20"/>
                <w:szCs w:val="20"/>
              </w:rPr>
              <w:pPrChange w:id="11009" w:author="Camilo Andrés Díaz Gómez" w:date="2023-03-28T17:43:00Z">
                <w:pPr/>
              </w:pPrChange>
            </w:pPr>
            <w:del w:id="11010" w:author="Camilo Andrés Díaz Gómez" w:date="2023-03-22T16:07:00Z">
              <w:r w:rsidRPr="002B569F" w:rsidDel="0052638D">
                <w:rPr>
                  <w:rFonts w:cs="Times New Roman"/>
                  <w:sz w:val="20"/>
                  <w:szCs w:val="20"/>
                  <w:rPrChange w:id="11011"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rsidP="002B569F">
            <w:pPr>
              <w:rPr>
                <w:del w:id="11012" w:author="Camilo Andrés Díaz Gómez" w:date="2023-03-22T16:08:00Z"/>
                <w:rFonts w:cs="Times New Roman"/>
                <w:sz w:val="20"/>
                <w:szCs w:val="20"/>
              </w:rPr>
              <w:pPrChange w:id="11013" w:author="Camilo Andrés Díaz Gómez" w:date="2023-03-28T17:43:00Z">
                <w:pPr/>
              </w:pPrChange>
            </w:pPr>
            <w:del w:id="11014" w:author="Camilo Andrés Díaz Gómez" w:date="2023-03-22T16:07:00Z">
              <w:r w:rsidRPr="002B569F" w:rsidDel="00AC0D41">
                <w:rPr>
                  <w:rFonts w:cs="Times New Roman"/>
                  <w:sz w:val="20"/>
                  <w:szCs w:val="20"/>
                  <w:rPrChange w:id="11015"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rsidP="002B569F">
            <w:pPr>
              <w:rPr>
                <w:del w:id="11016" w:author="Camilo Andrés Díaz Gómez" w:date="2023-03-22T16:08:00Z"/>
                <w:rFonts w:cs="Times New Roman"/>
                <w:sz w:val="20"/>
                <w:szCs w:val="20"/>
              </w:rPr>
              <w:pPrChange w:id="11017" w:author="Camilo Andrés Díaz Gómez" w:date="2023-03-28T17:43:00Z">
                <w:pPr/>
              </w:pPrChange>
            </w:pPr>
            <w:del w:id="11018" w:author="Camilo Andrés Díaz Gómez" w:date="2023-03-22T16:08:00Z">
              <w:r w:rsidRPr="002B569F" w:rsidDel="00D41E19">
                <w:rPr>
                  <w:rFonts w:cs="Times New Roman"/>
                  <w:sz w:val="20"/>
                  <w:szCs w:val="20"/>
                  <w:rPrChange w:id="11019"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rsidP="002B569F">
            <w:pPr>
              <w:rPr>
                <w:del w:id="11020" w:author="Camilo Andrés Díaz Gómez" w:date="2023-03-22T16:08:00Z"/>
                <w:rFonts w:cs="Times New Roman"/>
                <w:sz w:val="20"/>
                <w:szCs w:val="20"/>
                <w:rPrChange w:id="11021" w:author="Camilo Andrés Díaz Gómez" w:date="2023-03-28T17:42:00Z">
                  <w:rPr>
                    <w:del w:id="11022" w:author="Camilo Andrés Díaz Gómez" w:date="2023-03-22T16:08:00Z"/>
                    <w:rFonts w:cs="Times New Roman"/>
                    <w:color w:val="000000"/>
                    <w:sz w:val="20"/>
                    <w:szCs w:val="20"/>
                  </w:rPr>
                </w:rPrChange>
              </w:rPr>
              <w:pPrChange w:id="11023" w:author="Camilo Andrés Díaz Gómez" w:date="2023-03-28T17:43:00Z">
                <w:pPr/>
              </w:pPrChange>
            </w:pPr>
          </w:p>
        </w:tc>
        <w:tc>
          <w:tcPr>
            <w:tcW w:w="322" w:type="dxa"/>
          </w:tcPr>
          <w:p w14:paraId="33D05B9B" w14:textId="1DF21A2D" w:rsidR="00776339" w:rsidRPr="002B569F" w:rsidDel="00776339" w:rsidRDefault="00776339" w:rsidP="002B569F">
            <w:pPr>
              <w:rPr>
                <w:del w:id="11024" w:author="Camilo Andrés Díaz Gómez" w:date="2023-03-22T16:08:00Z"/>
                <w:rFonts w:cs="Times New Roman"/>
                <w:sz w:val="20"/>
                <w:szCs w:val="20"/>
                <w:rPrChange w:id="11025" w:author="Camilo Andrés Díaz Gómez" w:date="2023-03-28T17:42:00Z">
                  <w:rPr>
                    <w:del w:id="11026" w:author="Camilo Andrés Díaz Gómez" w:date="2023-03-22T16:08:00Z"/>
                    <w:rFonts w:cs="Times New Roman"/>
                    <w:color w:val="000000"/>
                    <w:sz w:val="20"/>
                    <w:szCs w:val="20"/>
                  </w:rPr>
                </w:rPrChange>
              </w:rPr>
              <w:pPrChange w:id="11027" w:author="Camilo Andrés Díaz Gómez" w:date="2023-03-28T17:43:00Z">
                <w:pPr/>
              </w:pPrChange>
            </w:pPr>
          </w:p>
        </w:tc>
        <w:tc>
          <w:tcPr>
            <w:tcW w:w="322" w:type="dxa"/>
          </w:tcPr>
          <w:p w14:paraId="10BB9B7B" w14:textId="6BE2F14F" w:rsidR="00776339" w:rsidRPr="002B569F" w:rsidDel="00776339" w:rsidRDefault="00776339" w:rsidP="002B569F">
            <w:pPr>
              <w:rPr>
                <w:del w:id="11028" w:author="Camilo Andrés Díaz Gómez" w:date="2023-03-22T16:08:00Z"/>
                <w:rFonts w:cs="Times New Roman"/>
                <w:sz w:val="20"/>
                <w:szCs w:val="20"/>
                <w:rPrChange w:id="11029" w:author="Camilo Andrés Díaz Gómez" w:date="2023-03-28T17:42:00Z">
                  <w:rPr>
                    <w:del w:id="11030" w:author="Camilo Andrés Díaz Gómez" w:date="2023-03-22T16:08:00Z"/>
                    <w:rFonts w:cs="Times New Roman"/>
                    <w:color w:val="000000"/>
                    <w:sz w:val="20"/>
                    <w:szCs w:val="20"/>
                  </w:rPr>
                </w:rPrChange>
              </w:rPr>
              <w:pPrChange w:id="11031" w:author="Camilo Andrés Díaz Gómez" w:date="2023-03-28T17:43:00Z">
                <w:pPr/>
              </w:pPrChange>
            </w:pPr>
          </w:p>
        </w:tc>
        <w:tc>
          <w:tcPr>
            <w:tcW w:w="322" w:type="dxa"/>
          </w:tcPr>
          <w:p w14:paraId="75A6795F" w14:textId="7C50500B" w:rsidR="00776339" w:rsidRPr="002B569F" w:rsidDel="00776339" w:rsidRDefault="00776339" w:rsidP="002B569F">
            <w:pPr>
              <w:rPr>
                <w:del w:id="11032" w:author="Camilo Andrés Díaz Gómez" w:date="2023-03-22T16:08:00Z"/>
                <w:rFonts w:cs="Times New Roman"/>
                <w:sz w:val="20"/>
                <w:szCs w:val="20"/>
                <w:rPrChange w:id="11033" w:author="Camilo Andrés Díaz Gómez" w:date="2023-03-28T17:42:00Z">
                  <w:rPr>
                    <w:del w:id="11034" w:author="Camilo Andrés Díaz Gómez" w:date="2023-03-22T16:08:00Z"/>
                    <w:rFonts w:cs="Times New Roman"/>
                    <w:color w:val="000000"/>
                    <w:sz w:val="20"/>
                    <w:szCs w:val="20"/>
                  </w:rPr>
                </w:rPrChange>
              </w:rPr>
              <w:pPrChange w:id="11035" w:author="Camilo Andrés Díaz Gómez" w:date="2023-03-28T17:43:00Z">
                <w:pPr/>
              </w:pPrChange>
            </w:pPr>
          </w:p>
        </w:tc>
      </w:tr>
      <w:tr w:rsidR="002B569F" w:rsidRPr="002B569F" w:rsidDel="00776339" w14:paraId="3154FF0E" w14:textId="77777777" w:rsidTr="00D00600">
        <w:trPr>
          <w:del w:id="11036" w:author="Camilo Andrés Díaz Gómez" w:date="2023-03-22T16:08:00Z"/>
        </w:trPr>
        <w:tc>
          <w:tcPr>
            <w:tcW w:w="530" w:type="dxa"/>
            <w:vAlign w:val="bottom"/>
          </w:tcPr>
          <w:p w14:paraId="3AF571B7" w14:textId="2FC15508" w:rsidR="00776339" w:rsidRPr="002B569F" w:rsidDel="00776339" w:rsidRDefault="00776339" w:rsidP="002B569F">
            <w:pPr>
              <w:rPr>
                <w:del w:id="11037" w:author="Camilo Andrés Díaz Gómez" w:date="2023-03-22T16:08:00Z"/>
                <w:rFonts w:cs="Times New Roman"/>
                <w:sz w:val="20"/>
                <w:szCs w:val="20"/>
              </w:rPr>
              <w:pPrChange w:id="11038" w:author="Camilo Andrés Díaz Gómez" w:date="2023-03-28T17:43:00Z">
                <w:pPr/>
              </w:pPrChange>
            </w:pPr>
            <w:del w:id="11039" w:author="Camilo Andrés Díaz Gómez" w:date="2023-03-22T16:08:00Z">
              <w:r w:rsidRPr="002B569F" w:rsidDel="00776339">
                <w:rPr>
                  <w:rFonts w:cs="Times New Roman"/>
                  <w:sz w:val="22"/>
                  <w:rPrChange w:id="11040"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rsidP="002B569F">
            <w:pPr>
              <w:rPr>
                <w:del w:id="11041" w:author="Camilo Andrés Díaz Gómez" w:date="2023-03-22T16:08:00Z"/>
                <w:rFonts w:cs="Times New Roman"/>
                <w:sz w:val="20"/>
                <w:szCs w:val="20"/>
              </w:rPr>
              <w:pPrChange w:id="11042" w:author="Camilo Andrés Díaz Gómez" w:date="2023-03-28T17:43:00Z">
                <w:pPr/>
              </w:pPrChange>
            </w:pPr>
            <w:del w:id="11043" w:author="Camilo Andrés Díaz Gómez" w:date="2023-03-22T16:06:00Z">
              <w:r w:rsidRPr="002B569F" w:rsidDel="0066355F">
                <w:rPr>
                  <w:rFonts w:cs="Times New Roman"/>
                  <w:sz w:val="20"/>
                  <w:szCs w:val="20"/>
                  <w:rPrChange w:id="11044"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rsidP="002B569F">
            <w:pPr>
              <w:rPr>
                <w:del w:id="11045" w:author="Camilo Andrés Díaz Gómez" w:date="2023-03-22T16:08:00Z"/>
                <w:rFonts w:cs="Times New Roman"/>
                <w:sz w:val="20"/>
                <w:szCs w:val="20"/>
              </w:rPr>
              <w:pPrChange w:id="11046" w:author="Camilo Andrés Díaz Gómez" w:date="2023-03-28T17:43:00Z">
                <w:pPr/>
              </w:pPrChange>
            </w:pPr>
            <w:del w:id="11047" w:author="Camilo Andrés Díaz Gómez" w:date="2023-03-22T16:07:00Z">
              <w:r w:rsidRPr="002B569F" w:rsidDel="0052638D">
                <w:rPr>
                  <w:rFonts w:cs="Times New Roman"/>
                  <w:sz w:val="20"/>
                  <w:szCs w:val="20"/>
                  <w:rPrChange w:id="11048"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rsidP="002B569F">
            <w:pPr>
              <w:rPr>
                <w:del w:id="11049" w:author="Camilo Andrés Díaz Gómez" w:date="2023-03-22T16:08:00Z"/>
                <w:rFonts w:cs="Times New Roman"/>
                <w:sz w:val="20"/>
                <w:szCs w:val="20"/>
              </w:rPr>
              <w:pPrChange w:id="11050" w:author="Camilo Andrés Díaz Gómez" w:date="2023-03-28T17:43:00Z">
                <w:pPr/>
              </w:pPrChange>
            </w:pPr>
            <w:del w:id="11051" w:author="Camilo Andrés Díaz Gómez" w:date="2023-03-22T16:07:00Z">
              <w:r w:rsidRPr="002B569F" w:rsidDel="00AC0D41">
                <w:rPr>
                  <w:rFonts w:cs="Times New Roman"/>
                  <w:sz w:val="20"/>
                  <w:szCs w:val="20"/>
                  <w:rPrChange w:id="11052"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rsidP="002B569F">
            <w:pPr>
              <w:rPr>
                <w:del w:id="11053" w:author="Camilo Andrés Díaz Gómez" w:date="2023-03-22T16:08:00Z"/>
                <w:rFonts w:cs="Times New Roman"/>
                <w:sz w:val="20"/>
                <w:szCs w:val="20"/>
              </w:rPr>
              <w:pPrChange w:id="11054" w:author="Camilo Andrés Díaz Gómez" w:date="2023-03-28T17:43:00Z">
                <w:pPr/>
              </w:pPrChange>
            </w:pPr>
            <w:del w:id="11055" w:author="Camilo Andrés Díaz Gómez" w:date="2023-03-22T16:08:00Z">
              <w:r w:rsidRPr="002B569F" w:rsidDel="00D41E19">
                <w:rPr>
                  <w:rFonts w:cs="Times New Roman"/>
                  <w:sz w:val="20"/>
                  <w:szCs w:val="20"/>
                  <w:rPrChange w:id="11056"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rsidP="002B569F">
            <w:pPr>
              <w:rPr>
                <w:del w:id="11057" w:author="Camilo Andrés Díaz Gómez" w:date="2023-03-22T16:08:00Z"/>
                <w:rFonts w:cs="Times New Roman"/>
                <w:sz w:val="20"/>
                <w:szCs w:val="20"/>
                <w:rPrChange w:id="11058" w:author="Camilo Andrés Díaz Gómez" w:date="2023-03-28T17:42:00Z">
                  <w:rPr>
                    <w:del w:id="11059" w:author="Camilo Andrés Díaz Gómez" w:date="2023-03-22T16:08:00Z"/>
                    <w:rFonts w:cs="Times New Roman"/>
                    <w:color w:val="000000"/>
                    <w:sz w:val="20"/>
                    <w:szCs w:val="20"/>
                  </w:rPr>
                </w:rPrChange>
              </w:rPr>
              <w:pPrChange w:id="11060" w:author="Camilo Andrés Díaz Gómez" w:date="2023-03-28T17:43:00Z">
                <w:pPr/>
              </w:pPrChange>
            </w:pPr>
          </w:p>
        </w:tc>
        <w:tc>
          <w:tcPr>
            <w:tcW w:w="322" w:type="dxa"/>
          </w:tcPr>
          <w:p w14:paraId="3617DB11" w14:textId="0F9B28C6" w:rsidR="00776339" w:rsidRPr="002B569F" w:rsidDel="00776339" w:rsidRDefault="00776339" w:rsidP="002B569F">
            <w:pPr>
              <w:rPr>
                <w:del w:id="11061" w:author="Camilo Andrés Díaz Gómez" w:date="2023-03-22T16:08:00Z"/>
                <w:rFonts w:cs="Times New Roman"/>
                <w:sz w:val="20"/>
                <w:szCs w:val="20"/>
                <w:rPrChange w:id="11062" w:author="Camilo Andrés Díaz Gómez" w:date="2023-03-28T17:42:00Z">
                  <w:rPr>
                    <w:del w:id="11063" w:author="Camilo Andrés Díaz Gómez" w:date="2023-03-22T16:08:00Z"/>
                    <w:rFonts w:cs="Times New Roman"/>
                    <w:color w:val="000000"/>
                    <w:sz w:val="20"/>
                    <w:szCs w:val="20"/>
                  </w:rPr>
                </w:rPrChange>
              </w:rPr>
              <w:pPrChange w:id="11064" w:author="Camilo Andrés Díaz Gómez" w:date="2023-03-28T17:43:00Z">
                <w:pPr/>
              </w:pPrChange>
            </w:pPr>
          </w:p>
        </w:tc>
        <w:tc>
          <w:tcPr>
            <w:tcW w:w="322" w:type="dxa"/>
          </w:tcPr>
          <w:p w14:paraId="5E07851E" w14:textId="4E77F604" w:rsidR="00776339" w:rsidRPr="002B569F" w:rsidDel="00776339" w:rsidRDefault="00776339" w:rsidP="002B569F">
            <w:pPr>
              <w:rPr>
                <w:del w:id="11065" w:author="Camilo Andrés Díaz Gómez" w:date="2023-03-22T16:08:00Z"/>
                <w:rFonts w:cs="Times New Roman"/>
                <w:sz w:val="20"/>
                <w:szCs w:val="20"/>
                <w:rPrChange w:id="11066" w:author="Camilo Andrés Díaz Gómez" w:date="2023-03-28T17:42:00Z">
                  <w:rPr>
                    <w:del w:id="11067" w:author="Camilo Andrés Díaz Gómez" w:date="2023-03-22T16:08:00Z"/>
                    <w:rFonts w:cs="Times New Roman"/>
                    <w:color w:val="000000"/>
                    <w:sz w:val="20"/>
                    <w:szCs w:val="20"/>
                  </w:rPr>
                </w:rPrChange>
              </w:rPr>
              <w:pPrChange w:id="11068" w:author="Camilo Andrés Díaz Gómez" w:date="2023-03-28T17:43:00Z">
                <w:pPr/>
              </w:pPrChange>
            </w:pPr>
          </w:p>
        </w:tc>
        <w:tc>
          <w:tcPr>
            <w:tcW w:w="322" w:type="dxa"/>
          </w:tcPr>
          <w:p w14:paraId="08FCD97A" w14:textId="6B25D93B" w:rsidR="00776339" w:rsidRPr="002B569F" w:rsidDel="00776339" w:rsidRDefault="00776339" w:rsidP="002B569F">
            <w:pPr>
              <w:rPr>
                <w:del w:id="11069" w:author="Camilo Andrés Díaz Gómez" w:date="2023-03-22T16:08:00Z"/>
                <w:rFonts w:cs="Times New Roman"/>
                <w:sz w:val="20"/>
                <w:szCs w:val="20"/>
                <w:rPrChange w:id="11070" w:author="Camilo Andrés Díaz Gómez" w:date="2023-03-28T17:42:00Z">
                  <w:rPr>
                    <w:del w:id="11071" w:author="Camilo Andrés Díaz Gómez" w:date="2023-03-22T16:08:00Z"/>
                    <w:rFonts w:cs="Times New Roman"/>
                    <w:color w:val="000000"/>
                    <w:sz w:val="20"/>
                    <w:szCs w:val="20"/>
                  </w:rPr>
                </w:rPrChange>
              </w:rPr>
              <w:pPrChange w:id="11072" w:author="Camilo Andrés Díaz Gómez" w:date="2023-03-28T17:43:00Z">
                <w:pPr/>
              </w:pPrChange>
            </w:pPr>
          </w:p>
        </w:tc>
      </w:tr>
      <w:tr w:rsidR="002B569F" w:rsidRPr="002B569F" w:rsidDel="00776339" w14:paraId="24C99BEC" w14:textId="77777777" w:rsidTr="00D00600">
        <w:trPr>
          <w:del w:id="11073" w:author="Camilo Andrés Díaz Gómez" w:date="2023-03-22T16:08:00Z"/>
        </w:trPr>
        <w:tc>
          <w:tcPr>
            <w:tcW w:w="530" w:type="dxa"/>
            <w:vAlign w:val="bottom"/>
          </w:tcPr>
          <w:p w14:paraId="3ABD049B" w14:textId="5BD71F8F" w:rsidR="00776339" w:rsidRPr="002B569F" w:rsidDel="00776339" w:rsidRDefault="00776339" w:rsidP="002B569F">
            <w:pPr>
              <w:rPr>
                <w:del w:id="11074" w:author="Camilo Andrés Díaz Gómez" w:date="2023-03-22T16:08:00Z"/>
                <w:rFonts w:cs="Times New Roman"/>
                <w:sz w:val="20"/>
                <w:szCs w:val="20"/>
              </w:rPr>
              <w:pPrChange w:id="11075" w:author="Camilo Andrés Díaz Gómez" w:date="2023-03-28T17:43:00Z">
                <w:pPr/>
              </w:pPrChange>
            </w:pPr>
            <w:del w:id="11076" w:author="Camilo Andrés Díaz Gómez" w:date="2023-03-22T16:08:00Z">
              <w:r w:rsidRPr="002B569F" w:rsidDel="00776339">
                <w:rPr>
                  <w:rFonts w:cs="Times New Roman"/>
                  <w:sz w:val="22"/>
                  <w:rPrChange w:id="11077"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rsidP="002B569F">
            <w:pPr>
              <w:rPr>
                <w:del w:id="11078" w:author="Camilo Andrés Díaz Gómez" w:date="2023-03-22T16:08:00Z"/>
                <w:rFonts w:cs="Times New Roman"/>
                <w:sz w:val="20"/>
                <w:szCs w:val="20"/>
              </w:rPr>
              <w:pPrChange w:id="11079" w:author="Camilo Andrés Díaz Gómez" w:date="2023-03-28T17:43:00Z">
                <w:pPr/>
              </w:pPrChange>
            </w:pPr>
            <w:del w:id="11080" w:author="Camilo Andrés Díaz Gómez" w:date="2023-03-22T16:06:00Z">
              <w:r w:rsidRPr="002B569F" w:rsidDel="0066355F">
                <w:rPr>
                  <w:rFonts w:cs="Times New Roman"/>
                  <w:sz w:val="20"/>
                  <w:szCs w:val="20"/>
                  <w:rPrChange w:id="11081"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rsidP="002B569F">
            <w:pPr>
              <w:rPr>
                <w:del w:id="11082" w:author="Camilo Andrés Díaz Gómez" w:date="2023-03-22T16:08:00Z"/>
                <w:rFonts w:cs="Times New Roman"/>
                <w:sz w:val="20"/>
                <w:szCs w:val="20"/>
              </w:rPr>
              <w:pPrChange w:id="11083" w:author="Camilo Andrés Díaz Gómez" w:date="2023-03-28T17:43:00Z">
                <w:pPr/>
              </w:pPrChange>
            </w:pPr>
            <w:del w:id="11084" w:author="Camilo Andrés Díaz Gómez" w:date="2023-03-22T16:07:00Z">
              <w:r w:rsidRPr="002B569F" w:rsidDel="0052638D">
                <w:rPr>
                  <w:rFonts w:cs="Times New Roman"/>
                  <w:sz w:val="20"/>
                  <w:szCs w:val="20"/>
                  <w:rPrChange w:id="11085"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rsidP="002B569F">
            <w:pPr>
              <w:rPr>
                <w:del w:id="11086" w:author="Camilo Andrés Díaz Gómez" w:date="2023-03-22T16:08:00Z"/>
                <w:rFonts w:cs="Times New Roman"/>
                <w:sz w:val="20"/>
                <w:szCs w:val="20"/>
              </w:rPr>
              <w:pPrChange w:id="11087" w:author="Camilo Andrés Díaz Gómez" w:date="2023-03-28T17:43:00Z">
                <w:pPr/>
              </w:pPrChange>
            </w:pPr>
            <w:del w:id="11088" w:author="Camilo Andrés Díaz Gómez" w:date="2023-03-22T16:07:00Z">
              <w:r w:rsidRPr="002B569F" w:rsidDel="00AC0D41">
                <w:rPr>
                  <w:rFonts w:cs="Times New Roman"/>
                  <w:sz w:val="20"/>
                  <w:szCs w:val="20"/>
                  <w:rPrChange w:id="11089"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rsidP="002B569F">
            <w:pPr>
              <w:rPr>
                <w:del w:id="11090" w:author="Camilo Andrés Díaz Gómez" w:date="2023-03-22T16:08:00Z"/>
                <w:rFonts w:cs="Times New Roman"/>
                <w:sz w:val="20"/>
                <w:szCs w:val="20"/>
              </w:rPr>
              <w:pPrChange w:id="11091" w:author="Camilo Andrés Díaz Gómez" w:date="2023-03-28T17:43:00Z">
                <w:pPr/>
              </w:pPrChange>
            </w:pPr>
            <w:del w:id="11092" w:author="Camilo Andrés Díaz Gómez" w:date="2023-03-22T16:08:00Z">
              <w:r w:rsidRPr="002B569F" w:rsidDel="00D41E19">
                <w:rPr>
                  <w:rFonts w:cs="Times New Roman"/>
                  <w:sz w:val="20"/>
                  <w:szCs w:val="20"/>
                  <w:rPrChange w:id="11093"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rsidP="002B569F">
            <w:pPr>
              <w:rPr>
                <w:del w:id="11094" w:author="Camilo Andrés Díaz Gómez" w:date="2023-03-22T16:08:00Z"/>
                <w:rFonts w:cs="Times New Roman"/>
                <w:sz w:val="20"/>
                <w:szCs w:val="20"/>
                <w:rPrChange w:id="11095" w:author="Camilo Andrés Díaz Gómez" w:date="2023-03-28T17:42:00Z">
                  <w:rPr>
                    <w:del w:id="11096" w:author="Camilo Andrés Díaz Gómez" w:date="2023-03-22T16:08:00Z"/>
                    <w:rFonts w:cs="Times New Roman"/>
                    <w:color w:val="000000"/>
                    <w:sz w:val="20"/>
                    <w:szCs w:val="20"/>
                  </w:rPr>
                </w:rPrChange>
              </w:rPr>
              <w:pPrChange w:id="11097" w:author="Camilo Andrés Díaz Gómez" w:date="2023-03-28T17:43:00Z">
                <w:pPr/>
              </w:pPrChange>
            </w:pPr>
          </w:p>
        </w:tc>
        <w:tc>
          <w:tcPr>
            <w:tcW w:w="322" w:type="dxa"/>
          </w:tcPr>
          <w:p w14:paraId="3389A83F" w14:textId="4280E395" w:rsidR="00776339" w:rsidRPr="002B569F" w:rsidDel="00776339" w:rsidRDefault="00776339" w:rsidP="002B569F">
            <w:pPr>
              <w:rPr>
                <w:del w:id="11098" w:author="Camilo Andrés Díaz Gómez" w:date="2023-03-22T16:08:00Z"/>
                <w:rFonts w:cs="Times New Roman"/>
                <w:sz w:val="20"/>
                <w:szCs w:val="20"/>
                <w:rPrChange w:id="11099" w:author="Camilo Andrés Díaz Gómez" w:date="2023-03-28T17:42:00Z">
                  <w:rPr>
                    <w:del w:id="11100" w:author="Camilo Andrés Díaz Gómez" w:date="2023-03-22T16:08:00Z"/>
                    <w:rFonts w:cs="Times New Roman"/>
                    <w:color w:val="000000"/>
                    <w:sz w:val="20"/>
                    <w:szCs w:val="20"/>
                  </w:rPr>
                </w:rPrChange>
              </w:rPr>
              <w:pPrChange w:id="11101" w:author="Camilo Andrés Díaz Gómez" w:date="2023-03-28T17:43:00Z">
                <w:pPr/>
              </w:pPrChange>
            </w:pPr>
          </w:p>
        </w:tc>
        <w:tc>
          <w:tcPr>
            <w:tcW w:w="322" w:type="dxa"/>
          </w:tcPr>
          <w:p w14:paraId="2136B6F8" w14:textId="65A7B60D" w:rsidR="00776339" w:rsidRPr="002B569F" w:rsidDel="00776339" w:rsidRDefault="00776339" w:rsidP="002B569F">
            <w:pPr>
              <w:rPr>
                <w:del w:id="11102" w:author="Camilo Andrés Díaz Gómez" w:date="2023-03-22T16:08:00Z"/>
                <w:rFonts w:cs="Times New Roman"/>
                <w:sz w:val="20"/>
                <w:szCs w:val="20"/>
                <w:rPrChange w:id="11103" w:author="Camilo Andrés Díaz Gómez" w:date="2023-03-28T17:42:00Z">
                  <w:rPr>
                    <w:del w:id="11104" w:author="Camilo Andrés Díaz Gómez" w:date="2023-03-22T16:08:00Z"/>
                    <w:rFonts w:cs="Times New Roman"/>
                    <w:color w:val="000000"/>
                    <w:sz w:val="20"/>
                    <w:szCs w:val="20"/>
                  </w:rPr>
                </w:rPrChange>
              </w:rPr>
              <w:pPrChange w:id="11105" w:author="Camilo Andrés Díaz Gómez" w:date="2023-03-28T17:43:00Z">
                <w:pPr/>
              </w:pPrChange>
            </w:pPr>
          </w:p>
        </w:tc>
        <w:tc>
          <w:tcPr>
            <w:tcW w:w="322" w:type="dxa"/>
          </w:tcPr>
          <w:p w14:paraId="2EB22792" w14:textId="6DFFF247" w:rsidR="00776339" w:rsidRPr="002B569F" w:rsidDel="00776339" w:rsidRDefault="00776339" w:rsidP="002B569F">
            <w:pPr>
              <w:rPr>
                <w:del w:id="11106" w:author="Camilo Andrés Díaz Gómez" w:date="2023-03-22T16:08:00Z"/>
                <w:rFonts w:cs="Times New Roman"/>
                <w:sz w:val="20"/>
                <w:szCs w:val="20"/>
                <w:rPrChange w:id="11107" w:author="Camilo Andrés Díaz Gómez" w:date="2023-03-28T17:42:00Z">
                  <w:rPr>
                    <w:del w:id="11108" w:author="Camilo Andrés Díaz Gómez" w:date="2023-03-22T16:08:00Z"/>
                    <w:rFonts w:cs="Times New Roman"/>
                    <w:color w:val="000000"/>
                    <w:sz w:val="20"/>
                    <w:szCs w:val="20"/>
                  </w:rPr>
                </w:rPrChange>
              </w:rPr>
              <w:pPrChange w:id="11109" w:author="Camilo Andrés Díaz Gómez" w:date="2023-03-28T17:43:00Z">
                <w:pPr/>
              </w:pPrChange>
            </w:pPr>
          </w:p>
        </w:tc>
      </w:tr>
      <w:tr w:rsidR="002B569F" w:rsidRPr="002B569F" w:rsidDel="00776339" w14:paraId="656F6C6C" w14:textId="77777777" w:rsidTr="00D00600">
        <w:trPr>
          <w:del w:id="11110" w:author="Camilo Andrés Díaz Gómez" w:date="2023-03-22T16:08:00Z"/>
        </w:trPr>
        <w:tc>
          <w:tcPr>
            <w:tcW w:w="530" w:type="dxa"/>
            <w:vAlign w:val="bottom"/>
          </w:tcPr>
          <w:p w14:paraId="2486F49F" w14:textId="53D4752B" w:rsidR="00776339" w:rsidRPr="002B569F" w:rsidDel="00776339" w:rsidRDefault="00776339" w:rsidP="002B569F">
            <w:pPr>
              <w:rPr>
                <w:del w:id="11111" w:author="Camilo Andrés Díaz Gómez" w:date="2023-03-22T16:08:00Z"/>
                <w:rFonts w:cs="Times New Roman"/>
                <w:sz w:val="20"/>
                <w:szCs w:val="20"/>
              </w:rPr>
              <w:pPrChange w:id="11112" w:author="Camilo Andrés Díaz Gómez" w:date="2023-03-28T17:43:00Z">
                <w:pPr/>
              </w:pPrChange>
            </w:pPr>
            <w:del w:id="11113" w:author="Camilo Andrés Díaz Gómez" w:date="2023-03-22T16:08:00Z">
              <w:r w:rsidRPr="002B569F" w:rsidDel="00776339">
                <w:rPr>
                  <w:rFonts w:cs="Times New Roman"/>
                  <w:sz w:val="22"/>
                  <w:rPrChange w:id="11114"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rsidP="002B569F">
            <w:pPr>
              <w:rPr>
                <w:del w:id="11115" w:author="Camilo Andrés Díaz Gómez" w:date="2023-03-22T16:08:00Z"/>
                <w:rFonts w:cs="Times New Roman"/>
                <w:sz w:val="20"/>
                <w:szCs w:val="20"/>
              </w:rPr>
              <w:pPrChange w:id="11116" w:author="Camilo Andrés Díaz Gómez" w:date="2023-03-28T17:43:00Z">
                <w:pPr/>
              </w:pPrChange>
            </w:pPr>
            <w:del w:id="11117" w:author="Camilo Andrés Díaz Gómez" w:date="2023-03-22T16:06:00Z">
              <w:r w:rsidRPr="002B569F" w:rsidDel="0066355F">
                <w:rPr>
                  <w:rFonts w:cs="Times New Roman"/>
                  <w:sz w:val="20"/>
                  <w:szCs w:val="20"/>
                  <w:rPrChange w:id="11118"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rsidP="002B569F">
            <w:pPr>
              <w:rPr>
                <w:del w:id="11119" w:author="Camilo Andrés Díaz Gómez" w:date="2023-03-22T16:08:00Z"/>
                <w:rFonts w:cs="Times New Roman"/>
                <w:sz w:val="20"/>
                <w:szCs w:val="20"/>
              </w:rPr>
              <w:pPrChange w:id="11120" w:author="Camilo Andrés Díaz Gómez" w:date="2023-03-28T17:43:00Z">
                <w:pPr/>
              </w:pPrChange>
            </w:pPr>
            <w:del w:id="11121" w:author="Camilo Andrés Díaz Gómez" w:date="2023-03-22T16:07:00Z">
              <w:r w:rsidRPr="002B569F" w:rsidDel="0052638D">
                <w:rPr>
                  <w:rFonts w:cs="Times New Roman"/>
                  <w:sz w:val="20"/>
                  <w:szCs w:val="20"/>
                  <w:rPrChange w:id="11122"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rsidP="002B569F">
            <w:pPr>
              <w:rPr>
                <w:del w:id="11123" w:author="Camilo Andrés Díaz Gómez" w:date="2023-03-22T16:08:00Z"/>
                <w:rFonts w:cs="Times New Roman"/>
                <w:sz w:val="20"/>
                <w:szCs w:val="20"/>
              </w:rPr>
              <w:pPrChange w:id="11124" w:author="Camilo Andrés Díaz Gómez" w:date="2023-03-28T17:43:00Z">
                <w:pPr/>
              </w:pPrChange>
            </w:pPr>
            <w:del w:id="11125" w:author="Camilo Andrés Díaz Gómez" w:date="2023-03-22T16:07:00Z">
              <w:r w:rsidRPr="002B569F" w:rsidDel="00AC0D41">
                <w:rPr>
                  <w:rFonts w:cs="Times New Roman"/>
                  <w:sz w:val="20"/>
                  <w:szCs w:val="20"/>
                  <w:rPrChange w:id="11126"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rsidP="002B569F">
            <w:pPr>
              <w:rPr>
                <w:del w:id="11127" w:author="Camilo Andrés Díaz Gómez" w:date="2023-03-22T16:08:00Z"/>
                <w:rFonts w:cs="Times New Roman"/>
                <w:sz w:val="20"/>
                <w:szCs w:val="20"/>
              </w:rPr>
              <w:pPrChange w:id="11128" w:author="Camilo Andrés Díaz Gómez" w:date="2023-03-28T17:43:00Z">
                <w:pPr/>
              </w:pPrChange>
            </w:pPr>
            <w:del w:id="11129" w:author="Camilo Andrés Díaz Gómez" w:date="2023-03-22T16:08:00Z">
              <w:r w:rsidRPr="002B569F" w:rsidDel="00D41E19">
                <w:rPr>
                  <w:rFonts w:cs="Times New Roman"/>
                  <w:sz w:val="20"/>
                  <w:szCs w:val="20"/>
                  <w:rPrChange w:id="11130"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rsidP="002B569F">
            <w:pPr>
              <w:rPr>
                <w:del w:id="11131" w:author="Camilo Andrés Díaz Gómez" w:date="2023-03-22T16:08:00Z"/>
                <w:rFonts w:cs="Times New Roman"/>
                <w:sz w:val="20"/>
                <w:szCs w:val="20"/>
                <w:rPrChange w:id="11132" w:author="Camilo Andrés Díaz Gómez" w:date="2023-03-28T17:42:00Z">
                  <w:rPr>
                    <w:del w:id="11133" w:author="Camilo Andrés Díaz Gómez" w:date="2023-03-22T16:08:00Z"/>
                    <w:rFonts w:cs="Times New Roman"/>
                    <w:color w:val="000000"/>
                    <w:sz w:val="20"/>
                    <w:szCs w:val="20"/>
                  </w:rPr>
                </w:rPrChange>
              </w:rPr>
              <w:pPrChange w:id="11134" w:author="Camilo Andrés Díaz Gómez" w:date="2023-03-28T17:43:00Z">
                <w:pPr/>
              </w:pPrChange>
            </w:pPr>
          </w:p>
        </w:tc>
        <w:tc>
          <w:tcPr>
            <w:tcW w:w="322" w:type="dxa"/>
          </w:tcPr>
          <w:p w14:paraId="30018AC3" w14:textId="3CD4A9AC" w:rsidR="00776339" w:rsidRPr="002B569F" w:rsidDel="00776339" w:rsidRDefault="00776339" w:rsidP="002B569F">
            <w:pPr>
              <w:rPr>
                <w:del w:id="11135" w:author="Camilo Andrés Díaz Gómez" w:date="2023-03-22T16:08:00Z"/>
                <w:rFonts w:cs="Times New Roman"/>
                <w:sz w:val="20"/>
                <w:szCs w:val="20"/>
                <w:rPrChange w:id="11136" w:author="Camilo Andrés Díaz Gómez" w:date="2023-03-28T17:42:00Z">
                  <w:rPr>
                    <w:del w:id="11137" w:author="Camilo Andrés Díaz Gómez" w:date="2023-03-22T16:08:00Z"/>
                    <w:rFonts w:cs="Times New Roman"/>
                    <w:color w:val="000000"/>
                    <w:sz w:val="20"/>
                    <w:szCs w:val="20"/>
                  </w:rPr>
                </w:rPrChange>
              </w:rPr>
              <w:pPrChange w:id="11138" w:author="Camilo Andrés Díaz Gómez" w:date="2023-03-28T17:43:00Z">
                <w:pPr/>
              </w:pPrChange>
            </w:pPr>
          </w:p>
        </w:tc>
        <w:tc>
          <w:tcPr>
            <w:tcW w:w="322" w:type="dxa"/>
          </w:tcPr>
          <w:p w14:paraId="2999B116" w14:textId="457E022D" w:rsidR="00776339" w:rsidRPr="002B569F" w:rsidDel="00776339" w:rsidRDefault="00776339" w:rsidP="002B569F">
            <w:pPr>
              <w:rPr>
                <w:del w:id="11139" w:author="Camilo Andrés Díaz Gómez" w:date="2023-03-22T16:08:00Z"/>
                <w:rFonts w:cs="Times New Roman"/>
                <w:sz w:val="20"/>
                <w:szCs w:val="20"/>
                <w:rPrChange w:id="11140" w:author="Camilo Andrés Díaz Gómez" w:date="2023-03-28T17:42:00Z">
                  <w:rPr>
                    <w:del w:id="11141" w:author="Camilo Andrés Díaz Gómez" w:date="2023-03-22T16:08:00Z"/>
                    <w:rFonts w:cs="Times New Roman"/>
                    <w:color w:val="000000"/>
                    <w:sz w:val="20"/>
                    <w:szCs w:val="20"/>
                  </w:rPr>
                </w:rPrChange>
              </w:rPr>
              <w:pPrChange w:id="11142" w:author="Camilo Andrés Díaz Gómez" w:date="2023-03-28T17:43:00Z">
                <w:pPr/>
              </w:pPrChange>
            </w:pPr>
          </w:p>
        </w:tc>
        <w:tc>
          <w:tcPr>
            <w:tcW w:w="322" w:type="dxa"/>
          </w:tcPr>
          <w:p w14:paraId="64C3C08F" w14:textId="0E265842" w:rsidR="00776339" w:rsidRPr="002B569F" w:rsidDel="00776339" w:rsidRDefault="00776339" w:rsidP="002B569F">
            <w:pPr>
              <w:rPr>
                <w:del w:id="11143" w:author="Camilo Andrés Díaz Gómez" w:date="2023-03-22T16:08:00Z"/>
                <w:rFonts w:cs="Times New Roman"/>
                <w:sz w:val="20"/>
                <w:szCs w:val="20"/>
                <w:rPrChange w:id="11144" w:author="Camilo Andrés Díaz Gómez" w:date="2023-03-28T17:42:00Z">
                  <w:rPr>
                    <w:del w:id="11145" w:author="Camilo Andrés Díaz Gómez" w:date="2023-03-22T16:08:00Z"/>
                    <w:rFonts w:cs="Times New Roman"/>
                    <w:color w:val="000000"/>
                    <w:sz w:val="20"/>
                    <w:szCs w:val="20"/>
                  </w:rPr>
                </w:rPrChange>
              </w:rPr>
              <w:pPrChange w:id="11146" w:author="Camilo Andrés Díaz Gómez" w:date="2023-03-28T17:43:00Z">
                <w:pPr/>
              </w:pPrChange>
            </w:pPr>
          </w:p>
        </w:tc>
      </w:tr>
      <w:tr w:rsidR="002B569F" w:rsidRPr="002B569F" w:rsidDel="00776339" w14:paraId="7E9F5435" w14:textId="77777777" w:rsidTr="00D00600">
        <w:trPr>
          <w:del w:id="11147" w:author="Camilo Andrés Díaz Gómez" w:date="2023-03-22T16:08:00Z"/>
        </w:trPr>
        <w:tc>
          <w:tcPr>
            <w:tcW w:w="530" w:type="dxa"/>
            <w:vAlign w:val="bottom"/>
          </w:tcPr>
          <w:p w14:paraId="4EAC7DAB" w14:textId="15D7B71D" w:rsidR="00776339" w:rsidRPr="002B569F" w:rsidDel="00776339" w:rsidRDefault="00776339" w:rsidP="002B569F">
            <w:pPr>
              <w:rPr>
                <w:del w:id="11148" w:author="Camilo Andrés Díaz Gómez" w:date="2023-03-22T16:08:00Z"/>
                <w:rFonts w:cs="Times New Roman"/>
                <w:sz w:val="20"/>
                <w:szCs w:val="20"/>
              </w:rPr>
              <w:pPrChange w:id="11149" w:author="Camilo Andrés Díaz Gómez" w:date="2023-03-28T17:43:00Z">
                <w:pPr/>
              </w:pPrChange>
            </w:pPr>
            <w:del w:id="11150" w:author="Camilo Andrés Díaz Gómez" w:date="2023-03-22T16:08:00Z">
              <w:r w:rsidRPr="002B569F" w:rsidDel="00776339">
                <w:rPr>
                  <w:rFonts w:cs="Times New Roman"/>
                  <w:sz w:val="22"/>
                  <w:rPrChange w:id="11151"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rsidP="002B569F">
            <w:pPr>
              <w:rPr>
                <w:del w:id="11152" w:author="Camilo Andrés Díaz Gómez" w:date="2023-03-22T16:08:00Z"/>
                <w:rFonts w:cs="Times New Roman"/>
                <w:sz w:val="20"/>
                <w:szCs w:val="20"/>
              </w:rPr>
              <w:pPrChange w:id="11153" w:author="Camilo Andrés Díaz Gómez" w:date="2023-03-28T17:43:00Z">
                <w:pPr/>
              </w:pPrChange>
            </w:pPr>
            <w:del w:id="11154" w:author="Camilo Andrés Díaz Gómez" w:date="2023-03-22T16:06:00Z">
              <w:r w:rsidRPr="002B569F" w:rsidDel="0066355F">
                <w:rPr>
                  <w:rFonts w:cs="Times New Roman"/>
                  <w:sz w:val="20"/>
                  <w:szCs w:val="20"/>
                  <w:rPrChange w:id="11155"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rsidP="002B569F">
            <w:pPr>
              <w:rPr>
                <w:del w:id="11156" w:author="Camilo Andrés Díaz Gómez" w:date="2023-03-22T16:08:00Z"/>
                <w:rFonts w:cs="Times New Roman"/>
                <w:sz w:val="20"/>
                <w:szCs w:val="20"/>
              </w:rPr>
              <w:pPrChange w:id="11157" w:author="Camilo Andrés Díaz Gómez" w:date="2023-03-28T17:43:00Z">
                <w:pPr/>
              </w:pPrChange>
            </w:pPr>
            <w:del w:id="11158" w:author="Camilo Andrés Díaz Gómez" w:date="2023-03-22T16:07:00Z">
              <w:r w:rsidRPr="002B569F" w:rsidDel="0052638D">
                <w:rPr>
                  <w:rFonts w:cs="Times New Roman"/>
                  <w:sz w:val="20"/>
                  <w:szCs w:val="20"/>
                  <w:rPrChange w:id="11159"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rsidP="002B569F">
            <w:pPr>
              <w:rPr>
                <w:del w:id="11160" w:author="Camilo Andrés Díaz Gómez" w:date="2023-03-22T16:08:00Z"/>
                <w:rFonts w:cs="Times New Roman"/>
                <w:sz w:val="20"/>
                <w:szCs w:val="20"/>
              </w:rPr>
              <w:pPrChange w:id="11161" w:author="Camilo Andrés Díaz Gómez" w:date="2023-03-28T17:43:00Z">
                <w:pPr/>
              </w:pPrChange>
            </w:pPr>
            <w:del w:id="11162" w:author="Camilo Andrés Díaz Gómez" w:date="2023-03-22T16:07:00Z">
              <w:r w:rsidRPr="002B569F" w:rsidDel="00AC0D41">
                <w:rPr>
                  <w:rFonts w:cs="Times New Roman"/>
                  <w:sz w:val="20"/>
                  <w:szCs w:val="20"/>
                  <w:rPrChange w:id="11163"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rsidP="002B569F">
            <w:pPr>
              <w:rPr>
                <w:del w:id="11164" w:author="Camilo Andrés Díaz Gómez" w:date="2023-03-22T16:08:00Z"/>
                <w:rFonts w:cs="Times New Roman"/>
                <w:sz w:val="20"/>
                <w:szCs w:val="20"/>
              </w:rPr>
              <w:pPrChange w:id="11165" w:author="Camilo Andrés Díaz Gómez" w:date="2023-03-28T17:43:00Z">
                <w:pPr/>
              </w:pPrChange>
            </w:pPr>
            <w:del w:id="11166" w:author="Camilo Andrés Díaz Gómez" w:date="2023-03-22T16:08:00Z">
              <w:r w:rsidRPr="002B569F" w:rsidDel="00D41E19">
                <w:rPr>
                  <w:rFonts w:cs="Times New Roman"/>
                  <w:sz w:val="20"/>
                  <w:szCs w:val="20"/>
                  <w:rPrChange w:id="11167"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rsidP="002B569F">
            <w:pPr>
              <w:rPr>
                <w:del w:id="11168" w:author="Camilo Andrés Díaz Gómez" w:date="2023-03-22T16:08:00Z"/>
                <w:rFonts w:cs="Times New Roman"/>
                <w:sz w:val="20"/>
                <w:szCs w:val="20"/>
                <w:rPrChange w:id="11169" w:author="Camilo Andrés Díaz Gómez" w:date="2023-03-28T17:42:00Z">
                  <w:rPr>
                    <w:del w:id="11170" w:author="Camilo Andrés Díaz Gómez" w:date="2023-03-22T16:08:00Z"/>
                    <w:rFonts w:cs="Times New Roman"/>
                    <w:color w:val="000000"/>
                    <w:sz w:val="20"/>
                    <w:szCs w:val="20"/>
                  </w:rPr>
                </w:rPrChange>
              </w:rPr>
              <w:pPrChange w:id="11171" w:author="Camilo Andrés Díaz Gómez" w:date="2023-03-28T17:43:00Z">
                <w:pPr/>
              </w:pPrChange>
            </w:pPr>
          </w:p>
        </w:tc>
        <w:tc>
          <w:tcPr>
            <w:tcW w:w="322" w:type="dxa"/>
          </w:tcPr>
          <w:p w14:paraId="018090E8" w14:textId="1AF0CF14" w:rsidR="00776339" w:rsidRPr="002B569F" w:rsidDel="00776339" w:rsidRDefault="00776339" w:rsidP="002B569F">
            <w:pPr>
              <w:rPr>
                <w:del w:id="11172" w:author="Camilo Andrés Díaz Gómez" w:date="2023-03-22T16:08:00Z"/>
                <w:rFonts w:cs="Times New Roman"/>
                <w:sz w:val="20"/>
                <w:szCs w:val="20"/>
                <w:rPrChange w:id="11173" w:author="Camilo Andrés Díaz Gómez" w:date="2023-03-28T17:42:00Z">
                  <w:rPr>
                    <w:del w:id="11174" w:author="Camilo Andrés Díaz Gómez" w:date="2023-03-22T16:08:00Z"/>
                    <w:rFonts w:cs="Times New Roman"/>
                    <w:color w:val="000000"/>
                    <w:sz w:val="20"/>
                    <w:szCs w:val="20"/>
                  </w:rPr>
                </w:rPrChange>
              </w:rPr>
              <w:pPrChange w:id="11175" w:author="Camilo Andrés Díaz Gómez" w:date="2023-03-28T17:43:00Z">
                <w:pPr/>
              </w:pPrChange>
            </w:pPr>
          </w:p>
        </w:tc>
        <w:tc>
          <w:tcPr>
            <w:tcW w:w="322" w:type="dxa"/>
          </w:tcPr>
          <w:p w14:paraId="039101B2" w14:textId="2344F867" w:rsidR="00776339" w:rsidRPr="002B569F" w:rsidDel="00776339" w:rsidRDefault="00776339" w:rsidP="002B569F">
            <w:pPr>
              <w:rPr>
                <w:del w:id="11176" w:author="Camilo Andrés Díaz Gómez" w:date="2023-03-22T16:08:00Z"/>
                <w:rFonts w:cs="Times New Roman"/>
                <w:sz w:val="20"/>
                <w:szCs w:val="20"/>
                <w:rPrChange w:id="11177" w:author="Camilo Andrés Díaz Gómez" w:date="2023-03-28T17:42:00Z">
                  <w:rPr>
                    <w:del w:id="11178" w:author="Camilo Andrés Díaz Gómez" w:date="2023-03-22T16:08:00Z"/>
                    <w:rFonts w:cs="Times New Roman"/>
                    <w:color w:val="000000"/>
                    <w:sz w:val="20"/>
                    <w:szCs w:val="20"/>
                  </w:rPr>
                </w:rPrChange>
              </w:rPr>
              <w:pPrChange w:id="11179" w:author="Camilo Andrés Díaz Gómez" w:date="2023-03-28T17:43:00Z">
                <w:pPr/>
              </w:pPrChange>
            </w:pPr>
          </w:p>
        </w:tc>
        <w:tc>
          <w:tcPr>
            <w:tcW w:w="322" w:type="dxa"/>
          </w:tcPr>
          <w:p w14:paraId="7380152D" w14:textId="27FA3B7F" w:rsidR="00776339" w:rsidRPr="002B569F" w:rsidDel="00776339" w:rsidRDefault="00776339" w:rsidP="002B569F">
            <w:pPr>
              <w:rPr>
                <w:del w:id="11180" w:author="Camilo Andrés Díaz Gómez" w:date="2023-03-22T16:08:00Z"/>
                <w:rFonts w:cs="Times New Roman"/>
                <w:sz w:val="20"/>
                <w:szCs w:val="20"/>
                <w:rPrChange w:id="11181" w:author="Camilo Andrés Díaz Gómez" w:date="2023-03-28T17:42:00Z">
                  <w:rPr>
                    <w:del w:id="11182" w:author="Camilo Andrés Díaz Gómez" w:date="2023-03-22T16:08:00Z"/>
                    <w:rFonts w:cs="Times New Roman"/>
                    <w:color w:val="000000"/>
                    <w:sz w:val="20"/>
                    <w:szCs w:val="20"/>
                  </w:rPr>
                </w:rPrChange>
              </w:rPr>
              <w:pPrChange w:id="11183" w:author="Camilo Andrés Díaz Gómez" w:date="2023-03-28T17:43:00Z">
                <w:pPr/>
              </w:pPrChange>
            </w:pPr>
          </w:p>
        </w:tc>
      </w:tr>
      <w:tr w:rsidR="002B569F" w:rsidRPr="002B569F" w:rsidDel="00776339" w14:paraId="416E6173" w14:textId="77777777" w:rsidTr="00D00600">
        <w:trPr>
          <w:del w:id="11184" w:author="Camilo Andrés Díaz Gómez" w:date="2023-03-22T16:08:00Z"/>
        </w:trPr>
        <w:tc>
          <w:tcPr>
            <w:tcW w:w="530" w:type="dxa"/>
            <w:vAlign w:val="bottom"/>
          </w:tcPr>
          <w:p w14:paraId="43AC9630" w14:textId="7D34CBB1" w:rsidR="00776339" w:rsidRPr="002B569F" w:rsidDel="00776339" w:rsidRDefault="00776339" w:rsidP="002B569F">
            <w:pPr>
              <w:rPr>
                <w:del w:id="11185" w:author="Camilo Andrés Díaz Gómez" w:date="2023-03-22T16:08:00Z"/>
                <w:rFonts w:cs="Times New Roman"/>
                <w:sz w:val="20"/>
                <w:szCs w:val="20"/>
              </w:rPr>
              <w:pPrChange w:id="11186" w:author="Camilo Andrés Díaz Gómez" w:date="2023-03-28T17:43:00Z">
                <w:pPr/>
              </w:pPrChange>
            </w:pPr>
            <w:del w:id="11187" w:author="Camilo Andrés Díaz Gómez" w:date="2023-03-22T16:08:00Z">
              <w:r w:rsidRPr="002B569F" w:rsidDel="00776339">
                <w:rPr>
                  <w:rFonts w:cs="Times New Roman"/>
                  <w:sz w:val="22"/>
                  <w:rPrChange w:id="11188"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rsidP="002B569F">
            <w:pPr>
              <w:rPr>
                <w:del w:id="11189" w:author="Camilo Andrés Díaz Gómez" w:date="2023-03-22T16:08:00Z"/>
                <w:rFonts w:cs="Times New Roman"/>
                <w:sz w:val="20"/>
                <w:szCs w:val="20"/>
              </w:rPr>
              <w:pPrChange w:id="11190" w:author="Camilo Andrés Díaz Gómez" w:date="2023-03-28T17:43:00Z">
                <w:pPr/>
              </w:pPrChange>
            </w:pPr>
            <w:del w:id="11191" w:author="Camilo Andrés Díaz Gómez" w:date="2023-03-22T16:06:00Z">
              <w:r w:rsidRPr="002B569F" w:rsidDel="0066355F">
                <w:rPr>
                  <w:rFonts w:cs="Times New Roman"/>
                  <w:sz w:val="20"/>
                  <w:szCs w:val="20"/>
                  <w:rPrChange w:id="11192"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rsidP="002B569F">
            <w:pPr>
              <w:rPr>
                <w:del w:id="11193" w:author="Camilo Andrés Díaz Gómez" w:date="2023-03-22T16:08:00Z"/>
                <w:rFonts w:cs="Times New Roman"/>
                <w:sz w:val="20"/>
                <w:szCs w:val="20"/>
              </w:rPr>
              <w:pPrChange w:id="11194" w:author="Camilo Andrés Díaz Gómez" w:date="2023-03-28T17:43:00Z">
                <w:pPr/>
              </w:pPrChange>
            </w:pPr>
            <w:del w:id="11195" w:author="Camilo Andrés Díaz Gómez" w:date="2023-03-22T16:07:00Z">
              <w:r w:rsidRPr="002B569F" w:rsidDel="0052638D">
                <w:rPr>
                  <w:rFonts w:cs="Times New Roman"/>
                  <w:sz w:val="20"/>
                  <w:szCs w:val="20"/>
                  <w:rPrChange w:id="11196"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rsidP="002B569F">
            <w:pPr>
              <w:rPr>
                <w:del w:id="11197" w:author="Camilo Andrés Díaz Gómez" w:date="2023-03-22T16:08:00Z"/>
                <w:rFonts w:cs="Times New Roman"/>
                <w:sz w:val="20"/>
                <w:szCs w:val="20"/>
              </w:rPr>
              <w:pPrChange w:id="11198" w:author="Camilo Andrés Díaz Gómez" w:date="2023-03-28T17:43:00Z">
                <w:pPr/>
              </w:pPrChange>
            </w:pPr>
            <w:del w:id="11199" w:author="Camilo Andrés Díaz Gómez" w:date="2023-03-22T16:07:00Z">
              <w:r w:rsidRPr="002B569F" w:rsidDel="00AC0D41">
                <w:rPr>
                  <w:rFonts w:cs="Times New Roman"/>
                  <w:sz w:val="20"/>
                  <w:szCs w:val="20"/>
                  <w:rPrChange w:id="11200"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rsidP="002B569F">
            <w:pPr>
              <w:rPr>
                <w:del w:id="11201" w:author="Camilo Andrés Díaz Gómez" w:date="2023-03-22T16:08:00Z"/>
                <w:rFonts w:cs="Times New Roman"/>
                <w:sz w:val="20"/>
                <w:szCs w:val="20"/>
              </w:rPr>
              <w:pPrChange w:id="11202" w:author="Camilo Andrés Díaz Gómez" w:date="2023-03-28T17:43:00Z">
                <w:pPr/>
              </w:pPrChange>
            </w:pPr>
            <w:del w:id="11203" w:author="Camilo Andrés Díaz Gómez" w:date="2023-03-22T16:08:00Z">
              <w:r w:rsidRPr="002B569F" w:rsidDel="00D41E19">
                <w:rPr>
                  <w:rFonts w:cs="Times New Roman"/>
                  <w:sz w:val="20"/>
                  <w:szCs w:val="20"/>
                  <w:rPrChange w:id="11204"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rsidP="002B569F">
            <w:pPr>
              <w:rPr>
                <w:del w:id="11205" w:author="Camilo Andrés Díaz Gómez" w:date="2023-03-22T16:08:00Z"/>
                <w:rFonts w:cs="Times New Roman"/>
                <w:sz w:val="20"/>
                <w:szCs w:val="20"/>
                <w:rPrChange w:id="11206" w:author="Camilo Andrés Díaz Gómez" w:date="2023-03-28T17:42:00Z">
                  <w:rPr>
                    <w:del w:id="11207" w:author="Camilo Andrés Díaz Gómez" w:date="2023-03-22T16:08:00Z"/>
                    <w:rFonts w:cs="Times New Roman"/>
                    <w:color w:val="000000"/>
                    <w:sz w:val="20"/>
                    <w:szCs w:val="20"/>
                  </w:rPr>
                </w:rPrChange>
              </w:rPr>
              <w:pPrChange w:id="11208" w:author="Camilo Andrés Díaz Gómez" w:date="2023-03-28T17:43:00Z">
                <w:pPr/>
              </w:pPrChange>
            </w:pPr>
          </w:p>
        </w:tc>
        <w:tc>
          <w:tcPr>
            <w:tcW w:w="322" w:type="dxa"/>
          </w:tcPr>
          <w:p w14:paraId="0D4DC66F" w14:textId="1777B17C" w:rsidR="00776339" w:rsidRPr="002B569F" w:rsidDel="00776339" w:rsidRDefault="00776339" w:rsidP="002B569F">
            <w:pPr>
              <w:rPr>
                <w:del w:id="11209" w:author="Camilo Andrés Díaz Gómez" w:date="2023-03-22T16:08:00Z"/>
                <w:rFonts w:cs="Times New Roman"/>
                <w:sz w:val="20"/>
                <w:szCs w:val="20"/>
                <w:rPrChange w:id="11210" w:author="Camilo Andrés Díaz Gómez" w:date="2023-03-28T17:42:00Z">
                  <w:rPr>
                    <w:del w:id="11211" w:author="Camilo Andrés Díaz Gómez" w:date="2023-03-22T16:08:00Z"/>
                    <w:rFonts w:cs="Times New Roman"/>
                    <w:color w:val="000000"/>
                    <w:sz w:val="20"/>
                    <w:szCs w:val="20"/>
                  </w:rPr>
                </w:rPrChange>
              </w:rPr>
              <w:pPrChange w:id="11212" w:author="Camilo Andrés Díaz Gómez" w:date="2023-03-28T17:43:00Z">
                <w:pPr/>
              </w:pPrChange>
            </w:pPr>
          </w:p>
        </w:tc>
        <w:tc>
          <w:tcPr>
            <w:tcW w:w="322" w:type="dxa"/>
          </w:tcPr>
          <w:p w14:paraId="6AE357FD" w14:textId="65E0A362" w:rsidR="00776339" w:rsidRPr="002B569F" w:rsidDel="00776339" w:rsidRDefault="00776339" w:rsidP="002B569F">
            <w:pPr>
              <w:rPr>
                <w:del w:id="11213" w:author="Camilo Andrés Díaz Gómez" w:date="2023-03-22T16:08:00Z"/>
                <w:rFonts w:cs="Times New Roman"/>
                <w:sz w:val="20"/>
                <w:szCs w:val="20"/>
                <w:rPrChange w:id="11214" w:author="Camilo Andrés Díaz Gómez" w:date="2023-03-28T17:42:00Z">
                  <w:rPr>
                    <w:del w:id="11215" w:author="Camilo Andrés Díaz Gómez" w:date="2023-03-22T16:08:00Z"/>
                    <w:rFonts w:cs="Times New Roman"/>
                    <w:color w:val="000000"/>
                    <w:sz w:val="20"/>
                    <w:szCs w:val="20"/>
                  </w:rPr>
                </w:rPrChange>
              </w:rPr>
              <w:pPrChange w:id="11216" w:author="Camilo Andrés Díaz Gómez" w:date="2023-03-28T17:43:00Z">
                <w:pPr/>
              </w:pPrChange>
            </w:pPr>
          </w:p>
        </w:tc>
        <w:tc>
          <w:tcPr>
            <w:tcW w:w="322" w:type="dxa"/>
          </w:tcPr>
          <w:p w14:paraId="47ECE8E8" w14:textId="75E8CF6C" w:rsidR="00776339" w:rsidRPr="002B569F" w:rsidDel="00776339" w:rsidRDefault="00776339" w:rsidP="002B569F">
            <w:pPr>
              <w:rPr>
                <w:del w:id="11217" w:author="Camilo Andrés Díaz Gómez" w:date="2023-03-22T16:08:00Z"/>
                <w:rFonts w:cs="Times New Roman"/>
                <w:sz w:val="20"/>
                <w:szCs w:val="20"/>
                <w:rPrChange w:id="11218" w:author="Camilo Andrés Díaz Gómez" w:date="2023-03-28T17:42:00Z">
                  <w:rPr>
                    <w:del w:id="11219" w:author="Camilo Andrés Díaz Gómez" w:date="2023-03-22T16:08:00Z"/>
                    <w:rFonts w:cs="Times New Roman"/>
                    <w:color w:val="000000"/>
                    <w:sz w:val="20"/>
                    <w:szCs w:val="20"/>
                  </w:rPr>
                </w:rPrChange>
              </w:rPr>
              <w:pPrChange w:id="11220" w:author="Camilo Andrés Díaz Gómez" w:date="2023-03-28T17:43:00Z">
                <w:pPr/>
              </w:pPrChange>
            </w:pPr>
          </w:p>
        </w:tc>
      </w:tr>
      <w:tr w:rsidR="002B569F" w:rsidRPr="002B569F" w:rsidDel="00776339" w14:paraId="429D5DB5" w14:textId="77777777" w:rsidTr="00D00600">
        <w:trPr>
          <w:del w:id="11221" w:author="Camilo Andrés Díaz Gómez" w:date="2023-03-22T16:08:00Z"/>
        </w:trPr>
        <w:tc>
          <w:tcPr>
            <w:tcW w:w="530" w:type="dxa"/>
            <w:vAlign w:val="bottom"/>
          </w:tcPr>
          <w:p w14:paraId="45D6ABA5" w14:textId="76D8AE2C" w:rsidR="00776339" w:rsidRPr="002B569F" w:rsidDel="00776339" w:rsidRDefault="00776339" w:rsidP="002B569F">
            <w:pPr>
              <w:rPr>
                <w:del w:id="11222" w:author="Camilo Andrés Díaz Gómez" w:date="2023-03-22T16:08:00Z"/>
                <w:rFonts w:cs="Times New Roman"/>
                <w:sz w:val="20"/>
                <w:szCs w:val="20"/>
              </w:rPr>
              <w:pPrChange w:id="11223" w:author="Camilo Andrés Díaz Gómez" w:date="2023-03-28T17:43:00Z">
                <w:pPr/>
              </w:pPrChange>
            </w:pPr>
            <w:del w:id="11224" w:author="Camilo Andrés Díaz Gómez" w:date="2023-03-22T16:08:00Z">
              <w:r w:rsidRPr="002B569F" w:rsidDel="00776339">
                <w:rPr>
                  <w:rFonts w:cs="Times New Roman"/>
                  <w:sz w:val="22"/>
                  <w:rPrChange w:id="11225"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rsidP="002B569F">
            <w:pPr>
              <w:rPr>
                <w:del w:id="11226" w:author="Camilo Andrés Díaz Gómez" w:date="2023-03-22T16:08:00Z"/>
                <w:rFonts w:cs="Times New Roman"/>
                <w:sz w:val="20"/>
                <w:szCs w:val="20"/>
              </w:rPr>
              <w:pPrChange w:id="11227" w:author="Camilo Andrés Díaz Gómez" w:date="2023-03-28T17:43:00Z">
                <w:pPr/>
              </w:pPrChange>
            </w:pPr>
            <w:del w:id="11228" w:author="Camilo Andrés Díaz Gómez" w:date="2023-03-22T16:06:00Z">
              <w:r w:rsidRPr="002B569F" w:rsidDel="0066355F">
                <w:rPr>
                  <w:rFonts w:cs="Times New Roman"/>
                  <w:sz w:val="20"/>
                  <w:szCs w:val="20"/>
                  <w:rPrChange w:id="11229"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rsidP="002B569F">
            <w:pPr>
              <w:rPr>
                <w:del w:id="11230" w:author="Camilo Andrés Díaz Gómez" w:date="2023-03-22T16:08:00Z"/>
                <w:rFonts w:cs="Times New Roman"/>
                <w:sz w:val="20"/>
                <w:szCs w:val="20"/>
              </w:rPr>
              <w:pPrChange w:id="11231" w:author="Camilo Andrés Díaz Gómez" w:date="2023-03-28T17:43:00Z">
                <w:pPr/>
              </w:pPrChange>
            </w:pPr>
            <w:del w:id="11232" w:author="Camilo Andrés Díaz Gómez" w:date="2023-03-22T16:07:00Z">
              <w:r w:rsidRPr="002B569F" w:rsidDel="0052638D">
                <w:rPr>
                  <w:rFonts w:cs="Times New Roman"/>
                  <w:sz w:val="20"/>
                  <w:szCs w:val="20"/>
                  <w:rPrChange w:id="11233"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rsidP="002B569F">
            <w:pPr>
              <w:rPr>
                <w:del w:id="11234" w:author="Camilo Andrés Díaz Gómez" w:date="2023-03-22T16:08:00Z"/>
                <w:rFonts w:cs="Times New Roman"/>
                <w:sz w:val="20"/>
                <w:szCs w:val="20"/>
              </w:rPr>
              <w:pPrChange w:id="11235" w:author="Camilo Andrés Díaz Gómez" w:date="2023-03-28T17:43:00Z">
                <w:pPr/>
              </w:pPrChange>
            </w:pPr>
            <w:del w:id="11236" w:author="Camilo Andrés Díaz Gómez" w:date="2023-03-22T16:07:00Z">
              <w:r w:rsidRPr="002B569F" w:rsidDel="00AC0D41">
                <w:rPr>
                  <w:rFonts w:cs="Times New Roman"/>
                  <w:sz w:val="20"/>
                  <w:szCs w:val="20"/>
                  <w:rPrChange w:id="11237"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rsidP="002B569F">
            <w:pPr>
              <w:rPr>
                <w:del w:id="11238" w:author="Camilo Andrés Díaz Gómez" w:date="2023-03-22T16:08:00Z"/>
                <w:rFonts w:cs="Times New Roman"/>
                <w:sz w:val="20"/>
                <w:szCs w:val="20"/>
              </w:rPr>
              <w:pPrChange w:id="11239" w:author="Camilo Andrés Díaz Gómez" w:date="2023-03-28T17:43:00Z">
                <w:pPr/>
              </w:pPrChange>
            </w:pPr>
            <w:del w:id="11240" w:author="Camilo Andrés Díaz Gómez" w:date="2023-03-22T16:08:00Z">
              <w:r w:rsidRPr="002B569F" w:rsidDel="00D41E19">
                <w:rPr>
                  <w:rFonts w:cs="Times New Roman"/>
                  <w:sz w:val="20"/>
                  <w:szCs w:val="20"/>
                  <w:rPrChange w:id="11241"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rsidP="002B569F">
            <w:pPr>
              <w:rPr>
                <w:del w:id="11242" w:author="Camilo Andrés Díaz Gómez" w:date="2023-03-22T16:08:00Z"/>
                <w:rFonts w:cs="Times New Roman"/>
                <w:sz w:val="20"/>
                <w:szCs w:val="20"/>
                <w:rPrChange w:id="11243" w:author="Camilo Andrés Díaz Gómez" w:date="2023-03-28T17:42:00Z">
                  <w:rPr>
                    <w:del w:id="11244" w:author="Camilo Andrés Díaz Gómez" w:date="2023-03-22T16:08:00Z"/>
                    <w:rFonts w:cs="Times New Roman"/>
                    <w:color w:val="000000"/>
                    <w:sz w:val="20"/>
                    <w:szCs w:val="20"/>
                  </w:rPr>
                </w:rPrChange>
              </w:rPr>
              <w:pPrChange w:id="11245" w:author="Camilo Andrés Díaz Gómez" w:date="2023-03-28T17:43:00Z">
                <w:pPr/>
              </w:pPrChange>
            </w:pPr>
          </w:p>
        </w:tc>
        <w:tc>
          <w:tcPr>
            <w:tcW w:w="322" w:type="dxa"/>
          </w:tcPr>
          <w:p w14:paraId="64851A1A" w14:textId="71CD5C06" w:rsidR="00776339" w:rsidRPr="002B569F" w:rsidDel="00776339" w:rsidRDefault="00776339" w:rsidP="002B569F">
            <w:pPr>
              <w:rPr>
                <w:del w:id="11246" w:author="Camilo Andrés Díaz Gómez" w:date="2023-03-22T16:08:00Z"/>
                <w:rFonts w:cs="Times New Roman"/>
                <w:sz w:val="20"/>
                <w:szCs w:val="20"/>
                <w:rPrChange w:id="11247" w:author="Camilo Andrés Díaz Gómez" w:date="2023-03-28T17:42:00Z">
                  <w:rPr>
                    <w:del w:id="11248" w:author="Camilo Andrés Díaz Gómez" w:date="2023-03-22T16:08:00Z"/>
                    <w:rFonts w:cs="Times New Roman"/>
                    <w:color w:val="000000"/>
                    <w:sz w:val="20"/>
                    <w:szCs w:val="20"/>
                  </w:rPr>
                </w:rPrChange>
              </w:rPr>
              <w:pPrChange w:id="11249" w:author="Camilo Andrés Díaz Gómez" w:date="2023-03-28T17:43:00Z">
                <w:pPr/>
              </w:pPrChange>
            </w:pPr>
          </w:p>
        </w:tc>
        <w:tc>
          <w:tcPr>
            <w:tcW w:w="322" w:type="dxa"/>
          </w:tcPr>
          <w:p w14:paraId="356B9949" w14:textId="6E504677" w:rsidR="00776339" w:rsidRPr="002B569F" w:rsidDel="00776339" w:rsidRDefault="00776339" w:rsidP="002B569F">
            <w:pPr>
              <w:rPr>
                <w:del w:id="11250" w:author="Camilo Andrés Díaz Gómez" w:date="2023-03-22T16:08:00Z"/>
                <w:rFonts w:cs="Times New Roman"/>
                <w:sz w:val="20"/>
                <w:szCs w:val="20"/>
                <w:rPrChange w:id="11251" w:author="Camilo Andrés Díaz Gómez" w:date="2023-03-28T17:42:00Z">
                  <w:rPr>
                    <w:del w:id="11252" w:author="Camilo Andrés Díaz Gómez" w:date="2023-03-22T16:08:00Z"/>
                    <w:rFonts w:cs="Times New Roman"/>
                    <w:color w:val="000000"/>
                    <w:sz w:val="20"/>
                    <w:szCs w:val="20"/>
                  </w:rPr>
                </w:rPrChange>
              </w:rPr>
              <w:pPrChange w:id="11253" w:author="Camilo Andrés Díaz Gómez" w:date="2023-03-28T17:43:00Z">
                <w:pPr/>
              </w:pPrChange>
            </w:pPr>
          </w:p>
        </w:tc>
        <w:tc>
          <w:tcPr>
            <w:tcW w:w="322" w:type="dxa"/>
          </w:tcPr>
          <w:p w14:paraId="03D7338D" w14:textId="18AC3FD7" w:rsidR="00776339" w:rsidRPr="002B569F" w:rsidDel="00776339" w:rsidRDefault="00776339" w:rsidP="002B569F">
            <w:pPr>
              <w:rPr>
                <w:del w:id="11254" w:author="Camilo Andrés Díaz Gómez" w:date="2023-03-22T16:08:00Z"/>
                <w:rFonts w:cs="Times New Roman"/>
                <w:sz w:val="20"/>
                <w:szCs w:val="20"/>
                <w:rPrChange w:id="11255" w:author="Camilo Andrés Díaz Gómez" w:date="2023-03-28T17:42:00Z">
                  <w:rPr>
                    <w:del w:id="11256" w:author="Camilo Andrés Díaz Gómez" w:date="2023-03-22T16:08:00Z"/>
                    <w:rFonts w:cs="Times New Roman"/>
                    <w:color w:val="000000"/>
                    <w:sz w:val="20"/>
                    <w:szCs w:val="20"/>
                  </w:rPr>
                </w:rPrChange>
              </w:rPr>
              <w:pPrChange w:id="11257" w:author="Camilo Andrés Díaz Gómez" w:date="2023-03-28T17:43:00Z">
                <w:pPr/>
              </w:pPrChange>
            </w:pPr>
          </w:p>
        </w:tc>
      </w:tr>
      <w:tr w:rsidR="002B569F" w:rsidRPr="002B569F" w:rsidDel="00776339" w14:paraId="2A20B5EF" w14:textId="77777777" w:rsidTr="00D00600">
        <w:trPr>
          <w:del w:id="11258" w:author="Camilo Andrés Díaz Gómez" w:date="2023-03-22T16:08:00Z"/>
        </w:trPr>
        <w:tc>
          <w:tcPr>
            <w:tcW w:w="530" w:type="dxa"/>
            <w:vAlign w:val="bottom"/>
          </w:tcPr>
          <w:p w14:paraId="6AE75138" w14:textId="7EADA4EC" w:rsidR="00776339" w:rsidRPr="002B569F" w:rsidDel="00776339" w:rsidRDefault="00776339" w:rsidP="002B569F">
            <w:pPr>
              <w:rPr>
                <w:del w:id="11259" w:author="Camilo Andrés Díaz Gómez" w:date="2023-03-22T16:08:00Z"/>
                <w:rFonts w:cs="Times New Roman"/>
                <w:sz w:val="20"/>
                <w:szCs w:val="20"/>
              </w:rPr>
              <w:pPrChange w:id="11260" w:author="Camilo Andrés Díaz Gómez" w:date="2023-03-28T17:43:00Z">
                <w:pPr/>
              </w:pPrChange>
            </w:pPr>
            <w:del w:id="11261" w:author="Camilo Andrés Díaz Gómez" w:date="2023-03-22T16:08:00Z">
              <w:r w:rsidRPr="002B569F" w:rsidDel="00776339">
                <w:rPr>
                  <w:rFonts w:cs="Times New Roman"/>
                  <w:sz w:val="22"/>
                  <w:rPrChange w:id="11262"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rsidP="002B569F">
            <w:pPr>
              <w:rPr>
                <w:del w:id="11263" w:author="Camilo Andrés Díaz Gómez" w:date="2023-03-22T16:08:00Z"/>
                <w:rFonts w:cs="Times New Roman"/>
                <w:sz w:val="20"/>
                <w:szCs w:val="20"/>
              </w:rPr>
              <w:pPrChange w:id="11264" w:author="Camilo Andrés Díaz Gómez" w:date="2023-03-28T17:43:00Z">
                <w:pPr/>
              </w:pPrChange>
            </w:pPr>
            <w:del w:id="11265" w:author="Camilo Andrés Díaz Gómez" w:date="2023-03-22T16:06:00Z">
              <w:r w:rsidRPr="002B569F" w:rsidDel="0066355F">
                <w:rPr>
                  <w:rFonts w:cs="Times New Roman"/>
                  <w:sz w:val="20"/>
                  <w:szCs w:val="20"/>
                  <w:rPrChange w:id="11266"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rsidP="002B569F">
            <w:pPr>
              <w:rPr>
                <w:del w:id="11267" w:author="Camilo Andrés Díaz Gómez" w:date="2023-03-22T16:08:00Z"/>
                <w:rFonts w:cs="Times New Roman"/>
                <w:sz w:val="20"/>
                <w:szCs w:val="20"/>
              </w:rPr>
              <w:pPrChange w:id="11268" w:author="Camilo Andrés Díaz Gómez" w:date="2023-03-28T17:43:00Z">
                <w:pPr/>
              </w:pPrChange>
            </w:pPr>
            <w:del w:id="11269" w:author="Camilo Andrés Díaz Gómez" w:date="2023-03-22T16:07:00Z">
              <w:r w:rsidRPr="002B569F" w:rsidDel="0052638D">
                <w:rPr>
                  <w:rFonts w:cs="Times New Roman"/>
                  <w:sz w:val="20"/>
                  <w:szCs w:val="20"/>
                  <w:rPrChange w:id="11270"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rsidP="002B569F">
            <w:pPr>
              <w:rPr>
                <w:del w:id="11271" w:author="Camilo Andrés Díaz Gómez" w:date="2023-03-22T16:08:00Z"/>
                <w:rFonts w:cs="Times New Roman"/>
                <w:sz w:val="20"/>
                <w:szCs w:val="20"/>
              </w:rPr>
              <w:pPrChange w:id="11272" w:author="Camilo Andrés Díaz Gómez" w:date="2023-03-28T17:43:00Z">
                <w:pPr/>
              </w:pPrChange>
            </w:pPr>
            <w:del w:id="11273" w:author="Camilo Andrés Díaz Gómez" w:date="2023-03-22T16:07:00Z">
              <w:r w:rsidRPr="002B569F" w:rsidDel="00AC0D41">
                <w:rPr>
                  <w:rFonts w:cs="Times New Roman"/>
                  <w:sz w:val="20"/>
                  <w:szCs w:val="20"/>
                  <w:rPrChange w:id="11274"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rsidP="002B569F">
            <w:pPr>
              <w:rPr>
                <w:del w:id="11275" w:author="Camilo Andrés Díaz Gómez" w:date="2023-03-22T16:08:00Z"/>
                <w:rFonts w:cs="Times New Roman"/>
                <w:sz w:val="20"/>
                <w:szCs w:val="20"/>
              </w:rPr>
              <w:pPrChange w:id="11276" w:author="Camilo Andrés Díaz Gómez" w:date="2023-03-28T17:43:00Z">
                <w:pPr/>
              </w:pPrChange>
            </w:pPr>
            <w:del w:id="11277" w:author="Camilo Andrés Díaz Gómez" w:date="2023-03-22T16:08:00Z">
              <w:r w:rsidRPr="002B569F" w:rsidDel="00D41E19">
                <w:rPr>
                  <w:rFonts w:cs="Times New Roman"/>
                  <w:sz w:val="20"/>
                  <w:szCs w:val="20"/>
                  <w:rPrChange w:id="11278"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rsidP="002B569F">
            <w:pPr>
              <w:rPr>
                <w:del w:id="11279" w:author="Camilo Andrés Díaz Gómez" w:date="2023-03-22T16:08:00Z"/>
                <w:rFonts w:cs="Times New Roman"/>
                <w:sz w:val="20"/>
                <w:szCs w:val="20"/>
                <w:rPrChange w:id="11280" w:author="Camilo Andrés Díaz Gómez" w:date="2023-03-28T17:42:00Z">
                  <w:rPr>
                    <w:del w:id="11281" w:author="Camilo Andrés Díaz Gómez" w:date="2023-03-22T16:08:00Z"/>
                    <w:rFonts w:cs="Times New Roman"/>
                    <w:color w:val="000000"/>
                    <w:sz w:val="20"/>
                    <w:szCs w:val="20"/>
                  </w:rPr>
                </w:rPrChange>
              </w:rPr>
              <w:pPrChange w:id="11282" w:author="Camilo Andrés Díaz Gómez" w:date="2023-03-28T17:43:00Z">
                <w:pPr/>
              </w:pPrChange>
            </w:pPr>
          </w:p>
        </w:tc>
        <w:tc>
          <w:tcPr>
            <w:tcW w:w="322" w:type="dxa"/>
          </w:tcPr>
          <w:p w14:paraId="07621F58" w14:textId="772D0780" w:rsidR="00776339" w:rsidRPr="002B569F" w:rsidDel="00776339" w:rsidRDefault="00776339" w:rsidP="002B569F">
            <w:pPr>
              <w:rPr>
                <w:del w:id="11283" w:author="Camilo Andrés Díaz Gómez" w:date="2023-03-22T16:08:00Z"/>
                <w:rFonts w:cs="Times New Roman"/>
                <w:sz w:val="20"/>
                <w:szCs w:val="20"/>
                <w:rPrChange w:id="11284" w:author="Camilo Andrés Díaz Gómez" w:date="2023-03-28T17:42:00Z">
                  <w:rPr>
                    <w:del w:id="11285" w:author="Camilo Andrés Díaz Gómez" w:date="2023-03-22T16:08:00Z"/>
                    <w:rFonts w:cs="Times New Roman"/>
                    <w:color w:val="000000"/>
                    <w:sz w:val="20"/>
                    <w:szCs w:val="20"/>
                  </w:rPr>
                </w:rPrChange>
              </w:rPr>
              <w:pPrChange w:id="11286" w:author="Camilo Andrés Díaz Gómez" w:date="2023-03-28T17:43:00Z">
                <w:pPr/>
              </w:pPrChange>
            </w:pPr>
          </w:p>
        </w:tc>
        <w:tc>
          <w:tcPr>
            <w:tcW w:w="322" w:type="dxa"/>
          </w:tcPr>
          <w:p w14:paraId="03B23805" w14:textId="1585ABD8" w:rsidR="00776339" w:rsidRPr="002B569F" w:rsidDel="00776339" w:rsidRDefault="00776339" w:rsidP="002B569F">
            <w:pPr>
              <w:rPr>
                <w:del w:id="11287" w:author="Camilo Andrés Díaz Gómez" w:date="2023-03-22T16:08:00Z"/>
                <w:rFonts w:cs="Times New Roman"/>
                <w:sz w:val="20"/>
                <w:szCs w:val="20"/>
                <w:rPrChange w:id="11288" w:author="Camilo Andrés Díaz Gómez" w:date="2023-03-28T17:42:00Z">
                  <w:rPr>
                    <w:del w:id="11289" w:author="Camilo Andrés Díaz Gómez" w:date="2023-03-22T16:08:00Z"/>
                    <w:rFonts w:cs="Times New Roman"/>
                    <w:color w:val="000000"/>
                    <w:sz w:val="20"/>
                    <w:szCs w:val="20"/>
                  </w:rPr>
                </w:rPrChange>
              </w:rPr>
              <w:pPrChange w:id="11290" w:author="Camilo Andrés Díaz Gómez" w:date="2023-03-28T17:43:00Z">
                <w:pPr/>
              </w:pPrChange>
            </w:pPr>
          </w:p>
        </w:tc>
        <w:tc>
          <w:tcPr>
            <w:tcW w:w="322" w:type="dxa"/>
          </w:tcPr>
          <w:p w14:paraId="6E428B4A" w14:textId="441E3823" w:rsidR="00776339" w:rsidRPr="002B569F" w:rsidDel="00776339" w:rsidRDefault="00776339" w:rsidP="002B569F">
            <w:pPr>
              <w:rPr>
                <w:del w:id="11291" w:author="Camilo Andrés Díaz Gómez" w:date="2023-03-22T16:08:00Z"/>
                <w:rFonts w:cs="Times New Roman"/>
                <w:sz w:val="20"/>
                <w:szCs w:val="20"/>
                <w:rPrChange w:id="11292" w:author="Camilo Andrés Díaz Gómez" w:date="2023-03-28T17:42:00Z">
                  <w:rPr>
                    <w:del w:id="11293" w:author="Camilo Andrés Díaz Gómez" w:date="2023-03-22T16:08:00Z"/>
                    <w:rFonts w:cs="Times New Roman"/>
                    <w:color w:val="000000"/>
                    <w:sz w:val="20"/>
                    <w:szCs w:val="20"/>
                  </w:rPr>
                </w:rPrChange>
              </w:rPr>
              <w:pPrChange w:id="11294" w:author="Camilo Andrés Díaz Gómez" w:date="2023-03-28T17:43:00Z">
                <w:pPr/>
              </w:pPrChange>
            </w:pPr>
          </w:p>
        </w:tc>
      </w:tr>
      <w:tr w:rsidR="002B569F" w:rsidRPr="002B569F" w:rsidDel="00776339" w14:paraId="43F048BF" w14:textId="77777777" w:rsidTr="00D00600">
        <w:trPr>
          <w:del w:id="11295" w:author="Camilo Andrés Díaz Gómez" w:date="2023-03-22T16:08:00Z"/>
        </w:trPr>
        <w:tc>
          <w:tcPr>
            <w:tcW w:w="530" w:type="dxa"/>
            <w:vAlign w:val="bottom"/>
          </w:tcPr>
          <w:p w14:paraId="47E575E1" w14:textId="2D1553CB" w:rsidR="00776339" w:rsidRPr="002B569F" w:rsidDel="00776339" w:rsidRDefault="00776339" w:rsidP="002B569F">
            <w:pPr>
              <w:rPr>
                <w:del w:id="11296" w:author="Camilo Andrés Díaz Gómez" w:date="2023-03-22T16:08:00Z"/>
                <w:rFonts w:cs="Times New Roman"/>
                <w:sz w:val="20"/>
                <w:szCs w:val="20"/>
              </w:rPr>
              <w:pPrChange w:id="11297" w:author="Camilo Andrés Díaz Gómez" w:date="2023-03-28T17:43:00Z">
                <w:pPr/>
              </w:pPrChange>
            </w:pPr>
            <w:del w:id="11298" w:author="Camilo Andrés Díaz Gómez" w:date="2023-03-22T16:08:00Z">
              <w:r w:rsidRPr="002B569F" w:rsidDel="00776339">
                <w:rPr>
                  <w:rFonts w:cs="Times New Roman"/>
                  <w:sz w:val="22"/>
                  <w:rPrChange w:id="11299"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rsidP="002B569F">
            <w:pPr>
              <w:rPr>
                <w:del w:id="11300" w:author="Camilo Andrés Díaz Gómez" w:date="2023-03-22T16:08:00Z"/>
                <w:rFonts w:cs="Times New Roman"/>
                <w:sz w:val="20"/>
                <w:szCs w:val="20"/>
              </w:rPr>
              <w:pPrChange w:id="11301" w:author="Camilo Andrés Díaz Gómez" w:date="2023-03-28T17:43:00Z">
                <w:pPr/>
              </w:pPrChange>
            </w:pPr>
            <w:del w:id="11302" w:author="Camilo Andrés Díaz Gómez" w:date="2023-03-22T16:06:00Z">
              <w:r w:rsidRPr="002B569F" w:rsidDel="0066355F">
                <w:rPr>
                  <w:rFonts w:cs="Times New Roman"/>
                  <w:sz w:val="20"/>
                  <w:szCs w:val="20"/>
                  <w:rPrChange w:id="11303"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rsidP="002B569F">
            <w:pPr>
              <w:rPr>
                <w:del w:id="11304" w:author="Camilo Andrés Díaz Gómez" w:date="2023-03-22T16:08:00Z"/>
                <w:rFonts w:cs="Times New Roman"/>
                <w:sz w:val="20"/>
                <w:szCs w:val="20"/>
              </w:rPr>
              <w:pPrChange w:id="11305" w:author="Camilo Andrés Díaz Gómez" w:date="2023-03-28T17:43:00Z">
                <w:pPr/>
              </w:pPrChange>
            </w:pPr>
            <w:del w:id="11306" w:author="Camilo Andrés Díaz Gómez" w:date="2023-03-22T16:07:00Z">
              <w:r w:rsidRPr="002B569F" w:rsidDel="0052638D">
                <w:rPr>
                  <w:rFonts w:cs="Times New Roman"/>
                  <w:sz w:val="20"/>
                  <w:szCs w:val="20"/>
                  <w:rPrChange w:id="11307"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rsidP="002B569F">
            <w:pPr>
              <w:rPr>
                <w:del w:id="11308" w:author="Camilo Andrés Díaz Gómez" w:date="2023-03-22T16:08:00Z"/>
                <w:rFonts w:cs="Times New Roman"/>
                <w:sz w:val="20"/>
                <w:szCs w:val="20"/>
              </w:rPr>
              <w:pPrChange w:id="11309" w:author="Camilo Andrés Díaz Gómez" w:date="2023-03-28T17:43:00Z">
                <w:pPr/>
              </w:pPrChange>
            </w:pPr>
            <w:del w:id="11310" w:author="Camilo Andrés Díaz Gómez" w:date="2023-03-22T16:07:00Z">
              <w:r w:rsidRPr="002B569F" w:rsidDel="00AC0D41">
                <w:rPr>
                  <w:rFonts w:cs="Times New Roman"/>
                  <w:sz w:val="20"/>
                  <w:szCs w:val="20"/>
                  <w:rPrChange w:id="11311"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rsidP="002B569F">
            <w:pPr>
              <w:rPr>
                <w:del w:id="11312" w:author="Camilo Andrés Díaz Gómez" w:date="2023-03-22T16:08:00Z"/>
                <w:rFonts w:cs="Times New Roman"/>
                <w:sz w:val="20"/>
                <w:szCs w:val="20"/>
              </w:rPr>
              <w:pPrChange w:id="11313" w:author="Camilo Andrés Díaz Gómez" w:date="2023-03-28T17:43:00Z">
                <w:pPr/>
              </w:pPrChange>
            </w:pPr>
            <w:del w:id="11314" w:author="Camilo Andrés Díaz Gómez" w:date="2023-03-22T16:08:00Z">
              <w:r w:rsidRPr="002B569F" w:rsidDel="00D41E19">
                <w:rPr>
                  <w:rFonts w:cs="Times New Roman"/>
                  <w:sz w:val="20"/>
                  <w:szCs w:val="20"/>
                  <w:rPrChange w:id="11315"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rsidP="002B569F">
            <w:pPr>
              <w:rPr>
                <w:del w:id="11316" w:author="Camilo Andrés Díaz Gómez" w:date="2023-03-22T16:08:00Z"/>
                <w:rFonts w:cs="Times New Roman"/>
                <w:sz w:val="20"/>
                <w:szCs w:val="20"/>
                <w:rPrChange w:id="11317" w:author="Camilo Andrés Díaz Gómez" w:date="2023-03-28T17:42:00Z">
                  <w:rPr>
                    <w:del w:id="11318" w:author="Camilo Andrés Díaz Gómez" w:date="2023-03-22T16:08:00Z"/>
                    <w:rFonts w:cs="Times New Roman"/>
                    <w:color w:val="000000"/>
                    <w:sz w:val="20"/>
                    <w:szCs w:val="20"/>
                  </w:rPr>
                </w:rPrChange>
              </w:rPr>
              <w:pPrChange w:id="11319" w:author="Camilo Andrés Díaz Gómez" w:date="2023-03-28T17:43:00Z">
                <w:pPr/>
              </w:pPrChange>
            </w:pPr>
          </w:p>
        </w:tc>
        <w:tc>
          <w:tcPr>
            <w:tcW w:w="322" w:type="dxa"/>
          </w:tcPr>
          <w:p w14:paraId="2A89250D" w14:textId="54C29582" w:rsidR="00776339" w:rsidRPr="002B569F" w:rsidDel="00776339" w:rsidRDefault="00776339" w:rsidP="002B569F">
            <w:pPr>
              <w:rPr>
                <w:del w:id="11320" w:author="Camilo Andrés Díaz Gómez" w:date="2023-03-22T16:08:00Z"/>
                <w:rFonts w:cs="Times New Roman"/>
                <w:sz w:val="20"/>
                <w:szCs w:val="20"/>
                <w:rPrChange w:id="11321" w:author="Camilo Andrés Díaz Gómez" w:date="2023-03-28T17:42:00Z">
                  <w:rPr>
                    <w:del w:id="11322" w:author="Camilo Andrés Díaz Gómez" w:date="2023-03-22T16:08:00Z"/>
                    <w:rFonts w:cs="Times New Roman"/>
                    <w:color w:val="000000"/>
                    <w:sz w:val="20"/>
                    <w:szCs w:val="20"/>
                  </w:rPr>
                </w:rPrChange>
              </w:rPr>
              <w:pPrChange w:id="11323" w:author="Camilo Andrés Díaz Gómez" w:date="2023-03-28T17:43:00Z">
                <w:pPr/>
              </w:pPrChange>
            </w:pPr>
          </w:p>
        </w:tc>
        <w:tc>
          <w:tcPr>
            <w:tcW w:w="322" w:type="dxa"/>
          </w:tcPr>
          <w:p w14:paraId="2FFC91CD" w14:textId="47EE898C" w:rsidR="00776339" w:rsidRPr="002B569F" w:rsidDel="00776339" w:rsidRDefault="00776339" w:rsidP="002B569F">
            <w:pPr>
              <w:rPr>
                <w:del w:id="11324" w:author="Camilo Andrés Díaz Gómez" w:date="2023-03-22T16:08:00Z"/>
                <w:rFonts w:cs="Times New Roman"/>
                <w:sz w:val="20"/>
                <w:szCs w:val="20"/>
                <w:rPrChange w:id="11325" w:author="Camilo Andrés Díaz Gómez" w:date="2023-03-28T17:42:00Z">
                  <w:rPr>
                    <w:del w:id="11326" w:author="Camilo Andrés Díaz Gómez" w:date="2023-03-22T16:08:00Z"/>
                    <w:rFonts w:cs="Times New Roman"/>
                    <w:color w:val="000000"/>
                    <w:sz w:val="20"/>
                    <w:szCs w:val="20"/>
                  </w:rPr>
                </w:rPrChange>
              </w:rPr>
              <w:pPrChange w:id="11327" w:author="Camilo Andrés Díaz Gómez" w:date="2023-03-28T17:43:00Z">
                <w:pPr/>
              </w:pPrChange>
            </w:pPr>
          </w:p>
        </w:tc>
        <w:tc>
          <w:tcPr>
            <w:tcW w:w="322" w:type="dxa"/>
          </w:tcPr>
          <w:p w14:paraId="6E241B38" w14:textId="251F9A3A" w:rsidR="00776339" w:rsidRPr="002B569F" w:rsidDel="00776339" w:rsidRDefault="00776339" w:rsidP="002B569F">
            <w:pPr>
              <w:rPr>
                <w:del w:id="11328" w:author="Camilo Andrés Díaz Gómez" w:date="2023-03-22T16:08:00Z"/>
                <w:rFonts w:cs="Times New Roman"/>
                <w:sz w:val="20"/>
                <w:szCs w:val="20"/>
                <w:rPrChange w:id="11329" w:author="Camilo Andrés Díaz Gómez" w:date="2023-03-28T17:42:00Z">
                  <w:rPr>
                    <w:del w:id="11330" w:author="Camilo Andrés Díaz Gómez" w:date="2023-03-22T16:08:00Z"/>
                    <w:rFonts w:cs="Times New Roman"/>
                    <w:color w:val="000000"/>
                    <w:sz w:val="20"/>
                    <w:szCs w:val="20"/>
                  </w:rPr>
                </w:rPrChange>
              </w:rPr>
              <w:pPrChange w:id="11331" w:author="Camilo Andrés Díaz Gómez" w:date="2023-03-28T17:43:00Z">
                <w:pPr/>
              </w:pPrChange>
            </w:pPr>
          </w:p>
        </w:tc>
      </w:tr>
      <w:tr w:rsidR="002B569F" w:rsidRPr="002B569F" w:rsidDel="00776339" w14:paraId="7423A6B1" w14:textId="77777777" w:rsidTr="00D00600">
        <w:trPr>
          <w:del w:id="11332" w:author="Camilo Andrés Díaz Gómez" w:date="2023-03-22T16:08:00Z"/>
        </w:trPr>
        <w:tc>
          <w:tcPr>
            <w:tcW w:w="530" w:type="dxa"/>
            <w:vAlign w:val="bottom"/>
          </w:tcPr>
          <w:p w14:paraId="744EFD51" w14:textId="697E4583" w:rsidR="00776339" w:rsidRPr="002B569F" w:rsidDel="00776339" w:rsidRDefault="00776339" w:rsidP="002B569F">
            <w:pPr>
              <w:rPr>
                <w:del w:id="11333" w:author="Camilo Andrés Díaz Gómez" w:date="2023-03-22T16:08:00Z"/>
                <w:rFonts w:cs="Times New Roman"/>
                <w:sz w:val="20"/>
                <w:szCs w:val="20"/>
              </w:rPr>
              <w:pPrChange w:id="11334" w:author="Camilo Andrés Díaz Gómez" w:date="2023-03-28T17:43:00Z">
                <w:pPr/>
              </w:pPrChange>
            </w:pPr>
            <w:del w:id="11335" w:author="Camilo Andrés Díaz Gómez" w:date="2023-03-22T16:08:00Z">
              <w:r w:rsidRPr="002B569F" w:rsidDel="00776339">
                <w:rPr>
                  <w:rFonts w:cs="Times New Roman"/>
                  <w:sz w:val="22"/>
                  <w:rPrChange w:id="11336"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rsidP="002B569F">
            <w:pPr>
              <w:rPr>
                <w:del w:id="11337" w:author="Camilo Andrés Díaz Gómez" w:date="2023-03-22T16:08:00Z"/>
                <w:rFonts w:cs="Times New Roman"/>
                <w:sz w:val="20"/>
                <w:szCs w:val="20"/>
              </w:rPr>
              <w:pPrChange w:id="11338" w:author="Camilo Andrés Díaz Gómez" w:date="2023-03-28T17:43:00Z">
                <w:pPr/>
              </w:pPrChange>
            </w:pPr>
            <w:del w:id="11339" w:author="Camilo Andrés Díaz Gómez" w:date="2023-03-22T16:06:00Z">
              <w:r w:rsidRPr="002B569F" w:rsidDel="0066355F">
                <w:rPr>
                  <w:rFonts w:cs="Times New Roman"/>
                  <w:sz w:val="20"/>
                  <w:szCs w:val="20"/>
                  <w:rPrChange w:id="11340"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rsidP="002B569F">
            <w:pPr>
              <w:rPr>
                <w:del w:id="11341" w:author="Camilo Andrés Díaz Gómez" w:date="2023-03-22T16:08:00Z"/>
                <w:rFonts w:cs="Times New Roman"/>
                <w:sz w:val="20"/>
                <w:szCs w:val="20"/>
              </w:rPr>
              <w:pPrChange w:id="11342" w:author="Camilo Andrés Díaz Gómez" w:date="2023-03-28T17:43:00Z">
                <w:pPr/>
              </w:pPrChange>
            </w:pPr>
            <w:del w:id="11343" w:author="Camilo Andrés Díaz Gómez" w:date="2023-03-22T16:07:00Z">
              <w:r w:rsidRPr="002B569F" w:rsidDel="0052638D">
                <w:rPr>
                  <w:rFonts w:cs="Times New Roman"/>
                  <w:sz w:val="20"/>
                  <w:szCs w:val="20"/>
                  <w:rPrChange w:id="11344"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rsidP="002B569F">
            <w:pPr>
              <w:rPr>
                <w:del w:id="11345" w:author="Camilo Andrés Díaz Gómez" w:date="2023-03-22T16:08:00Z"/>
                <w:rFonts w:cs="Times New Roman"/>
                <w:sz w:val="20"/>
                <w:szCs w:val="20"/>
              </w:rPr>
              <w:pPrChange w:id="11346" w:author="Camilo Andrés Díaz Gómez" w:date="2023-03-28T17:43:00Z">
                <w:pPr/>
              </w:pPrChange>
            </w:pPr>
            <w:del w:id="11347" w:author="Camilo Andrés Díaz Gómez" w:date="2023-03-22T16:07:00Z">
              <w:r w:rsidRPr="002B569F" w:rsidDel="00AC0D41">
                <w:rPr>
                  <w:rFonts w:cs="Times New Roman"/>
                  <w:sz w:val="20"/>
                  <w:szCs w:val="20"/>
                  <w:rPrChange w:id="11348"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rsidP="002B569F">
            <w:pPr>
              <w:rPr>
                <w:del w:id="11349" w:author="Camilo Andrés Díaz Gómez" w:date="2023-03-22T16:08:00Z"/>
                <w:rFonts w:cs="Times New Roman"/>
                <w:sz w:val="20"/>
                <w:szCs w:val="20"/>
              </w:rPr>
              <w:pPrChange w:id="11350" w:author="Camilo Andrés Díaz Gómez" w:date="2023-03-28T17:43:00Z">
                <w:pPr/>
              </w:pPrChange>
            </w:pPr>
            <w:del w:id="11351" w:author="Camilo Andrés Díaz Gómez" w:date="2023-03-22T16:08:00Z">
              <w:r w:rsidRPr="002B569F" w:rsidDel="00D41E19">
                <w:rPr>
                  <w:rFonts w:cs="Times New Roman"/>
                  <w:sz w:val="20"/>
                  <w:szCs w:val="20"/>
                  <w:rPrChange w:id="11352"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rsidP="002B569F">
            <w:pPr>
              <w:rPr>
                <w:del w:id="11353" w:author="Camilo Andrés Díaz Gómez" w:date="2023-03-22T16:08:00Z"/>
                <w:rFonts w:cs="Times New Roman"/>
                <w:sz w:val="20"/>
                <w:szCs w:val="20"/>
                <w:rPrChange w:id="11354" w:author="Camilo Andrés Díaz Gómez" w:date="2023-03-28T17:42:00Z">
                  <w:rPr>
                    <w:del w:id="11355" w:author="Camilo Andrés Díaz Gómez" w:date="2023-03-22T16:08:00Z"/>
                    <w:rFonts w:cs="Times New Roman"/>
                    <w:color w:val="000000"/>
                    <w:sz w:val="20"/>
                    <w:szCs w:val="20"/>
                  </w:rPr>
                </w:rPrChange>
              </w:rPr>
              <w:pPrChange w:id="11356" w:author="Camilo Andrés Díaz Gómez" w:date="2023-03-28T17:43:00Z">
                <w:pPr/>
              </w:pPrChange>
            </w:pPr>
          </w:p>
        </w:tc>
        <w:tc>
          <w:tcPr>
            <w:tcW w:w="322" w:type="dxa"/>
          </w:tcPr>
          <w:p w14:paraId="60E0E4F8" w14:textId="3B62ED13" w:rsidR="00776339" w:rsidRPr="002B569F" w:rsidDel="00776339" w:rsidRDefault="00776339" w:rsidP="002B569F">
            <w:pPr>
              <w:rPr>
                <w:del w:id="11357" w:author="Camilo Andrés Díaz Gómez" w:date="2023-03-22T16:08:00Z"/>
                <w:rFonts w:cs="Times New Roman"/>
                <w:sz w:val="20"/>
                <w:szCs w:val="20"/>
                <w:rPrChange w:id="11358" w:author="Camilo Andrés Díaz Gómez" w:date="2023-03-28T17:42:00Z">
                  <w:rPr>
                    <w:del w:id="11359" w:author="Camilo Andrés Díaz Gómez" w:date="2023-03-22T16:08:00Z"/>
                    <w:rFonts w:cs="Times New Roman"/>
                    <w:color w:val="000000"/>
                    <w:sz w:val="20"/>
                    <w:szCs w:val="20"/>
                  </w:rPr>
                </w:rPrChange>
              </w:rPr>
              <w:pPrChange w:id="11360" w:author="Camilo Andrés Díaz Gómez" w:date="2023-03-28T17:43:00Z">
                <w:pPr/>
              </w:pPrChange>
            </w:pPr>
          </w:p>
        </w:tc>
        <w:tc>
          <w:tcPr>
            <w:tcW w:w="322" w:type="dxa"/>
          </w:tcPr>
          <w:p w14:paraId="406A65FB" w14:textId="5D2DC66C" w:rsidR="00776339" w:rsidRPr="002B569F" w:rsidDel="00776339" w:rsidRDefault="00776339" w:rsidP="002B569F">
            <w:pPr>
              <w:rPr>
                <w:del w:id="11361" w:author="Camilo Andrés Díaz Gómez" w:date="2023-03-22T16:08:00Z"/>
                <w:rFonts w:cs="Times New Roman"/>
                <w:sz w:val="20"/>
                <w:szCs w:val="20"/>
                <w:rPrChange w:id="11362" w:author="Camilo Andrés Díaz Gómez" w:date="2023-03-28T17:42:00Z">
                  <w:rPr>
                    <w:del w:id="11363" w:author="Camilo Andrés Díaz Gómez" w:date="2023-03-22T16:08:00Z"/>
                    <w:rFonts w:cs="Times New Roman"/>
                    <w:color w:val="000000"/>
                    <w:sz w:val="20"/>
                    <w:szCs w:val="20"/>
                  </w:rPr>
                </w:rPrChange>
              </w:rPr>
              <w:pPrChange w:id="11364" w:author="Camilo Andrés Díaz Gómez" w:date="2023-03-28T17:43:00Z">
                <w:pPr/>
              </w:pPrChange>
            </w:pPr>
          </w:p>
        </w:tc>
        <w:tc>
          <w:tcPr>
            <w:tcW w:w="322" w:type="dxa"/>
          </w:tcPr>
          <w:p w14:paraId="648904E1" w14:textId="4021F2E1" w:rsidR="00776339" w:rsidRPr="002B569F" w:rsidDel="00776339" w:rsidRDefault="00776339" w:rsidP="002B569F">
            <w:pPr>
              <w:rPr>
                <w:del w:id="11365" w:author="Camilo Andrés Díaz Gómez" w:date="2023-03-22T16:08:00Z"/>
                <w:rFonts w:cs="Times New Roman"/>
                <w:sz w:val="20"/>
                <w:szCs w:val="20"/>
                <w:rPrChange w:id="11366" w:author="Camilo Andrés Díaz Gómez" w:date="2023-03-28T17:42:00Z">
                  <w:rPr>
                    <w:del w:id="11367" w:author="Camilo Andrés Díaz Gómez" w:date="2023-03-22T16:08:00Z"/>
                    <w:rFonts w:cs="Times New Roman"/>
                    <w:color w:val="000000"/>
                    <w:sz w:val="20"/>
                    <w:szCs w:val="20"/>
                  </w:rPr>
                </w:rPrChange>
              </w:rPr>
              <w:pPrChange w:id="11368" w:author="Camilo Andrés Díaz Gómez" w:date="2023-03-28T17:43:00Z">
                <w:pPr/>
              </w:pPrChange>
            </w:pPr>
          </w:p>
        </w:tc>
      </w:tr>
      <w:tr w:rsidR="002B569F" w:rsidRPr="002B569F" w:rsidDel="00776339" w14:paraId="16BED64E" w14:textId="77777777" w:rsidTr="00D00600">
        <w:trPr>
          <w:del w:id="11369" w:author="Camilo Andrés Díaz Gómez" w:date="2023-03-22T16:08:00Z"/>
        </w:trPr>
        <w:tc>
          <w:tcPr>
            <w:tcW w:w="530" w:type="dxa"/>
            <w:vAlign w:val="bottom"/>
          </w:tcPr>
          <w:p w14:paraId="26E1823A" w14:textId="6FD55BB0" w:rsidR="00776339" w:rsidRPr="002B569F" w:rsidDel="00776339" w:rsidRDefault="00776339" w:rsidP="002B569F">
            <w:pPr>
              <w:rPr>
                <w:del w:id="11370" w:author="Camilo Andrés Díaz Gómez" w:date="2023-03-22T16:08:00Z"/>
                <w:rFonts w:cs="Times New Roman"/>
                <w:sz w:val="20"/>
                <w:szCs w:val="20"/>
                <w:rPrChange w:id="11371" w:author="Camilo Andrés Díaz Gómez" w:date="2023-03-28T17:42:00Z">
                  <w:rPr>
                    <w:del w:id="11372" w:author="Camilo Andrés Díaz Gómez" w:date="2023-03-22T16:08:00Z"/>
                    <w:rFonts w:ascii="Calibri" w:hAnsi="Calibri" w:cs="Calibri"/>
                    <w:color w:val="000000"/>
                    <w:sz w:val="20"/>
                    <w:szCs w:val="20"/>
                  </w:rPr>
                </w:rPrChange>
              </w:rPr>
              <w:pPrChange w:id="11373" w:author="Camilo Andrés Díaz Gómez" w:date="2023-03-28T17:43:00Z">
                <w:pPr/>
              </w:pPrChange>
            </w:pPr>
            <w:del w:id="11374" w:author="Camilo Andrés Díaz Gómez" w:date="2023-03-22T16:08:00Z">
              <w:r w:rsidRPr="002B569F" w:rsidDel="00776339">
                <w:rPr>
                  <w:rFonts w:cs="Times New Roman"/>
                  <w:sz w:val="22"/>
                  <w:rPrChange w:id="11375"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rsidP="002B569F">
            <w:pPr>
              <w:rPr>
                <w:del w:id="11376" w:author="Camilo Andrés Díaz Gómez" w:date="2023-03-22T16:08:00Z"/>
                <w:rFonts w:cs="Times New Roman"/>
                <w:sz w:val="20"/>
                <w:szCs w:val="20"/>
                <w:rPrChange w:id="11377" w:author="Camilo Andrés Díaz Gómez" w:date="2023-03-28T17:42:00Z">
                  <w:rPr>
                    <w:del w:id="11378" w:author="Camilo Andrés Díaz Gómez" w:date="2023-03-22T16:08:00Z"/>
                    <w:rFonts w:ascii="Calibri" w:hAnsi="Calibri" w:cs="Calibri"/>
                    <w:color w:val="000000"/>
                    <w:sz w:val="20"/>
                    <w:szCs w:val="20"/>
                  </w:rPr>
                </w:rPrChange>
              </w:rPr>
              <w:pPrChange w:id="11379" w:author="Camilo Andrés Díaz Gómez" w:date="2023-03-28T17:43:00Z">
                <w:pPr/>
              </w:pPrChange>
            </w:pPr>
            <w:del w:id="11380" w:author="Camilo Andrés Díaz Gómez" w:date="2023-03-22T16:06:00Z">
              <w:r w:rsidRPr="002B569F" w:rsidDel="0066355F">
                <w:rPr>
                  <w:rFonts w:cs="Times New Roman"/>
                  <w:sz w:val="20"/>
                  <w:szCs w:val="20"/>
                  <w:rPrChange w:id="11381"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rsidP="002B569F">
            <w:pPr>
              <w:rPr>
                <w:del w:id="11382" w:author="Camilo Andrés Díaz Gómez" w:date="2023-03-22T16:08:00Z"/>
                <w:rFonts w:cs="Times New Roman"/>
                <w:sz w:val="20"/>
                <w:szCs w:val="20"/>
                <w:rPrChange w:id="11383" w:author="Camilo Andrés Díaz Gómez" w:date="2023-03-28T17:42:00Z">
                  <w:rPr>
                    <w:del w:id="11384" w:author="Camilo Andrés Díaz Gómez" w:date="2023-03-22T16:08:00Z"/>
                    <w:rFonts w:ascii="Calibri" w:hAnsi="Calibri" w:cs="Calibri"/>
                    <w:color w:val="000000"/>
                    <w:sz w:val="20"/>
                    <w:szCs w:val="20"/>
                  </w:rPr>
                </w:rPrChange>
              </w:rPr>
              <w:pPrChange w:id="11385" w:author="Camilo Andrés Díaz Gómez" w:date="2023-03-28T17:43:00Z">
                <w:pPr/>
              </w:pPrChange>
            </w:pPr>
            <w:del w:id="11386" w:author="Camilo Andrés Díaz Gómez" w:date="2023-03-22T16:07:00Z">
              <w:r w:rsidRPr="002B569F" w:rsidDel="0052638D">
                <w:rPr>
                  <w:rFonts w:cs="Times New Roman"/>
                  <w:sz w:val="20"/>
                  <w:szCs w:val="20"/>
                  <w:rPrChange w:id="11387"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rsidP="002B569F">
            <w:pPr>
              <w:rPr>
                <w:del w:id="11388" w:author="Camilo Andrés Díaz Gómez" w:date="2023-03-22T16:08:00Z"/>
                <w:rFonts w:cs="Times New Roman"/>
                <w:sz w:val="20"/>
                <w:szCs w:val="20"/>
                <w:rPrChange w:id="11389" w:author="Camilo Andrés Díaz Gómez" w:date="2023-03-28T17:42:00Z">
                  <w:rPr>
                    <w:del w:id="11390" w:author="Camilo Andrés Díaz Gómez" w:date="2023-03-22T16:08:00Z"/>
                    <w:rFonts w:ascii="Calibri" w:hAnsi="Calibri" w:cs="Calibri"/>
                    <w:color w:val="000000"/>
                    <w:sz w:val="20"/>
                    <w:szCs w:val="20"/>
                  </w:rPr>
                </w:rPrChange>
              </w:rPr>
              <w:pPrChange w:id="11391" w:author="Camilo Andrés Díaz Gómez" w:date="2023-03-28T17:43:00Z">
                <w:pPr/>
              </w:pPrChange>
            </w:pPr>
            <w:del w:id="11392" w:author="Camilo Andrés Díaz Gómez" w:date="2023-03-22T16:07:00Z">
              <w:r w:rsidRPr="002B569F" w:rsidDel="00AC0D41">
                <w:rPr>
                  <w:rFonts w:cs="Times New Roman"/>
                  <w:sz w:val="20"/>
                  <w:szCs w:val="20"/>
                  <w:rPrChange w:id="11393"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rsidP="002B569F">
            <w:pPr>
              <w:rPr>
                <w:del w:id="11394" w:author="Camilo Andrés Díaz Gómez" w:date="2023-03-22T16:08:00Z"/>
                <w:rFonts w:cs="Times New Roman"/>
                <w:sz w:val="20"/>
                <w:szCs w:val="20"/>
                <w:rPrChange w:id="11395" w:author="Camilo Andrés Díaz Gómez" w:date="2023-03-28T17:42:00Z">
                  <w:rPr>
                    <w:del w:id="11396" w:author="Camilo Andrés Díaz Gómez" w:date="2023-03-22T16:08:00Z"/>
                    <w:rFonts w:ascii="Calibri" w:hAnsi="Calibri" w:cs="Calibri"/>
                    <w:color w:val="000000"/>
                    <w:sz w:val="20"/>
                    <w:szCs w:val="20"/>
                  </w:rPr>
                </w:rPrChange>
              </w:rPr>
              <w:pPrChange w:id="11397" w:author="Camilo Andrés Díaz Gómez" w:date="2023-03-28T17:43:00Z">
                <w:pPr/>
              </w:pPrChange>
            </w:pPr>
            <w:del w:id="11398" w:author="Camilo Andrés Díaz Gómez" w:date="2023-03-22T16:08:00Z">
              <w:r w:rsidRPr="002B569F" w:rsidDel="00D41E19">
                <w:rPr>
                  <w:rFonts w:cs="Times New Roman"/>
                  <w:sz w:val="20"/>
                  <w:szCs w:val="20"/>
                  <w:rPrChange w:id="11399"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rsidP="002B569F">
            <w:pPr>
              <w:rPr>
                <w:del w:id="11400" w:author="Camilo Andrés Díaz Gómez" w:date="2023-03-22T16:08:00Z"/>
                <w:rFonts w:cs="Times New Roman"/>
                <w:sz w:val="20"/>
                <w:szCs w:val="20"/>
                <w:rPrChange w:id="11401" w:author="Camilo Andrés Díaz Gómez" w:date="2023-03-28T17:42:00Z">
                  <w:rPr>
                    <w:del w:id="11402" w:author="Camilo Andrés Díaz Gómez" w:date="2023-03-22T16:08:00Z"/>
                    <w:rFonts w:cs="Times New Roman"/>
                    <w:color w:val="000000"/>
                    <w:sz w:val="20"/>
                    <w:szCs w:val="20"/>
                  </w:rPr>
                </w:rPrChange>
              </w:rPr>
              <w:pPrChange w:id="11403" w:author="Camilo Andrés Díaz Gómez" w:date="2023-03-28T17:43:00Z">
                <w:pPr/>
              </w:pPrChange>
            </w:pPr>
          </w:p>
        </w:tc>
        <w:tc>
          <w:tcPr>
            <w:tcW w:w="322" w:type="dxa"/>
          </w:tcPr>
          <w:p w14:paraId="1F24ACF2" w14:textId="224EADDE" w:rsidR="00776339" w:rsidRPr="002B569F" w:rsidDel="00776339" w:rsidRDefault="00776339" w:rsidP="002B569F">
            <w:pPr>
              <w:rPr>
                <w:del w:id="11404" w:author="Camilo Andrés Díaz Gómez" w:date="2023-03-22T16:08:00Z"/>
                <w:rFonts w:cs="Times New Roman"/>
                <w:sz w:val="20"/>
                <w:szCs w:val="20"/>
                <w:rPrChange w:id="11405" w:author="Camilo Andrés Díaz Gómez" w:date="2023-03-28T17:42:00Z">
                  <w:rPr>
                    <w:del w:id="11406" w:author="Camilo Andrés Díaz Gómez" w:date="2023-03-22T16:08:00Z"/>
                    <w:rFonts w:cs="Times New Roman"/>
                    <w:color w:val="000000"/>
                    <w:sz w:val="20"/>
                    <w:szCs w:val="20"/>
                  </w:rPr>
                </w:rPrChange>
              </w:rPr>
              <w:pPrChange w:id="11407" w:author="Camilo Andrés Díaz Gómez" w:date="2023-03-28T17:43:00Z">
                <w:pPr/>
              </w:pPrChange>
            </w:pPr>
          </w:p>
        </w:tc>
        <w:tc>
          <w:tcPr>
            <w:tcW w:w="322" w:type="dxa"/>
          </w:tcPr>
          <w:p w14:paraId="7760663E" w14:textId="3F70EFFF" w:rsidR="00776339" w:rsidRPr="002B569F" w:rsidDel="00776339" w:rsidRDefault="00776339" w:rsidP="002B569F">
            <w:pPr>
              <w:rPr>
                <w:del w:id="11408" w:author="Camilo Andrés Díaz Gómez" w:date="2023-03-22T16:08:00Z"/>
                <w:rFonts w:cs="Times New Roman"/>
                <w:sz w:val="20"/>
                <w:szCs w:val="20"/>
                <w:rPrChange w:id="11409" w:author="Camilo Andrés Díaz Gómez" w:date="2023-03-28T17:42:00Z">
                  <w:rPr>
                    <w:del w:id="11410" w:author="Camilo Andrés Díaz Gómez" w:date="2023-03-22T16:08:00Z"/>
                    <w:rFonts w:cs="Times New Roman"/>
                    <w:color w:val="000000"/>
                    <w:sz w:val="20"/>
                    <w:szCs w:val="20"/>
                  </w:rPr>
                </w:rPrChange>
              </w:rPr>
              <w:pPrChange w:id="11411" w:author="Camilo Andrés Díaz Gómez" w:date="2023-03-28T17:43:00Z">
                <w:pPr/>
              </w:pPrChange>
            </w:pPr>
          </w:p>
        </w:tc>
        <w:tc>
          <w:tcPr>
            <w:tcW w:w="322" w:type="dxa"/>
          </w:tcPr>
          <w:p w14:paraId="7BCAA604" w14:textId="6AB3D503" w:rsidR="00776339" w:rsidRPr="002B569F" w:rsidDel="00776339" w:rsidRDefault="00776339" w:rsidP="002B569F">
            <w:pPr>
              <w:rPr>
                <w:del w:id="11412" w:author="Camilo Andrés Díaz Gómez" w:date="2023-03-22T16:08:00Z"/>
                <w:rFonts w:cs="Times New Roman"/>
                <w:sz w:val="20"/>
                <w:szCs w:val="20"/>
                <w:rPrChange w:id="11413" w:author="Camilo Andrés Díaz Gómez" w:date="2023-03-28T17:42:00Z">
                  <w:rPr>
                    <w:del w:id="11414" w:author="Camilo Andrés Díaz Gómez" w:date="2023-03-22T16:08:00Z"/>
                    <w:rFonts w:cs="Times New Roman"/>
                    <w:color w:val="000000"/>
                    <w:sz w:val="20"/>
                    <w:szCs w:val="20"/>
                  </w:rPr>
                </w:rPrChange>
              </w:rPr>
              <w:pPrChange w:id="11415" w:author="Camilo Andrés Díaz Gómez" w:date="2023-03-28T17:43:00Z">
                <w:pPr/>
              </w:pPrChange>
            </w:pPr>
          </w:p>
        </w:tc>
      </w:tr>
      <w:tr w:rsidR="002B569F" w:rsidRPr="002B569F" w:rsidDel="00776339" w14:paraId="32302782" w14:textId="77777777" w:rsidTr="00D00600">
        <w:trPr>
          <w:del w:id="11416" w:author="Camilo Andrés Díaz Gómez" w:date="2023-03-22T16:08:00Z"/>
        </w:trPr>
        <w:tc>
          <w:tcPr>
            <w:tcW w:w="530" w:type="dxa"/>
            <w:vAlign w:val="bottom"/>
          </w:tcPr>
          <w:p w14:paraId="09CD648C" w14:textId="2E6D85DA" w:rsidR="00776339" w:rsidRPr="002B569F" w:rsidDel="00776339" w:rsidRDefault="00776339" w:rsidP="002B569F">
            <w:pPr>
              <w:rPr>
                <w:del w:id="11417" w:author="Camilo Andrés Díaz Gómez" w:date="2023-03-22T16:08:00Z"/>
                <w:rFonts w:cs="Times New Roman"/>
                <w:sz w:val="20"/>
                <w:szCs w:val="20"/>
                <w:rPrChange w:id="11418" w:author="Camilo Andrés Díaz Gómez" w:date="2023-03-28T17:42:00Z">
                  <w:rPr>
                    <w:del w:id="11419" w:author="Camilo Andrés Díaz Gómez" w:date="2023-03-22T16:08:00Z"/>
                    <w:rFonts w:ascii="Calibri" w:hAnsi="Calibri" w:cs="Calibri"/>
                    <w:color w:val="000000"/>
                    <w:sz w:val="20"/>
                    <w:szCs w:val="20"/>
                  </w:rPr>
                </w:rPrChange>
              </w:rPr>
              <w:pPrChange w:id="11420" w:author="Camilo Andrés Díaz Gómez" w:date="2023-03-28T17:43:00Z">
                <w:pPr/>
              </w:pPrChange>
            </w:pPr>
            <w:del w:id="11421" w:author="Camilo Andrés Díaz Gómez" w:date="2023-03-22T16:08:00Z">
              <w:r w:rsidRPr="002B569F" w:rsidDel="00776339">
                <w:rPr>
                  <w:rFonts w:cs="Times New Roman"/>
                  <w:sz w:val="22"/>
                  <w:rPrChange w:id="11422"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rsidP="002B569F">
            <w:pPr>
              <w:rPr>
                <w:del w:id="11423" w:author="Camilo Andrés Díaz Gómez" w:date="2023-03-22T16:08:00Z"/>
                <w:rFonts w:cs="Times New Roman"/>
                <w:sz w:val="20"/>
                <w:szCs w:val="20"/>
                <w:rPrChange w:id="11424" w:author="Camilo Andrés Díaz Gómez" w:date="2023-03-28T17:42:00Z">
                  <w:rPr>
                    <w:del w:id="11425" w:author="Camilo Andrés Díaz Gómez" w:date="2023-03-22T16:08:00Z"/>
                    <w:rFonts w:ascii="Calibri" w:hAnsi="Calibri" w:cs="Calibri"/>
                    <w:color w:val="000000"/>
                    <w:sz w:val="20"/>
                    <w:szCs w:val="20"/>
                  </w:rPr>
                </w:rPrChange>
              </w:rPr>
              <w:pPrChange w:id="11426" w:author="Camilo Andrés Díaz Gómez" w:date="2023-03-28T17:43:00Z">
                <w:pPr/>
              </w:pPrChange>
            </w:pPr>
            <w:del w:id="11427" w:author="Camilo Andrés Díaz Gómez" w:date="2023-03-22T16:06:00Z">
              <w:r w:rsidRPr="002B569F" w:rsidDel="0066355F">
                <w:rPr>
                  <w:rFonts w:cs="Times New Roman"/>
                  <w:sz w:val="20"/>
                  <w:szCs w:val="20"/>
                  <w:rPrChange w:id="11428"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rsidP="002B569F">
            <w:pPr>
              <w:rPr>
                <w:del w:id="11429" w:author="Camilo Andrés Díaz Gómez" w:date="2023-03-22T16:08:00Z"/>
                <w:rFonts w:cs="Times New Roman"/>
                <w:sz w:val="20"/>
                <w:szCs w:val="20"/>
                <w:rPrChange w:id="11430" w:author="Camilo Andrés Díaz Gómez" w:date="2023-03-28T17:42:00Z">
                  <w:rPr>
                    <w:del w:id="11431" w:author="Camilo Andrés Díaz Gómez" w:date="2023-03-22T16:08:00Z"/>
                    <w:rFonts w:ascii="Calibri" w:hAnsi="Calibri" w:cs="Calibri"/>
                    <w:color w:val="000000"/>
                    <w:sz w:val="20"/>
                    <w:szCs w:val="20"/>
                  </w:rPr>
                </w:rPrChange>
              </w:rPr>
              <w:pPrChange w:id="11432" w:author="Camilo Andrés Díaz Gómez" w:date="2023-03-28T17:43:00Z">
                <w:pPr/>
              </w:pPrChange>
            </w:pPr>
            <w:del w:id="11433" w:author="Camilo Andrés Díaz Gómez" w:date="2023-03-22T16:07:00Z">
              <w:r w:rsidRPr="002B569F" w:rsidDel="0052638D">
                <w:rPr>
                  <w:rFonts w:cs="Times New Roman"/>
                  <w:sz w:val="20"/>
                  <w:szCs w:val="20"/>
                  <w:rPrChange w:id="11434"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rsidP="002B569F">
            <w:pPr>
              <w:rPr>
                <w:del w:id="11435" w:author="Camilo Andrés Díaz Gómez" w:date="2023-03-22T16:08:00Z"/>
                <w:rFonts w:cs="Times New Roman"/>
                <w:sz w:val="20"/>
                <w:szCs w:val="20"/>
                <w:rPrChange w:id="11436" w:author="Camilo Andrés Díaz Gómez" w:date="2023-03-28T17:42:00Z">
                  <w:rPr>
                    <w:del w:id="11437" w:author="Camilo Andrés Díaz Gómez" w:date="2023-03-22T16:08:00Z"/>
                    <w:rFonts w:ascii="Calibri" w:hAnsi="Calibri" w:cs="Calibri"/>
                    <w:color w:val="000000"/>
                    <w:sz w:val="20"/>
                    <w:szCs w:val="20"/>
                  </w:rPr>
                </w:rPrChange>
              </w:rPr>
              <w:pPrChange w:id="11438" w:author="Camilo Andrés Díaz Gómez" w:date="2023-03-28T17:43:00Z">
                <w:pPr/>
              </w:pPrChange>
            </w:pPr>
            <w:del w:id="11439" w:author="Camilo Andrés Díaz Gómez" w:date="2023-03-22T16:07:00Z">
              <w:r w:rsidRPr="002B569F" w:rsidDel="00AC0D41">
                <w:rPr>
                  <w:rFonts w:cs="Times New Roman"/>
                  <w:sz w:val="20"/>
                  <w:szCs w:val="20"/>
                  <w:rPrChange w:id="11440"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rsidP="002B569F">
            <w:pPr>
              <w:rPr>
                <w:del w:id="11441" w:author="Camilo Andrés Díaz Gómez" w:date="2023-03-22T16:08:00Z"/>
                <w:rFonts w:cs="Times New Roman"/>
                <w:sz w:val="20"/>
                <w:szCs w:val="20"/>
                <w:rPrChange w:id="11442" w:author="Camilo Andrés Díaz Gómez" w:date="2023-03-28T17:42:00Z">
                  <w:rPr>
                    <w:del w:id="11443" w:author="Camilo Andrés Díaz Gómez" w:date="2023-03-22T16:08:00Z"/>
                    <w:rFonts w:ascii="Calibri" w:hAnsi="Calibri" w:cs="Calibri"/>
                    <w:color w:val="000000"/>
                    <w:sz w:val="20"/>
                    <w:szCs w:val="20"/>
                  </w:rPr>
                </w:rPrChange>
              </w:rPr>
              <w:pPrChange w:id="11444" w:author="Camilo Andrés Díaz Gómez" w:date="2023-03-28T17:43:00Z">
                <w:pPr/>
              </w:pPrChange>
            </w:pPr>
            <w:del w:id="11445" w:author="Camilo Andrés Díaz Gómez" w:date="2023-03-22T16:08:00Z">
              <w:r w:rsidRPr="002B569F" w:rsidDel="00D41E19">
                <w:rPr>
                  <w:rFonts w:cs="Times New Roman"/>
                  <w:sz w:val="20"/>
                  <w:szCs w:val="20"/>
                  <w:rPrChange w:id="11446"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rsidP="002B569F">
            <w:pPr>
              <w:rPr>
                <w:del w:id="11447" w:author="Camilo Andrés Díaz Gómez" w:date="2023-03-22T16:08:00Z"/>
                <w:rFonts w:cs="Times New Roman"/>
                <w:sz w:val="20"/>
                <w:szCs w:val="20"/>
                <w:rPrChange w:id="11448" w:author="Camilo Andrés Díaz Gómez" w:date="2023-03-28T17:42:00Z">
                  <w:rPr>
                    <w:del w:id="11449" w:author="Camilo Andrés Díaz Gómez" w:date="2023-03-22T16:08:00Z"/>
                    <w:rFonts w:cs="Times New Roman"/>
                    <w:color w:val="000000"/>
                    <w:sz w:val="20"/>
                    <w:szCs w:val="20"/>
                  </w:rPr>
                </w:rPrChange>
              </w:rPr>
              <w:pPrChange w:id="11450" w:author="Camilo Andrés Díaz Gómez" w:date="2023-03-28T17:43:00Z">
                <w:pPr/>
              </w:pPrChange>
            </w:pPr>
          </w:p>
        </w:tc>
        <w:tc>
          <w:tcPr>
            <w:tcW w:w="322" w:type="dxa"/>
          </w:tcPr>
          <w:p w14:paraId="1CB5453A" w14:textId="1E86D87C" w:rsidR="00776339" w:rsidRPr="002B569F" w:rsidDel="00776339" w:rsidRDefault="00776339" w:rsidP="002B569F">
            <w:pPr>
              <w:rPr>
                <w:del w:id="11451" w:author="Camilo Andrés Díaz Gómez" w:date="2023-03-22T16:08:00Z"/>
                <w:rFonts w:cs="Times New Roman"/>
                <w:sz w:val="20"/>
                <w:szCs w:val="20"/>
                <w:rPrChange w:id="11452" w:author="Camilo Andrés Díaz Gómez" w:date="2023-03-28T17:42:00Z">
                  <w:rPr>
                    <w:del w:id="11453" w:author="Camilo Andrés Díaz Gómez" w:date="2023-03-22T16:08:00Z"/>
                    <w:rFonts w:cs="Times New Roman"/>
                    <w:color w:val="000000"/>
                    <w:sz w:val="20"/>
                    <w:szCs w:val="20"/>
                  </w:rPr>
                </w:rPrChange>
              </w:rPr>
              <w:pPrChange w:id="11454" w:author="Camilo Andrés Díaz Gómez" w:date="2023-03-28T17:43:00Z">
                <w:pPr/>
              </w:pPrChange>
            </w:pPr>
          </w:p>
        </w:tc>
        <w:tc>
          <w:tcPr>
            <w:tcW w:w="322" w:type="dxa"/>
          </w:tcPr>
          <w:p w14:paraId="3F9DBBF1" w14:textId="362BD701" w:rsidR="00776339" w:rsidRPr="002B569F" w:rsidDel="00776339" w:rsidRDefault="00776339" w:rsidP="002B569F">
            <w:pPr>
              <w:rPr>
                <w:del w:id="11455" w:author="Camilo Andrés Díaz Gómez" w:date="2023-03-22T16:08:00Z"/>
                <w:rFonts w:cs="Times New Roman"/>
                <w:sz w:val="20"/>
                <w:szCs w:val="20"/>
                <w:rPrChange w:id="11456" w:author="Camilo Andrés Díaz Gómez" w:date="2023-03-28T17:42:00Z">
                  <w:rPr>
                    <w:del w:id="11457" w:author="Camilo Andrés Díaz Gómez" w:date="2023-03-22T16:08:00Z"/>
                    <w:rFonts w:cs="Times New Roman"/>
                    <w:color w:val="000000"/>
                    <w:sz w:val="20"/>
                    <w:szCs w:val="20"/>
                  </w:rPr>
                </w:rPrChange>
              </w:rPr>
              <w:pPrChange w:id="11458" w:author="Camilo Andrés Díaz Gómez" w:date="2023-03-28T17:43:00Z">
                <w:pPr/>
              </w:pPrChange>
            </w:pPr>
          </w:p>
        </w:tc>
        <w:tc>
          <w:tcPr>
            <w:tcW w:w="322" w:type="dxa"/>
          </w:tcPr>
          <w:p w14:paraId="1B1279D1" w14:textId="4AE3FF8E" w:rsidR="00776339" w:rsidRPr="002B569F" w:rsidDel="00776339" w:rsidRDefault="00776339" w:rsidP="002B569F">
            <w:pPr>
              <w:rPr>
                <w:del w:id="11459" w:author="Camilo Andrés Díaz Gómez" w:date="2023-03-22T16:08:00Z"/>
                <w:rFonts w:cs="Times New Roman"/>
                <w:sz w:val="20"/>
                <w:szCs w:val="20"/>
                <w:rPrChange w:id="11460" w:author="Camilo Andrés Díaz Gómez" w:date="2023-03-28T17:42:00Z">
                  <w:rPr>
                    <w:del w:id="11461" w:author="Camilo Andrés Díaz Gómez" w:date="2023-03-22T16:08:00Z"/>
                    <w:rFonts w:cs="Times New Roman"/>
                    <w:color w:val="000000"/>
                    <w:sz w:val="20"/>
                    <w:szCs w:val="20"/>
                  </w:rPr>
                </w:rPrChange>
              </w:rPr>
              <w:pPrChange w:id="11462" w:author="Camilo Andrés Díaz Gómez" w:date="2023-03-28T17:43:00Z">
                <w:pPr/>
              </w:pPrChange>
            </w:pPr>
          </w:p>
        </w:tc>
      </w:tr>
      <w:tr w:rsidR="002B569F" w:rsidRPr="002B569F" w:rsidDel="00776339" w14:paraId="7C687067" w14:textId="77777777" w:rsidTr="00D00600">
        <w:trPr>
          <w:del w:id="11463" w:author="Camilo Andrés Díaz Gómez" w:date="2023-03-22T16:08:00Z"/>
        </w:trPr>
        <w:tc>
          <w:tcPr>
            <w:tcW w:w="530" w:type="dxa"/>
            <w:vAlign w:val="bottom"/>
          </w:tcPr>
          <w:p w14:paraId="1F6DD07E" w14:textId="1CBEC8CC" w:rsidR="00776339" w:rsidRPr="002B569F" w:rsidDel="00776339" w:rsidRDefault="00776339" w:rsidP="002B569F">
            <w:pPr>
              <w:rPr>
                <w:del w:id="11464" w:author="Camilo Andrés Díaz Gómez" w:date="2023-03-22T16:08:00Z"/>
                <w:rFonts w:cs="Times New Roman"/>
                <w:sz w:val="20"/>
                <w:szCs w:val="20"/>
                <w:rPrChange w:id="11465" w:author="Camilo Andrés Díaz Gómez" w:date="2023-03-28T17:42:00Z">
                  <w:rPr>
                    <w:del w:id="11466" w:author="Camilo Andrés Díaz Gómez" w:date="2023-03-22T16:08:00Z"/>
                    <w:rFonts w:ascii="Calibri" w:hAnsi="Calibri" w:cs="Calibri"/>
                    <w:color w:val="000000"/>
                    <w:sz w:val="20"/>
                    <w:szCs w:val="20"/>
                  </w:rPr>
                </w:rPrChange>
              </w:rPr>
              <w:pPrChange w:id="11467" w:author="Camilo Andrés Díaz Gómez" w:date="2023-03-28T17:43:00Z">
                <w:pPr/>
              </w:pPrChange>
            </w:pPr>
            <w:del w:id="11468" w:author="Camilo Andrés Díaz Gómez" w:date="2023-03-22T16:08:00Z">
              <w:r w:rsidRPr="002B569F" w:rsidDel="00776339">
                <w:rPr>
                  <w:rFonts w:cs="Times New Roman"/>
                  <w:sz w:val="22"/>
                  <w:rPrChange w:id="11469"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rsidP="002B569F">
            <w:pPr>
              <w:rPr>
                <w:del w:id="11470" w:author="Camilo Andrés Díaz Gómez" w:date="2023-03-22T16:08:00Z"/>
                <w:rFonts w:cs="Times New Roman"/>
                <w:sz w:val="20"/>
                <w:szCs w:val="20"/>
                <w:rPrChange w:id="11471" w:author="Camilo Andrés Díaz Gómez" w:date="2023-03-28T17:42:00Z">
                  <w:rPr>
                    <w:del w:id="11472" w:author="Camilo Andrés Díaz Gómez" w:date="2023-03-22T16:08:00Z"/>
                    <w:rFonts w:ascii="Calibri" w:hAnsi="Calibri" w:cs="Calibri"/>
                    <w:color w:val="000000"/>
                    <w:sz w:val="20"/>
                    <w:szCs w:val="20"/>
                  </w:rPr>
                </w:rPrChange>
              </w:rPr>
              <w:pPrChange w:id="11473" w:author="Camilo Andrés Díaz Gómez" w:date="2023-03-28T17:43:00Z">
                <w:pPr/>
              </w:pPrChange>
            </w:pPr>
            <w:del w:id="11474" w:author="Camilo Andrés Díaz Gómez" w:date="2023-03-22T16:06:00Z">
              <w:r w:rsidRPr="002B569F" w:rsidDel="0066355F">
                <w:rPr>
                  <w:rFonts w:cs="Times New Roman"/>
                  <w:sz w:val="20"/>
                  <w:szCs w:val="20"/>
                  <w:rPrChange w:id="11475"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rsidP="002B569F">
            <w:pPr>
              <w:rPr>
                <w:del w:id="11476" w:author="Camilo Andrés Díaz Gómez" w:date="2023-03-22T16:08:00Z"/>
                <w:rFonts w:cs="Times New Roman"/>
                <w:sz w:val="20"/>
                <w:szCs w:val="20"/>
                <w:rPrChange w:id="11477" w:author="Camilo Andrés Díaz Gómez" w:date="2023-03-28T17:42:00Z">
                  <w:rPr>
                    <w:del w:id="11478" w:author="Camilo Andrés Díaz Gómez" w:date="2023-03-22T16:08:00Z"/>
                    <w:rFonts w:ascii="Calibri" w:hAnsi="Calibri" w:cs="Calibri"/>
                    <w:color w:val="000000"/>
                    <w:sz w:val="20"/>
                    <w:szCs w:val="20"/>
                  </w:rPr>
                </w:rPrChange>
              </w:rPr>
              <w:pPrChange w:id="11479" w:author="Camilo Andrés Díaz Gómez" w:date="2023-03-28T17:43:00Z">
                <w:pPr/>
              </w:pPrChange>
            </w:pPr>
            <w:del w:id="11480" w:author="Camilo Andrés Díaz Gómez" w:date="2023-03-22T16:07:00Z">
              <w:r w:rsidRPr="002B569F" w:rsidDel="0052638D">
                <w:rPr>
                  <w:rFonts w:cs="Times New Roman"/>
                  <w:sz w:val="20"/>
                  <w:szCs w:val="20"/>
                  <w:rPrChange w:id="11481"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rsidP="002B569F">
            <w:pPr>
              <w:rPr>
                <w:del w:id="11482" w:author="Camilo Andrés Díaz Gómez" w:date="2023-03-22T16:08:00Z"/>
                <w:rFonts w:cs="Times New Roman"/>
                <w:sz w:val="20"/>
                <w:szCs w:val="20"/>
                <w:rPrChange w:id="11483" w:author="Camilo Andrés Díaz Gómez" w:date="2023-03-28T17:42:00Z">
                  <w:rPr>
                    <w:del w:id="11484" w:author="Camilo Andrés Díaz Gómez" w:date="2023-03-22T16:08:00Z"/>
                    <w:rFonts w:ascii="Calibri" w:hAnsi="Calibri" w:cs="Calibri"/>
                    <w:color w:val="000000"/>
                    <w:sz w:val="20"/>
                    <w:szCs w:val="20"/>
                  </w:rPr>
                </w:rPrChange>
              </w:rPr>
              <w:pPrChange w:id="11485" w:author="Camilo Andrés Díaz Gómez" w:date="2023-03-28T17:43:00Z">
                <w:pPr/>
              </w:pPrChange>
            </w:pPr>
            <w:del w:id="11486" w:author="Camilo Andrés Díaz Gómez" w:date="2023-03-22T16:07:00Z">
              <w:r w:rsidRPr="002B569F" w:rsidDel="00AC0D41">
                <w:rPr>
                  <w:rFonts w:cs="Times New Roman"/>
                  <w:sz w:val="20"/>
                  <w:szCs w:val="20"/>
                  <w:rPrChange w:id="11487"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rsidP="002B569F">
            <w:pPr>
              <w:rPr>
                <w:del w:id="11488" w:author="Camilo Andrés Díaz Gómez" w:date="2023-03-22T16:08:00Z"/>
                <w:rFonts w:cs="Times New Roman"/>
                <w:sz w:val="20"/>
                <w:szCs w:val="20"/>
                <w:rPrChange w:id="11489" w:author="Camilo Andrés Díaz Gómez" w:date="2023-03-28T17:42:00Z">
                  <w:rPr>
                    <w:del w:id="11490" w:author="Camilo Andrés Díaz Gómez" w:date="2023-03-22T16:08:00Z"/>
                    <w:rFonts w:ascii="Calibri" w:hAnsi="Calibri" w:cs="Calibri"/>
                    <w:color w:val="000000"/>
                    <w:sz w:val="20"/>
                    <w:szCs w:val="20"/>
                  </w:rPr>
                </w:rPrChange>
              </w:rPr>
              <w:pPrChange w:id="11491" w:author="Camilo Andrés Díaz Gómez" w:date="2023-03-28T17:43:00Z">
                <w:pPr/>
              </w:pPrChange>
            </w:pPr>
            <w:del w:id="11492" w:author="Camilo Andrés Díaz Gómez" w:date="2023-03-22T16:08:00Z">
              <w:r w:rsidRPr="002B569F" w:rsidDel="00D41E19">
                <w:rPr>
                  <w:rFonts w:cs="Times New Roman"/>
                  <w:sz w:val="20"/>
                  <w:szCs w:val="20"/>
                  <w:rPrChange w:id="11493"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rsidP="002B569F">
            <w:pPr>
              <w:rPr>
                <w:del w:id="11494" w:author="Camilo Andrés Díaz Gómez" w:date="2023-03-22T16:08:00Z"/>
                <w:rFonts w:cs="Times New Roman"/>
                <w:sz w:val="20"/>
                <w:szCs w:val="20"/>
                <w:rPrChange w:id="11495" w:author="Camilo Andrés Díaz Gómez" w:date="2023-03-28T17:42:00Z">
                  <w:rPr>
                    <w:del w:id="11496" w:author="Camilo Andrés Díaz Gómez" w:date="2023-03-22T16:08:00Z"/>
                    <w:rFonts w:cs="Times New Roman"/>
                    <w:color w:val="000000"/>
                    <w:sz w:val="20"/>
                    <w:szCs w:val="20"/>
                  </w:rPr>
                </w:rPrChange>
              </w:rPr>
              <w:pPrChange w:id="11497" w:author="Camilo Andrés Díaz Gómez" w:date="2023-03-28T17:43:00Z">
                <w:pPr/>
              </w:pPrChange>
            </w:pPr>
          </w:p>
        </w:tc>
        <w:tc>
          <w:tcPr>
            <w:tcW w:w="322" w:type="dxa"/>
          </w:tcPr>
          <w:p w14:paraId="7756D54A" w14:textId="3772EC41" w:rsidR="00776339" w:rsidRPr="002B569F" w:rsidDel="00776339" w:rsidRDefault="00776339" w:rsidP="002B569F">
            <w:pPr>
              <w:rPr>
                <w:del w:id="11498" w:author="Camilo Andrés Díaz Gómez" w:date="2023-03-22T16:08:00Z"/>
                <w:rFonts w:cs="Times New Roman"/>
                <w:sz w:val="20"/>
                <w:szCs w:val="20"/>
                <w:rPrChange w:id="11499" w:author="Camilo Andrés Díaz Gómez" w:date="2023-03-28T17:42:00Z">
                  <w:rPr>
                    <w:del w:id="11500" w:author="Camilo Andrés Díaz Gómez" w:date="2023-03-22T16:08:00Z"/>
                    <w:rFonts w:cs="Times New Roman"/>
                    <w:color w:val="000000"/>
                    <w:sz w:val="20"/>
                    <w:szCs w:val="20"/>
                  </w:rPr>
                </w:rPrChange>
              </w:rPr>
              <w:pPrChange w:id="11501" w:author="Camilo Andrés Díaz Gómez" w:date="2023-03-28T17:43:00Z">
                <w:pPr/>
              </w:pPrChange>
            </w:pPr>
          </w:p>
        </w:tc>
        <w:tc>
          <w:tcPr>
            <w:tcW w:w="322" w:type="dxa"/>
          </w:tcPr>
          <w:p w14:paraId="296293ED" w14:textId="4EDE5DDE" w:rsidR="00776339" w:rsidRPr="002B569F" w:rsidDel="00776339" w:rsidRDefault="00776339" w:rsidP="002B569F">
            <w:pPr>
              <w:rPr>
                <w:del w:id="11502" w:author="Camilo Andrés Díaz Gómez" w:date="2023-03-22T16:08:00Z"/>
                <w:rFonts w:cs="Times New Roman"/>
                <w:sz w:val="20"/>
                <w:szCs w:val="20"/>
                <w:rPrChange w:id="11503" w:author="Camilo Andrés Díaz Gómez" w:date="2023-03-28T17:42:00Z">
                  <w:rPr>
                    <w:del w:id="11504" w:author="Camilo Andrés Díaz Gómez" w:date="2023-03-22T16:08:00Z"/>
                    <w:rFonts w:cs="Times New Roman"/>
                    <w:color w:val="000000"/>
                    <w:sz w:val="20"/>
                    <w:szCs w:val="20"/>
                  </w:rPr>
                </w:rPrChange>
              </w:rPr>
              <w:pPrChange w:id="11505" w:author="Camilo Andrés Díaz Gómez" w:date="2023-03-28T17:43:00Z">
                <w:pPr/>
              </w:pPrChange>
            </w:pPr>
          </w:p>
        </w:tc>
        <w:tc>
          <w:tcPr>
            <w:tcW w:w="322" w:type="dxa"/>
          </w:tcPr>
          <w:p w14:paraId="317F92A1" w14:textId="43C3E8D6" w:rsidR="00776339" w:rsidRPr="002B569F" w:rsidDel="00776339" w:rsidRDefault="00776339" w:rsidP="002B569F">
            <w:pPr>
              <w:rPr>
                <w:del w:id="11506" w:author="Camilo Andrés Díaz Gómez" w:date="2023-03-22T16:08:00Z"/>
                <w:rFonts w:cs="Times New Roman"/>
                <w:sz w:val="20"/>
                <w:szCs w:val="20"/>
                <w:rPrChange w:id="11507" w:author="Camilo Andrés Díaz Gómez" w:date="2023-03-28T17:42:00Z">
                  <w:rPr>
                    <w:del w:id="11508" w:author="Camilo Andrés Díaz Gómez" w:date="2023-03-22T16:08:00Z"/>
                    <w:rFonts w:cs="Times New Roman"/>
                    <w:color w:val="000000"/>
                    <w:sz w:val="20"/>
                    <w:szCs w:val="20"/>
                  </w:rPr>
                </w:rPrChange>
              </w:rPr>
              <w:pPrChange w:id="11509" w:author="Camilo Andrés Díaz Gómez" w:date="2023-03-28T17:43:00Z">
                <w:pPr/>
              </w:pPrChange>
            </w:pPr>
          </w:p>
        </w:tc>
      </w:tr>
      <w:tr w:rsidR="002B569F" w:rsidRPr="002B569F" w:rsidDel="00776339" w14:paraId="4DAD18E0" w14:textId="77777777" w:rsidTr="00D00600">
        <w:trPr>
          <w:del w:id="11510" w:author="Camilo Andrés Díaz Gómez" w:date="2023-03-22T16:08:00Z"/>
        </w:trPr>
        <w:tc>
          <w:tcPr>
            <w:tcW w:w="530" w:type="dxa"/>
            <w:vAlign w:val="bottom"/>
          </w:tcPr>
          <w:p w14:paraId="333FAE15" w14:textId="193F0CB2" w:rsidR="00776339" w:rsidRPr="002B569F" w:rsidDel="00776339" w:rsidRDefault="00776339" w:rsidP="002B569F">
            <w:pPr>
              <w:rPr>
                <w:del w:id="11511" w:author="Camilo Andrés Díaz Gómez" w:date="2023-03-22T16:08:00Z"/>
                <w:rFonts w:cs="Times New Roman"/>
                <w:sz w:val="20"/>
                <w:szCs w:val="20"/>
                <w:rPrChange w:id="11512" w:author="Camilo Andrés Díaz Gómez" w:date="2023-03-28T17:42:00Z">
                  <w:rPr>
                    <w:del w:id="11513" w:author="Camilo Andrés Díaz Gómez" w:date="2023-03-22T16:08:00Z"/>
                    <w:rFonts w:ascii="Calibri" w:hAnsi="Calibri" w:cs="Calibri"/>
                    <w:color w:val="000000"/>
                    <w:sz w:val="20"/>
                    <w:szCs w:val="20"/>
                  </w:rPr>
                </w:rPrChange>
              </w:rPr>
              <w:pPrChange w:id="11514" w:author="Camilo Andrés Díaz Gómez" w:date="2023-03-28T17:43:00Z">
                <w:pPr/>
              </w:pPrChange>
            </w:pPr>
            <w:del w:id="11515" w:author="Camilo Andrés Díaz Gómez" w:date="2023-03-22T16:08:00Z">
              <w:r w:rsidRPr="002B569F" w:rsidDel="00776339">
                <w:rPr>
                  <w:rFonts w:cs="Times New Roman"/>
                  <w:sz w:val="22"/>
                  <w:rPrChange w:id="11516"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rsidP="002B569F">
            <w:pPr>
              <w:rPr>
                <w:del w:id="11517" w:author="Camilo Andrés Díaz Gómez" w:date="2023-03-22T16:08:00Z"/>
                <w:rFonts w:cs="Times New Roman"/>
                <w:sz w:val="20"/>
                <w:szCs w:val="20"/>
                <w:rPrChange w:id="11518" w:author="Camilo Andrés Díaz Gómez" w:date="2023-03-28T17:42:00Z">
                  <w:rPr>
                    <w:del w:id="11519" w:author="Camilo Andrés Díaz Gómez" w:date="2023-03-22T16:08:00Z"/>
                    <w:rFonts w:ascii="Calibri" w:hAnsi="Calibri" w:cs="Calibri"/>
                    <w:color w:val="000000"/>
                    <w:sz w:val="20"/>
                    <w:szCs w:val="20"/>
                  </w:rPr>
                </w:rPrChange>
              </w:rPr>
              <w:pPrChange w:id="11520" w:author="Camilo Andrés Díaz Gómez" w:date="2023-03-28T17:43:00Z">
                <w:pPr/>
              </w:pPrChange>
            </w:pPr>
            <w:del w:id="11521" w:author="Camilo Andrés Díaz Gómez" w:date="2023-03-22T16:06:00Z">
              <w:r w:rsidRPr="002B569F" w:rsidDel="0066355F">
                <w:rPr>
                  <w:rFonts w:cs="Times New Roman"/>
                  <w:sz w:val="20"/>
                  <w:szCs w:val="20"/>
                  <w:rPrChange w:id="11522"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rsidP="002B569F">
            <w:pPr>
              <w:rPr>
                <w:del w:id="11523" w:author="Camilo Andrés Díaz Gómez" w:date="2023-03-22T16:08:00Z"/>
                <w:rFonts w:cs="Times New Roman"/>
                <w:sz w:val="20"/>
                <w:szCs w:val="20"/>
                <w:rPrChange w:id="11524" w:author="Camilo Andrés Díaz Gómez" w:date="2023-03-28T17:42:00Z">
                  <w:rPr>
                    <w:del w:id="11525" w:author="Camilo Andrés Díaz Gómez" w:date="2023-03-22T16:08:00Z"/>
                    <w:rFonts w:ascii="Calibri" w:hAnsi="Calibri" w:cs="Calibri"/>
                    <w:color w:val="000000"/>
                    <w:sz w:val="20"/>
                    <w:szCs w:val="20"/>
                  </w:rPr>
                </w:rPrChange>
              </w:rPr>
              <w:pPrChange w:id="11526" w:author="Camilo Andrés Díaz Gómez" w:date="2023-03-28T17:43:00Z">
                <w:pPr/>
              </w:pPrChange>
            </w:pPr>
            <w:del w:id="11527" w:author="Camilo Andrés Díaz Gómez" w:date="2023-03-22T16:07:00Z">
              <w:r w:rsidRPr="002B569F" w:rsidDel="0052638D">
                <w:rPr>
                  <w:rFonts w:cs="Times New Roman"/>
                  <w:sz w:val="20"/>
                  <w:szCs w:val="20"/>
                  <w:rPrChange w:id="11528"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rsidP="002B569F">
            <w:pPr>
              <w:rPr>
                <w:del w:id="11529" w:author="Camilo Andrés Díaz Gómez" w:date="2023-03-22T16:08:00Z"/>
                <w:rFonts w:cs="Times New Roman"/>
                <w:sz w:val="20"/>
                <w:szCs w:val="20"/>
                <w:rPrChange w:id="11530" w:author="Camilo Andrés Díaz Gómez" w:date="2023-03-28T17:42:00Z">
                  <w:rPr>
                    <w:del w:id="11531" w:author="Camilo Andrés Díaz Gómez" w:date="2023-03-22T16:08:00Z"/>
                    <w:rFonts w:ascii="Calibri" w:hAnsi="Calibri" w:cs="Calibri"/>
                    <w:color w:val="000000"/>
                    <w:sz w:val="20"/>
                    <w:szCs w:val="20"/>
                  </w:rPr>
                </w:rPrChange>
              </w:rPr>
              <w:pPrChange w:id="11532" w:author="Camilo Andrés Díaz Gómez" w:date="2023-03-28T17:43:00Z">
                <w:pPr/>
              </w:pPrChange>
            </w:pPr>
            <w:del w:id="11533" w:author="Camilo Andrés Díaz Gómez" w:date="2023-03-22T16:07:00Z">
              <w:r w:rsidRPr="002B569F" w:rsidDel="00AC0D41">
                <w:rPr>
                  <w:rFonts w:cs="Times New Roman"/>
                  <w:sz w:val="20"/>
                  <w:szCs w:val="20"/>
                  <w:rPrChange w:id="11534"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rsidP="002B569F">
            <w:pPr>
              <w:rPr>
                <w:del w:id="11535" w:author="Camilo Andrés Díaz Gómez" w:date="2023-03-22T16:08:00Z"/>
                <w:rFonts w:cs="Times New Roman"/>
                <w:sz w:val="20"/>
                <w:szCs w:val="20"/>
                <w:rPrChange w:id="11536" w:author="Camilo Andrés Díaz Gómez" w:date="2023-03-28T17:42:00Z">
                  <w:rPr>
                    <w:del w:id="11537" w:author="Camilo Andrés Díaz Gómez" w:date="2023-03-22T16:08:00Z"/>
                    <w:rFonts w:ascii="Calibri" w:hAnsi="Calibri" w:cs="Calibri"/>
                    <w:color w:val="000000"/>
                    <w:sz w:val="20"/>
                    <w:szCs w:val="20"/>
                  </w:rPr>
                </w:rPrChange>
              </w:rPr>
              <w:pPrChange w:id="11538" w:author="Camilo Andrés Díaz Gómez" w:date="2023-03-28T17:43:00Z">
                <w:pPr/>
              </w:pPrChange>
            </w:pPr>
            <w:del w:id="11539" w:author="Camilo Andrés Díaz Gómez" w:date="2023-03-22T16:08:00Z">
              <w:r w:rsidRPr="002B569F" w:rsidDel="00D41E19">
                <w:rPr>
                  <w:rFonts w:cs="Times New Roman"/>
                  <w:sz w:val="20"/>
                  <w:szCs w:val="20"/>
                  <w:rPrChange w:id="11540"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rsidP="002B569F">
            <w:pPr>
              <w:rPr>
                <w:del w:id="11541" w:author="Camilo Andrés Díaz Gómez" w:date="2023-03-22T16:08:00Z"/>
                <w:rFonts w:cs="Times New Roman"/>
                <w:sz w:val="20"/>
                <w:szCs w:val="20"/>
                <w:rPrChange w:id="11542" w:author="Camilo Andrés Díaz Gómez" w:date="2023-03-28T17:42:00Z">
                  <w:rPr>
                    <w:del w:id="11543" w:author="Camilo Andrés Díaz Gómez" w:date="2023-03-22T16:08:00Z"/>
                    <w:rFonts w:cs="Times New Roman"/>
                    <w:color w:val="000000"/>
                    <w:sz w:val="20"/>
                    <w:szCs w:val="20"/>
                  </w:rPr>
                </w:rPrChange>
              </w:rPr>
              <w:pPrChange w:id="11544" w:author="Camilo Andrés Díaz Gómez" w:date="2023-03-28T17:43:00Z">
                <w:pPr/>
              </w:pPrChange>
            </w:pPr>
          </w:p>
        </w:tc>
        <w:tc>
          <w:tcPr>
            <w:tcW w:w="322" w:type="dxa"/>
          </w:tcPr>
          <w:p w14:paraId="3C6CDAFC" w14:textId="7A0E9600" w:rsidR="00776339" w:rsidRPr="002B569F" w:rsidDel="00776339" w:rsidRDefault="00776339" w:rsidP="002B569F">
            <w:pPr>
              <w:rPr>
                <w:del w:id="11545" w:author="Camilo Andrés Díaz Gómez" w:date="2023-03-22T16:08:00Z"/>
                <w:rFonts w:cs="Times New Roman"/>
                <w:sz w:val="20"/>
                <w:szCs w:val="20"/>
                <w:rPrChange w:id="11546" w:author="Camilo Andrés Díaz Gómez" w:date="2023-03-28T17:42:00Z">
                  <w:rPr>
                    <w:del w:id="11547" w:author="Camilo Andrés Díaz Gómez" w:date="2023-03-22T16:08:00Z"/>
                    <w:rFonts w:cs="Times New Roman"/>
                    <w:color w:val="000000"/>
                    <w:sz w:val="20"/>
                    <w:szCs w:val="20"/>
                  </w:rPr>
                </w:rPrChange>
              </w:rPr>
              <w:pPrChange w:id="11548" w:author="Camilo Andrés Díaz Gómez" w:date="2023-03-28T17:43:00Z">
                <w:pPr/>
              </w:pPrChange>
            </w:pPr>
          </w:p>
        </w:tc>
        <w:tc>
          <w:tcPr>
            <w:tcW w:w="322" w:type="dxa"/>
          </w:tcPr>
          <w:p w14:paraId="1AB0E60B" w14:textId="1C9D694D" w:rsidR="00776339" w:rsidRPr="002B569F" w:rsidDel="00776339" w:rsidRDefault="00776339" w:rsidP="002B569F">
            <w:pPr>
              <w:rPr>
                <w:del w:id="11549" w:author="Camilo Andrés Díaz Gómez" w:date="2023-03-22T16:08:00Z"/>
                <w:rFonts w:cs="Times New Roman"/>
                <w:sz w:val="20"/>
                <w:szCs w:val="20"/>
                <w:rPrChange w:id="11550" w:author="Camilo Andrés Díaz Gómez" w:date="2023-03-28T17:42:00Z">
                  <w:rPr>
                    <w:del w:id="11551" w:author="Camilo Andrés Díaz Gómez" w:date="2023-03-22T16:08:00Z"/>
                    <w:rFonts w:cs="Times New Roman"/>
                    <w:color w:val="000000"/>
                    <w:sz w:val="20"/>
                    <w:szCs w:val="20"/>
                  </w:rPr>
                </w:rPrChange>
              </w:rPr>
              <w:pPrChange w:id="11552" w:author="Camilo Andrés Díaz Gómez" w:date="2023-03-28T17:43:00Z">
                <w:pPr/>
              </w:pPrChange>
            </w:pPr>
          </w:p>
        </w:tc>
        <w:tc>
          <w:tcPr>
            <w:tcW w:w="322" w:type="dxa"/>
          </w:tcPr>
          <w:p w14:paraId="6EBD3A81" w14:textId="5DDD66A5" w:rsidR="00776339" w:rsidRPr="002B569F" w:rsidDel="00776339" w:rsidRDefault="00776339" w:rsidP="002B569F">
            <w:pPr>
              <w:rPr>
                <w:del w:id="11553" w:author="Camilo Andrés Díaz Gómez" w:date="2023-03-22T16:08:00Z"/>
                <w:rFonts w:cs="Times New Roman"/>
                <w:sz w:val="20"/>
                <w:szCs w:val="20"/>
                <w:rPrChange w:id="11554" w:author="Camilo Andrés Díaz Gómez" w:date="2023-03-28T17:42:00Z">
                  <w:rPr>
                    <w:del w:id="11555" w:author="Camilo Andrés Díaz Gómez" w:date="2023-03-22T16:08:00Z"/>
                    <w:rFonts w:cs="Times New Roman"/>
                    <w:color w:val="000000"/>
                    <w:sz w:val="20"/>
                    <w:szCs w:val="20"/>
                  </w:rPr>
                </w:rPrChange>
              </w:rPr>
              <w:pPrChange w:id="11556" w:author="Camilo Andrés Díaz Gómez" w:date="2023-03-28T17:43:00Z">
                <w:pPr/>
              </w:pPrChange>
            </w:pPr>
          </w:p>
        </w:tc>
      </w:tr>
      <w:tr w:rsidR="002B569F" w:rsidRPr="002B569F" w:rsidDel="00776339" w14:paraId="04A03427" w14:textId="77777777" w:rsidTr="00D00600">
        <w:trPr>
          <w:del w:id="11557" w:author="Camilo Andrés Díaz Gómez" w:date="2023-03-22T16:08:00Z"/>
        </w:trPr>
        <w:tc>
          <w:tcPr>
            <w:tcW w:w="530" w:type="dxa"/>
            <w:vAlign w:val="bottom"/>
          </w:tcPr>
          <w:p w14:paraId="75417248" w14:textId="61E48B33" w:rsidR="00776339" w:rsidRPr="002B569F" w:rsidDel="00776339" w:rsidRDefault="00776339" w:rsidP="002B569F">
            <w:pPr>
              <w:rPr>
                <w:del w:id="11558" w:author="Camilo Andrés Díaz Gómez" w:date="2023-03-22T16:08:00Z"/>
                <w:rFonts w:cs="Times New Roman"/>
                <w:sz w:val="20"/>
                <w:szCs w:val="20"/>
                <w:rPrChange w:id="11559" w:author="Camilo Andrés Díaz Gómez" w:date="2023-03-28T17:42:00Z">
                  <w:rPr>
                    <w:del w:id="11560" w:author="Camilo Andrés Díaz Gómez" w:date="2023-03-22T16:08:00Z"/>
                    <w:rFonts w:ascii="Calibri" w:hAnsi="Calibri" w:cs="Calibri"/>
                    <w:color w:val="000000"/>
                    <w:sz w:val="20"/>
                    <w:szCs w:val="20"/>
                  </w:rPr>
                </w:rPrChange>
              </w:rPr>
              <w:pPrChange w:id="11561" w:author="Camilo Andrés Díaz Gómez" w:date="2023-03-28T17:43:00Z">
                <w:pPr/>
              </w:pPrChange>
            </w:pPr>
            <w:del w:id="11562" w:author="Camilo Andrés Díaz Gómez" w:date="2023-03-22T16:08:00Z">
              <w:r w:rsidRPr="002B569F" w:rsidDel="00776339">
                <w:rPr>
                  <w:rFonts w:cs="Times New Roman"/>
                  <w:sz w:val="22"/>
                  <w:rPrChange w:id="11563"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rsidP="002B569F">
            <w:pPr>
              <w:rPr>
                <w:del w:id="11564" w:author="Camilo Andrés Díaz Gómez" w:date="2023-03-22T16:08:00Z"/>
                <w:rFonts w:cs="Times New Roman"/>
                <w:sz w:val="20"/>
                <w:szCs w:val="20"/>
                <w:rPrChange w:id="11565" w:author="Camilo Andrés Díaz Gómez" w:date="2023-03-28T17:42:00Z">
                  <w:rPr>
                    <w:del w:id="11566" w:author="Camilo Andrés Díaz Gómez" w:date="2023-03-22T16:08:00Z"/>
                    <w:rFonts w:ascii="Calibri" w:hAnsi="Calibri" w:cs="Calibri"/>
                    <w:color w:val="000000"/>
                    <w:sz w:val="20"/>
                    <w:szCs w:val="20"/>
                  </w:rPr>
                </w:rPrChange>
              </w:rPr>
              <w:pPrChange w:id="11567" w:author="Camilo Andrés Díaz Gómez" w:date="2023-03-28T17:43:00Z">
                <w:pPr/>
              </w:pPrChange>
            </w:pPr>
            <w:del w:id="11568" w:author="Camilo Andrés Díaz Gómez" w:date="2023-03-22T16:06:00Z">
              <w:r w:rsidRPr="002B569F" w:rsidDel="0066355F">
                <w:rPr>
                  <w:rFonts w:cs="Times New Roman"/>
                  <w:sz w:val="20"/>
                  <w:szCs w:val="20"/>
                  <w:rPrChange w:id="11569"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rsidP="002B569F">
            <w:pPr>
              <w:rPr>
                <w:del w:id="11570" w:author="Camilo Andrés Díaz Gómez" w:date="2023-03-22T16:08:00Z"/>
                <w:rFonts w:cs="Times New Roman"/>
                <w:sz w:val="20"/>
                <w:szCs w:val="20"/>
                <w:rPrChange w:id="11571" w:author="Camilo Andrés Díaz Gómez" w:date="2023-03-28T17:42:00Z">
                  <w:rPr>
                    <w:del w:id="11572" w:author="Camilo Andrés Díaz Gómez" w:date="2023-03-22T16:08:00Z"/>
                    <w:rFonts w:ascii="Calibri" w:hAnsi="Calibri" w:cs="Calibri"/>
                    <w:color w:val="000000"/>
                    <w:sz w:val="20"/>
                    <w:szCs w:val="20"/>
                  </w:rPr>
                </w:rPrChange>
              </w:rPr>
              <w:pPrChange w:id="11573" w:author="Camilo Andrés Díaz Gómez" w:date="2023-03-28T17:43:00Z">
                <w:pPr/>
              </w:pPrChange>
            </w:pPr>
            <w:del w:id="11574" w:author="Camilo Andrés Díaz Gómez" w:date="2023-03-22T16:07:00Z">
              <w:r w:rsidRPr="002B569F" w:rsidDel="0052638D">
                <w:rPr>
                  <w:rFonts w:cs="Times New Roman"/>
                  <w:sz w:val="20"/>
                  <w:szCs w:val="20"/>
                  <w:rPrChange w:id="11575"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rsidP="002B569F">
            <w:pPr>
              <w:rPr>
                <w:del w:id="11576" w:author="Camilo Andrés Díaz Gómez" w:date="2023-03-22T16:08:00Z"/>
                <w:rFonts w:cs="Times New Roman"/>
                <w:sz w:val="20"/>
                <w:szCs w:val="20"/>
                <w:rPrChange w:id="11577" w:author="Camilo Andrés Díaz Gómez" w:date="2023-03-28T17:42:00Z">
                  <w:rPr>
                    <w:del w:id="11578" w:author="Camilo Andrés Díaz Gómez" w:date="2023-03-22T16:08:00Z"/>
                    <w:rFonts w:ascii="Calibri" w:hAnsi="Calibri" w:cs="Calibri"/>
                    <w:color w:val="000000"/>
                    <w:sz w:val="20"/>
                    <w:szCs w:val="20"/>
                  </w:rPr>
                </w:rPrChange>
              </w:rPr>
              <w:pPrChange w:id="11579" w:author="Camilo Andrés Díaz Gómez" w:date="2023-03-28T17:43:00Z">
                <w:pPr/>
              </w:pPrChange>
            </w:pPr>
            <w:del w:id="11580" w:author="Camilo Andrés Díaz Gómez" w:date="2023-03-22T16:07:00Z">
              <w:r w:rsidRPr="002B569F" w:rsidDel="00AC0D41">
                <w:rPr>
                  <w:rFonts w:cs="Times New Roman"/>
                  <w:sz w:val="20"/>
                  <w:szCs w:val="20"/>
                  <w:rPrChange w:id="11581"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rsidP="002B569F">
            <w:pPr>
              <w:rPr>
                <w:del w:id="11582" w:author="Camilo Andrés Díaz Gómez" w:date="2023-03-22T16:08:00Z"/>
                <w:rFonts w:cs="Times New Roman"/>
                <w:sz w:val="20"/>
                <w:szCs w:val="20"/>
                <w:rPrChange w:id="11583" w:author="Camilo Andrés Díaz Gómez" w:date="2023-03-28T17:42:00Z">
                  <w:rPr>
                    <w:del w:id="11584" w:author="Camilo Andrés Díaz Gómez" w:date="2023-03-22T16:08:00Z"/>
                    <w:rFonts w:ascii="Calibri" w:hAnsi="Calibri" w:cs="Calibri"/>
                    <w:color w:val="000000"/>
                    <w:sz w:val="20"/>
                    <w:szCs w:val="20"/>
                  </w:rPr>
                </w:rPrChange>
              </w:rPr>
              <w:pPrChange w:id="11585" w:author="Camilo Andrés Díaz Gómez" w:date="2023-03-28T17:43:00Z">
                <w:pPr/>
              </w:pPrChange>
            </w:pPr>
            <w:del w:id="11586" w:author="Camilo Andrés Díaz Gómez" w:date="2023-03-22T16:08:00Z">
              <w:r w:rsidRPr="002B569F" w:rsidDel="00D41E19">
                <w:rPr>
                  <w:rFonts w:cs="Times New Roman"/>
                  <w:sz w:val="20"/>
                  <w:szCs w:val="20"/>
                  <w:rPrChange w:id="11587"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rsidP="002B569F">
            <w:pPr>
              <w:rPr>
                <w:del w:id="11588" w:author="Camilo Andrés Díaz Gómez" w:date="2023-03-22T16:08:00Z"/>
                <w:rFonts w:cs="Times New Roman"/>
                <w:sz w:val="20"/>
                <w:szCs w:val="20"/>
                <w:rPrChange w:id="11589" w:author="Camilo Andrés Díaz Gómez" w:date="2023-03-28T17:42:00Z">
                  <w:rPr>
                    <w:del w:id="11590" w:author="Camilo Andrés Díaz Gómez" w:date="2023-03-22T16:08:00Z"/>
                    <w:rFonts w:cs="Times New Roman"/>
                    <w:color w:val="000000"/>
                    <w:sz w:val="20"/>
                    <w:szCs w:val="20"/>
                  </w:rPr>
                </w:rPrChange>
              </w:rPr>
              <w:pPrChange w:id="11591" w:author="Camilo Andrés Díaz Gómez" w:date="2023-03-28T17:43:00Z">
                <w:pPr/>
              </w:pPrChange>
            </w:pPr>
          </w:p>
        </w:tc>
        <w:tc>
          <w:tcPr>
            <w:tcW w:w="322" w:type="dxa"/>
          </w:tcPr>
          <w:p w14:paraId="74D3F385" w14:textId="0501F141" w:rsidR="00776339" w:rsidRPr="002B569F" w:rsidDel="00776339" w:rsidRDefault="00776339" w:rsidP="002B569F">
            <w:pPr>
              <w:rPr>
                <w:del w:id="11592" w:author="Camilo Andrés Díaz Gómez" w:date="2023-03-22T16:08:00Z"/>
                <w:rFonts w:cs="Times New Roman"/>
                <w:sz w:val="20"/>
                <w:szCs w:val="20"/>
                <w:rPrChange w:id="11593" w:author="Camilo Andrés Díaz Gómez" w:date="2023-03-28T17:42:00Z">
                  <w:rPr>
                    <w:del w:id="11594" w:author="Camilo Andrés Díaz Gómez" w:date="2023-03-22T16:08:00Z"/>
                    <w:rFonts w:cs="Times New Roman"/>
                    <w:color w:val="000000"/>
                    <w:sz w:val="20"/>
                    <w:szCs w:val="20"/>
                  </w:rPr>
                </w:rPrChange>
              </w:rPr>
              <w:pPrChange w:id="11595" w:author="Camilo Andrés Díaz Gómez" w:date="2023-03-28T17:43:00Z">
                <w:pPr/>
              </w:pPrChange>
            </w:pPr>
          </w:p>
        </w:tc>
        <w:tc>
          <w:tcPr>
            <w:tcW w:w="322" w:type="dxa"/>
          </w:tcPr>
          <w:p w14:paraId="3CC755E4" w14:textId="369106C9" w:rsidR="00776339" w:rsidRPr="002B569F" w:rsidDel="00776339" w:rsidRDefault="00776339" w:rsidP="002B569F">
            <w:pPr>
              <w:rPr>
                <w:del w:id="11596" w:author="Camilo Andrés Díaz Gómez" w:date="2023-03-22T16:08:00Z"/>
                <w:rFonts w:cs="Times New Roman"/>
                <w:sz w:val="20"/>
                <w:szCs w:val="20"/>
                <w:rPrChange w:id="11597" w:author="Camilo Andrés Díaz Gómez" w:date="2023-03-28T17:42:00Z">
                  <w:rPr>
                    <w:del w:id="11598" w:author="Camilo Andrés Díaz Gómez" w:date="2023-03-22T16:08:00Z"/>
                    <w:rFonts w:cs="Times New Roman"/>
                    <w:color w:val="000000"/>
                    <w:sz w:val="20"/>
                    <w:szCs w:val="20"/>
                  </w:rPr>
                </w:rPrChange>
              </w:rPr>
              <w:pPrChange w:id="11599" w:author="Camilo Andrés Díaz Gómez" w:date="2023-03-28T17:43:00Z">
                <w:pPr/>
              </w:pPrChange>
            </w:pPr>
          </w:p>
        </w:tc>
        <w:tc>
          <w:tcPr>
            <w:tcW w:w="322" w:type="dxa"/>
          </w:tcPr>
          <w:p w14:paraId="2C780407" w14:textId="74BE1204" w:rsidR="00776339" w:rsidRPr="002B569F" w:rsidDel="00776339" w:rsidRDefault="00776339" w:rsidP="002B569F">
            <w:pPr>
              <w:rPr>
                <w:del w:id="11600" w:author="Camilo Andrés Díaz Gómez" w:date="2023-03-22T16:08:00Z"/>
                <w:rFonts w:cs="Times New Roman"/>
                <w:sz w:val="20"/>
                <w:szCs w:val="20"/>
                <w:rPrChange w:id="11601" w:author="Camilo Andrés Díaz Gómez" w:date="2023-03-28T17:42:00Z">
                  <w:rPr>
                    <w:del w:id="11602" w:author="Camilo Andrés Díaz Gómez" w:date="2023-03-22T16:08:00Z"/>
                    <w:rFonts w:cs="Times New Roman"/>
                    <w:color w:val="000000"/>
                    <w:sz w:val="20"/>
                    <w:szCs w:val="20"/>
                  </w:rPr>
                </w:rPrChange>
              </w:rPr>
              <w:pPrChange w:id="11603" w:author="Camilo Andrés Díaz Gómez" w:date="2023-03-28T17:43:00Z">
                <w:pPr/>
              </w:pPrChange>
            </w:pPr>
          </w:p>
        </w:tc>
      </w:tr>
      <w:tr w:rsidR="002B569F" w:rsidRPr="002B569F" w:rsidDel="00776339" w14:paraId="10FD696E" w14:textId="77777777" w:rsidTr="00D00600">
        <w:trPr>
          <w:del w:id="11604" w:author="Camilo Andrés Díaz Gómez" w:date="2023-03-22T16:08:00Z"/>
        </w:trPr>
        <w:tc>
          <w:tcPr>
            <w:tcW w:w="530" w:type="dxa"/>
            <w:vAlign w:val="bottom"/>
          </w:tcPr>
          <w:p w14:paraId="257D60F8" w14:textId="74F0D3CA" w:rsidR="00776339" w:rsidRPr="002B569F" w:rsidDel="00776339" w:rsidRDefault="00776339" w:rsidP="002B569F">
            <w:pPr>
              <w:rPr>
                <w:del w:id="11605" w:author="Camilo Andrés Díaz Gómez" w:date="2023-03-22T16:08:00Z"/>
                <w:rFonts w:cs="Times New Roman"/>
                <w:sz w:val="20"/>
                <w:szCs w:val="20"/>
                <w:rPrChange w:id="11606" w:author="Camilo Andrés Díaz Gómez" w:date="2023-03-28T17:42:00Z">
                  <w:rPr>
                    <w:del w:id="11607" w:author="Camilo Andrés Díaz Gómez" w:date="2023-03-22T16:08:00Z"/>
                    <w:rFonts w:ascii="Calibri" w:hAnsi="Calibri" w:cs="Calibri"/>
                    <w:color w:val="000000"/>
                    <w:sz w:val="20"/>
                    <w:szCs w:val="20"/>
                  </w:rPr>
                </w:rPrChange>
              </w:rPr>
              <w:pPrChange w:id="11608" w:author="Camilo Andrés Díaz Gómez" w:date="2023-03-28T17:43:00Z">
                <w:pPr/>
              </w:pPrChange>
            </w:pPr>
            <w:del w:id="11609" w:author="Camilo Andrés Díaz Gómez" w:date="2023-03-22T16:08:00Z">
              <w:r w:rsidRPr="002B569F" w:rsidDel="00776339">
                <w:rPr>
                  <w:rFonts w:cs="Times New Roman"/>
                  <w:sz w:val="22"/>
                  <w:rPrChange w:id="11610"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rsidP="002B569F">
            <w:pPr>
              <w:rPr>
                <w:del w:id="11611" w:author="Camilo Andrés Díaz Gómez" w:date="2023-03-22T16:08:00Z"/>
                <w:rFonts w:cs="Times New Roman"/>
                <w:sz w:val="20"/>
                <w:szCs w:val="20"/>
                <w:rPrChange w:id="11612" w:author="Camilo Andrés Díaz Gómez" w:date="2023-03-28T17:42:00Z">
                  <w:rPr>
                    <w:del w:id="11613" w:author="Camilo Andrés Díaz Gómez" w:date="2023-03-22T16:08:00Z"/>
                    <w:rFonts w:ascii="Calibri" w:hAnsi="Calibri" w:cs="Calibri"/>
                    <w:color w:val="000000"/>
                    <w:sz w:val="20"/>
                    <w:szCs w:val="20"/>
                  </w:rPr>
                </w:rPrChange>
              </w:rPr>
              <w:pPrChange w:id="11614" w:author="Camilo Andrés Díaz Gómez" w:date="2023-03-28T17:43:00Z">
                <w:pPr/>
              </w:pPrChange>
            </w:pPr>
            <w:del w:id="11615" w:author="Camilo Andrés Díaz Gómez" w:date="2023-03-22T16:06:00Z">
              <w:r w:rsidRPr="002B569F" w:rsidDel="0066355F">
                <w:rPr>
                  <w:rFonts w:cs="Times New Roman"/>
                  <w:sz w:val="20"/>
                  <w:szCs w:val="20"/>
                  <w:rPrChange w:id="11616"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rsidP="002B569F">
            <w:pPr>
              <w:rPr>
                <w:del w:id="11617" w:author="Camilo Andrés Díaz Gómez" w:date="2023-03-22T16:08:00Z"/>
                <w:rFonts w:cs="Times New Roman"/>
                <w:sz w:val="20"/>
                <w:szCs w:val="20"/>
                <w:rPrChange w:id="11618" w:author="Camilo Andrés Díaz Gómez" w:date="2023-03-28T17:42:00Z">
                  <w:rPr>
                    <w:del w:id="11619" w:author="Camilo Andrés Díaz Gómez" w:date="2023-03-22T16:08:00Z"/>
                    <w:rFonts w:ascii="Calibri" w:hAnsi="Calibri" w:cs="Calibri"/>
                    <w:color w:val="000000"/>
                    <w:sz w:val="20"/>
                    <w:szCs w:val="20"/>
                  </w:rPr>
                </w:rPrChange>
              </w:rPr>
              <w:pPrChange w:id="11620" w:author="Camilo Andrés Díaz Gómez" w:date="2023-03-28T17:43:00Z">
                <w:pPr/>
              </w:pPrChange>
            </w:pPr>
            <w:del w:id="11621" w:author="Camilo Andrés Díaz Gómez" w:date="2023-03-22T16:07:00Z">
              <w:r w:rsidRPr="002B569F" w:rsidDel="0052638D">
                <w:rPr>
                  <w:rFonts w:cs="Times New Roman"/>
                  <w:sz w:val="20"/>
                  <w:szCs w:val="20"/>
                  <w:rPrChange w:id="11622"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rsidP="002B569F">
            <w:pPr>
              <w:rPr>
                <w:del w:id="11623" w:author="Camilo Andrés Díaz Gómez" w:date="2023-03-22T16:08:00Z"/>
                <w:rFonts w:cs="Times New Roman"/>
                <w:sz w:val="20"/>
                <w:szCs w:val="20"/>
                <w:rPrChange w:id="11624" w:author="Camilo Andrés Díaz Gómez" w:date="2023-03-28T17:42:00Z">
                  <w:rPr>
                    <w:del w:id="11625" w:author="Camilo Andrés Díaz Gómez" w:date="2023-03-22T16:08:00Z"/>
                    <w:rFonts w:ascii="Calibri" w:hAnsi="Calibri" w:cs="Calibri"/>
                    <w:color w:val="000000"/>
                    <w:sz w:val="20"/>
                    <w:szCs w:val="20"/>
                  </w:rPr>
                </w:rPrChange>
              </w:rPr>
              <w:pPrChange w:id="11626" w:author="Camilo Andrés Díaz Gómez" w:date="2023-03-28T17:43:00Z">
                <w:pPr/>
              </w:pPrChange>
            </w:pPr>
            <w:del w:id="11627" w:author="Camilo Andrés Díaz Gómez" w:date="2023-03-22T16:07:00Z">
              <w:r w:rsidRPr="002B569F" w:rsidDel="00AC0D41">
                <w:rPr>
                  <w:rFonts w:cs="Times New Roman"/>
                  <w:sz w:val="20"/>
                  <w:szCs w:val="20"/>
                  <w:rPrChange w:id="11628"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rsidP="002B569F">
            <w:pPr>
              <w:rPr>
                <w:del w:id="11629" w:author="Camilo Andrés Díaz Gómez" w:date="2023-03-22T16:08:00Z"/>
                <w:rFonts w:cs="Times New Roman"/>
                <w:sz w:val="20"/>
                <w:szCs w:val="20"/>
                <w:rPrChange w:id="11630" w:author="Camilo Andrés Díaz Gómez" w:date="2023-03-28T17:42:00Z">
                  <w:rPr>
                    <w:del w:id="11631" w:author="Camilo Andrés Díaz Gómez" w:date="2023-03-22T16:08:00Z"/>
                    <w:rFonts w:ascii="Calibri" w:hAnsi="Calibri" w:cs="Calibri"/>
                    <w:color w:val="000000"/>
                    <w:sz w:val="20"/>
                    <w:szCs w:val="20"/>
                  </w:rPr>
                </w:rPrChange>
              </w:rPr>
              <w:pPrChange w:id="11632" w:author="Camilo Andrés Díaz Gómez" w:date="2023-03-28T17:43:00Z">
                <w:pPr/>
              </w:pPrChange>
            </w:pPr>
            <w:del w:id="11633" w:author="Camilo Andrés Díaz Gómez" w:date="2023-03-22T16:08:00Z">
              <w:r w:rsidRPr="002B569F" w:rsidDel="00D41E19">
                <w:rPr>
                  <w:rFonts w:cs="Times New Roman"/>
                  <w:sz w:val="20"/>
                  <w:szCs w:val="20"/>
                  <w:rPrChange w:id="11634"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rsidP="002B569F">
            <w:pPr>
              <w:rPr>
                <w:del w:id="11635" w:author="Camilo Andrés Díaz Gómez" w:date="2023-03-22T16:08:00Z"/>
                <w:rFonts w:cs="Times New Roman"/>
                <w:sz w:val="20"/>
                <w:szCs w:val="20"/>
                <w:rPrChange w:id="11636" w:author="Camilo Andrés Díaz Gómez" w:date="2023-03-28T17:42:00Z">
                  <w:rPr>
                    <w:del w:id="11637" w:author="Camilo Andrés Díaz Gómez" w:date="2023-03-22T16:08:00Z"/>
                    <w:rFonts w:cs="Times New Roman"/>
                    <w:color w:val="000000"/>
                    <w:sz w:val="20"/>
                    <w:szCs w:val="20"/>
                  </w:rPr>
                </w:rPrChange>
              </w:rPr>
              <w:pPrChange w:id="11638" w:author="Camilo Andrés Díaz Gómez" w:date="2023-03-28T17:43:00Z">
                <w:pPr/>
              </w:pPrChange>
            </w:pPr>
          </w:p>
        </w:tc>
        <w:tc>
          <w:tcPr>
            <w:tcW w:w="322" w:type="dxa"/>
          </w:tcPr>
          <w:p w14:paraId="5BB1DBAF" w14:textId="47B6DCB5" w:rsidR="00776339" w:rsidRPr="002B569F" w:rsidDel="00776339" w:rsidRDefault="00776339" w:rsidP="002B569F">
            <w:pPr>
              <w:rPr>
                <w:del w:id="11639" w:author="Camilo Andrés Díaz Gómez" w:date="2023-03-22T16:08:00Z"/>
                <w:rFonts w:cs="Times New Roman"/>
                <w:sz w:val="20"/>
                <w:szCs w:val="20"/>
                <w:rPrChange w:id="11640" w:author="Camilo Andrés Díaz Gómez" w:date="2023-03-28T17:42:00Z">
                  <w:rPr>
                    <w:del w:id="11641" w:author="Camilo Andrés Díaz Gómez" w:date="2023-03-22T16:08:00Z"/>
                    <w:rFonts w:cs="Times New Roman"/>
                    <w:color w:val="000000"/>
                    <w:sz w:val="20"/>
                    <w:szCs w:val="20"/>
                  </w:rPr>
                </w:rPrChange>
              </w:rPr>
              <w:pPrChange w:id="11642" w:author="Camilo Andrés Díaz Gómez" w:date="2023-03-28T17:43:00Z">
                <w:pPr/>
              </w:pPrChange>
            </w:pPr>
          </w:p>
        </w:tc>
        <w:tc>
          <w:tcPr>
            <w:tcW w:w="322" w:type="dxa"/>
          </w:tcPr>
          <w:p w14:paraId="43F2F8D6" w14:textId="4D3DEEF5" w:rsidR="00776339" w:rsidRPr="002B569F" w:rsidDel="00776339" w:rsidRDefault="00776339" w:rsidP="002B569F">
            <w:pPr>
              <w:rPr>
                <w:del w:id="11643" w:author="Camilo Andrés Díaz Gómez" w:date="2023-03-22T16:08:00Z"/>
                <w:rFonts w:cs="Times New Roman"/>
                <w:sz w:val="20"/>
                <w:szCs w:val="20"/>
                <w:rPrChange w:id="11644" w:author="Camilo Andrés Díaz Gómez" w:date="2023-03-28T17:42:00Z">
                  <w:rPr>
                    <w:del w:id="11645" w:author="Camilo Andrés Díaz Gómez" w:date="2023-03-22T16:08:00Z"/>
                    <w:rFonts w:cs="Times New Roman"/>
                    <w:color w:val="000000"/>
                    <w:sz w:val="20"/>
                    <w:szCs w:val="20"/>
                  </w:rPr>
                </w:rPrChange>
              </w:rPr>
              <w:pPrChange w:id="11646" w:author="Camilo Andrés Díaz Gómez" w:date="2023-03-28T17:43:00Z">
                <w:pPr/>
              </w:pPrChange>
            </w:pPr>
          </w:p>
        </w:tc>
        <w:tc>
          <w:tcPr>
            <w:tcW w:w="322" w:type="dxa"/>
          </w:tcPr>
          <w:p w14:paraId="7F5BC034" w14:textId="5C0519B9" w:rsidR="00776339" w:rsidRPr="002B569F" w:rsidDel="00776339" w:rsidRDefault="00776339" w:rsidP="002B569F">
            <w:pPr>
              <w:rPr>
                <w:del w:id="11647" w:author="Camilo Andrés Díaz Gómez" w:date="2023-03-22T16:08:00Z"/>
                <w:rFonts w:cs="Times New Roman"/>
                <w:sz w:val="20"/>
                <w:szCs w:val="20"/>
                <w:rPrChange w:id="11648" w:author="Camilo Andrés Díaz Gómez" w:date="2023-03-28T17:42:00Z">
                  <w:rPr>
                    <w:del w:id="11649" w:author="Camilo Andrés Díaz Gómez" w:date="2023-03-22T16:08:00Z"/>
                    <w:rFonts w:cs="Times New Roman"/>
                    <w:color w:val="000000"/>
                    <w:sz w:val="20"/>
                    <w:szCs w:val="20"/>
                  </w:rPr>
                </w:rPrChange>
              </w:rPr>
              <w:pPrChange w:id="11650" w:author="Camilo Andrés Díaz Gómez" w:date="2023-03-28T17:43:00Z">
                <w:pPr/>
              </w:pPrChange>
            </w:pPr>
          </w:p>
        </w:tc>
      </w:tr>
      <w:tr w:rsidR="002B569F" w:rsidRPr="002B569F" w:rsidDel="00776339" w14:paraId="64C24958" w14:textId="77777777" w:rsidTr="00D00600">
        <w:trPr>
          <w:del w:id="11651" w:author="Camilo Andrés Díaz Gómez" w:date="2023-03-22T16:08:00Z"/>
        </w:trPr>
        <w:tc>
          <w:tcPr>
            <w:tcW w:w="530" w:type="dxa"/>
            <w:vAlign w:val="bottom"/>
          </w:tcPr>
          <w:p w14:paraId="3F2AF135" w14:textId="12C610EB" w:rsidR="00776339" w:rsidRPr="002B569F" w:rsidDel="00776339" w:rsidRDefault="00776339" w:rsidP="002B569F">
            <w:pPr>
              <w:rPr>
                <w:del w:id="11652" w:author="Camilo Andrés Díaz Gómez" w:date="2023-03-22T16:08:00Z"/>
                <w:rFonts w:cs="Times New Roman"/>
                <w:sz w:val="20"/>
                <w:szCs w:val="20"/>
                <w:rPrChange w:id="11653" w:author="Camilo Andrés Díaz Gómez" w:date="2023-03-28T17:42:00Z">
                  <w:rPr>
                    <w:del w:id="11654" w:author="Camilo Andrés Díaz Gómez" w:date="2023-03-22T16:08:00Z"/>
                    <w:rFonts w:ascii="Calibri" w:hAnsi="Calibri" w:cs="Calibri"/>
                    <w:color w:val="000000"/>
                    <w:sz w:val="20"/>
                    <w:szCs w:val="20"/>
                  </w:rPr>
                </w:rPrChange>
              </w:rPr>
              <w:pPrChange w:id="11655" w:author="Camilo Andrés Díaz Gómez" w:date="2023-03-28T17:43:00Z">
                <w:pPr/>
              </w:pPrChange>
            </w:pPr>
            <w:del w:id="11656" w:author="Camilo Andrés Díaz Gómez" w:date="2023-03-22T16:08:00Z">
              <w:r w:rsidRPr="002B569F" w:rsidDel="00776339">
                <w:rPr>
                  <w:rFonts w:cs="Times New Roman"/>
                  <w:sz w:val="22"/>
                  <w:rPrChange w:id="11657"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rsidP="002B569F">
            <w:pPr>
              <w:rPr>
                <w:del w:id="11658" w:author="Camilo Andrés Díaz Gómez" w:date="2023-03-22T16:08:00Z"/>
                <w:rFonts w:cs="Times New Roman"/>
                <w:sz w:val="20"/>
                <w:szCs w:val="20"/>
                <w:rPrChange w:id="11659" w:author="Camilo Andrés Díaz Gómez" w:date="2023-03-28T17:42:00Z">
                  <w:rPr>
                    <w:del w:id="11660" w:author="Camilo Andrés Díaz Gómez" w:date="2023-03-22T16:08:00Z"/>
                    <w:rFonts w:ascii="Calibri" w:hAnsi="Calibri" w:cs="Calibri"/>
                    <w:color w:val="000000"/>
                    <w:sz w:val="20"/>
                    <w:szCs w:val="20"/>
                  </w:rPr>
                </w:rPrChange>
              </w:rPr>
              <w:pPrChange w:id="11661" w:author="Camilo Andrés Díaz Gómez" w:date="2023-03-28T17:43:00Z">
                <w:pPr/>
              </w:pPrChange>
            </w:pPr>
            <w:del w:id="11662" w:author="Camilo Andrés Díaz Gómez" w:date="2023-03-22T16:06:00Z">
              <w:r w:rsidRPr="002B569F" w:rsidDel="0066355F">
                <w:rPr>
                  <w:rFonts w:cs="Times New Roman"/>
                  <w:sz w:val="20"/>
                  <w:szCs w:val="20"/>
                  <w:rPrChange w:id="11663"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rsidP="002B569F">
            <w:pPr>
              <w:rPr>
                <w:del w:id="11664" w:author="Camilo Andrés Díaz Gómez" w:date="2023-03-22T16:08:00Z"/>
                <w:rFonts w:cs="Times New Roman"/>
                <w:sz w:val="20"/>
                <w:szCs w:val="20"/>
                <w:rPrChange w:id="11665" w:author="Camilo Andrés Díaz Gómez" w:date="2023-03-28T17:42:00Z">
                  <w:rPr>
                    <w:del w:id="11666" w:author="Camilo Andrés Díaz Gómez" w:date="2023-03-22T16:08:00Z"/>
                    <w:rFonts w:ascii="Calibri" w:hAnsi="Calibri" w:cs="Calibri"/>
                    <w:color w:val="000000"/>
                    <w:sz w:val="20"/>
                    <w:szCs w:val="20"/>
                  </w:rPr>
                </w:rPrChange>
              </w:rPr>
              <w:pPrChange w:id="11667" w:author="Camilo Andrés Díaz Gómez" w:date="2023-03-28T17:43:00Z">
                <w:pPr/>
              </w:pPrChange>
            </w:pPr>
            <w:del w:id="11668" w:author="Camilo Andrés Díaz Gómez" w:date="2023-03-22T16:07:00Z">
              <w:r w:rsidRPr="002B569F" w:rsidDel="0052638D">
                <w:rPr>
                  <w:rFonts w:cs="Times New Roman"/>
                  <w:sz w:val="20"/>
                  <w:szCs w:val="20"/>
                  <w:rPrChange w:id="11669"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rsidP="002B569F">
            <w:pPr>
              <w:rPr>
                <w:del w:id="11670" w:author="Camilo Andrés Díaz Gómez" w:date="2023-03-22T16:08:00Z"/>
                <w:rFonts w:cs="Times New Roman"/>
                <w:sz w:val="20"/>
                <w:szCs w:val="20"/>
                <w:rPrChange w:id="11671" w:author="Camilo Andrés Díaz Gómez" w:date="2023-03-28T17:42:00Z">
                  <w:rPr>
                    <w:del w:id="11672" w:author="Camilo Andrés Díaz Gómez" w:date="2023-03-22T16:08:00Z"/>
                    <w:rFonts w:ascii="Calibri" w:hAnsi="Calibri" w:cs="Calibri"/>
                    <w:color w:val="000000"/>
                    <w:sz w:val="20"/>
                    <w:szCs w:val="20"/>
                  </w:rPr>
                </w:rPrChange>
              </w:rPr>
              <w:pPrChange w:id="11673" w:author="Camilo Andrés Díaz Gómez" w:date="2023-03-28T17:43:00Z">
                <w:pPr/>
              </w:pPrChange>
            </w:pPr>
            <w:del w:id="11674" w:author="Camilo Andrés Díaz Gómez" w:date="2023-03-22T16:07:00Z">
              <w:r w:rsidRPr="002B569F" w:rsidDel="00AC0D41">
                <w:rPr>
                  <w:rFonts w:cs="Times New Roman"/>
                  <w:sz w:val="20"/>
                  <w:szCs w:val="20"/>
                  <w:rPrChange w:id="11675"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rsidP="002B569F">
            <w:pPr>
              <w:rPr>
                <w:del w:id="11676" w:author="Camilo Andrés Díaz Gómez" w:date="2023-03-22T16:08:00Z"/>
                <w:rFonts w:cs="Times New Roman"/>
                <w:sz w:val="20"/>
                <w:szCs w:val="20"/>
                <w:rPrChange w:id="11677" w:author="Camilo Andrés Díaz Gómez" w:date="2023-03-28T17:42:00Z">
                  <w:rPr>
                    <w:del w:id="11678" w:author="Camilo Andrés Díaz Gómez" w:date="2023-03-22T16:08:00Z"/>
                    <w:rFonts w:ascii="Calibri" w:hAnsi="Calibri" w:cs="Calibri"/>
                    <w:color w:val="000000"/>
                    <w:sz w:val="20"/>
                    <w:szCs w:val="20"/>
                  </w:rPr>
                </w:rPrChange>
              </w:rPr>
              <w:pPrChange w:id="11679" w:author="Camilo Andrés Díaz Gómez" w:date="2023-03-28T17:43:00Z">
                <w:pPr/>
              </w:pPrChange>
            </w:pPr>
            <w:del w:id="11680" w:author="Camilo Andrés Díaz Gómez" w:date="2023-03-22T16:08:00Z">
              <w:r w:rsidRPr="002B569F" w:rsidDel="00D41E19">
                <w:rPr>
                  <w:rFonts w:cs="Times New Roman"/>
                  <w:sz w:val="20"/>
                  <w:szCs w:val="20"/>
                  <w:rPrChange w:id="11681"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rsidP="002B569F">
            <w:pPr>
              <w:rPr>
                <w:del w:id="11682" w:author="Camilo Andrés Díaz Gómez" w:date="2023-03-22T16:08:00Z"/>
                <w:rFonts w:cs="Times New Roman"/>
                <w:sz w:val="20"/>
                <w:szCs w:val="20"/>
                <w:rPrChange w:id="11683" w:author="Camilo Andrés Díaz Gómez" w:date="2023-03-28T17:42:00Z">
                  <w:rPr>
                    <w:del w:id="11684" w:author="Camilo Andrés Díaz Gómez" w:date="2023-03-22T16:08:00Z"/>
                    <w:rFonts w:cs="Times New Roman"/>
                    <w:color w:val="000000"/>
                    <w:sz w:val="20"/>
                    <w:szCs w:val="20"/>
                  </w:rPr>
                </w:rPrChange>
              </w:rPr>
              <w:pPrChange w:id="11685" w:author="Camilo Andrés Díaz Gómez" w:date="2023-03-28T17:43:00Z">
                <w:pPr/>
              </w:pPrChange>
            </w:pPr>
          </w:p>
        </w:tc>
        <w:tc>
          <w:tcPr>
            <w:tcW w:w="322" w:type="dxa"/>
          </w:tcPr>
          <w:p w14:paraId="7AD01E83" w14:textId="051A59D6" w:rsidR="00776339" w:rsidRPr="002B569F" w:rsidDel="00776339" w:rsidRDefault="00776339" w:rsidP="002B569F">
            <w:pPr>
              <w:rPr>
                <w:del w:id="11686" w:author="Camilo Andrés Díaz Gómez" w:date="2023-03-22T16:08:00Z"/>
                <w:rFonts w:cs="Times New Roman"/>
                <w:sz w:val="20"/>
                <w:szCs w:val="20"/>
                <w:rPrChange w:id="11687" w:author="Camilo Andrés Díaz Gómez" w:date="2023-03-28T17:42:00Z">
                  <w:rPr>
                    <w:del w:id="11688" w:author="Camilo Andrés Díaz Gómez" w:date="2023-03-22T16:08:00Z"/>
                    <w:rFonts w:cs="Times New Roman"/>
                    <w:color w:val="000000"/>
                    <w:sz w:val="20"/>
                    <w:szCs w:val="20"/>
                  </w:rPr>
                </w:rPrChange>
              </w:rPr>
              <w:pPrChange w:id="11689" w:author="Camilo Andrés Díaz Gómez" w:date="2023-03-28T17:43:00Z">
                <w:pPr/>
              </w:pPrChange>
            </w:pPr>
          </w:p>
        </w:tc>
        <w:tc>
          <w:tcPr>
            <w:tcW w:w="322" w:type="dxa"/>
          </w:tcPr>
          <w:p w14:paraId="66926F8D" w14:textId="5EF51053" w:rsidR="00776339" w:rsidRPr="002B569F" w:rsidDel="00776339" w:rsidRDefault="00776339" w:rsidP="002B569F">
            <w:pPr>
              <w:rPr>
                <w:del w:id="11690" w:author="Camilo Andrés Díaz Gómez" w:date="2023-03-22T16:08:00Z"/>
                <w:rFonts w:cs="Times New Roman"/>
                <w:sz w:val="20"/>
                <w:szCs w:val="20"/>
                <w:rPrChange w:id="11691" w:author="Camilo Andrés Díaz Gómez" w:date="2023-03-28T17:42:00Z">
                  <w:rPr>
                    <w:del w:id="11692" w:author="Camilo Andrés Díaz Gómez" w:date="2023-03-22T16:08:00Z"/>
                    <w:rFonts w:cs="Times New Roman"/>
                    <w:color w:val="000000"/>
                    <w:sz w:val="20"/>
                    <w:szCs w:val="20"/>
                  </w:rPr>
                </w:rPrChange>
              </w:rPr>
              <w:pPrChange w:id="11693" w:author="Camilo Andrés Díaz Gómez" w:date="2023-03-28T17:43:00Z">
                <w:pPr/>
              </w:pPrChange>
            </w:pPr>
          </w:p>
        </w:tc>
        <w:tc>
          <w:tcPr>
            <w:tcW w:w="322" w:type="dxa"/>
          </w:tcPr>
          <w:p w14:paraId="01FD3B51" w14:textId="7A803915" w:rsidR="00776339" w:rsidRPr="002B569F" w:rsidDel="00776339" w:rsidRDefault="00776339" w:rsidP="002B569F">
            <w:pPr>
              <w:rPr>
                <w:del w:id="11694" w:author="Camilo Andrés Díaz Gómez" w:date="2023-03-22T16:08:00Z"/>
                <w:rFonts w:cs="Times New Roman"/>
                <w:sz w:val="20"/>
                <w:szCs w:val="20"/>
                <w:rPrChange w:id="11695" w:author="Camilo Andrés Díaz Gómez" w:date="2023-03-28T17:42:00Z">
                  <w:rPr>
                    <w:del w:id="11696" w:author="Camilo Andrés Díaz Gómez" w:date="2023-03-22T16:08:00Z"/>
                    <w:rFonts w:cs="Times New Roman"/>
                    <w:color w:val="000000"/>
                    <w:sz w:val="20"/>
                    <w:szCs w:val="20"/>
                  </w:rPr>
                </w:rPrChange>
              </w:rPr>
              <w:pPrChange w:id="11697" w:author="Camilo Andrés Díaz Gómez" w:date="2023-03-28T17:43:00Z">
                <w:pPr/>
              </w:pPrChange>
            </w:pPr>
          </w:p>
        </w:tc>
      </w:tr>
      <w:tr w:rsidR="002B569F" w:rsidRPr="002B569F" w:rsidDel="00776339" w14:paraId="0C84B181" w14:textId="77777777" w:rsidTr="00D00600">
        <w:trPr>
          <w:del w:id="11698" w:author="Camilo Andrés Díaz Gómez" w:date="2023-03-22T16:08:00Z"/>
        </w:trPr>
        <w:tc>
          <w:tcPr>
            <w:tcW w:w="530" w:type="dxa"/>
            <w:vAlign w:val="bottom"/>
          </w:tcPr>
          <w:p w14:paraId="3F0AD02F" w14:textId="7C0F1194" w:rsidR="00776339" w:rsidRPr="002B569F" w:rsidDel="00776339" w:rsidRDefault="00776339" w:rsidP="002B569F">
            <w:pPr>
              <w:rPr>
                <w:del w:id="11699" w:author="Camilo Andrés Díaz Gómez" w:date="2023-03-22T16:08:00Z"/>
                <w:rFonts w:cs="Times New Roman"/>
                <w:sz w:val="20"/>
                <w:szCs w:val="20"/>
                <w:rPrChange w:id="11700" w:author="Camilo Andrés Díaz Gómez" w:date="2023-03-28T17:42:00Z">
                  <w:rPr>
                    <w:del w:id="11701" w:author="Camilo Andrés Díaz Gómez" w:date="2023-03-22T16:08:00Z"/>
                    <w:rFonts w:ascii="Calibri" w:hAnsi="Calibri" w:cs="Calibri"/>
                    <w:color w:val="000000"/>
                    <w:sz w:val="20"/>
                    <w:szCs w:val="20"/>
                  </w:rPr>
                </w:rPrChange>
              </w:rPr>
              <w:pPrChange w:id="11702" w:author="Camilo Andrés Díaz Gómez" w:date="2023-03-28T17:43:00Z">
                <w:pPr/>
              </w:pPrChange>
            </w:pPr>
            <w:del w:id="11703" w:author="Camilo Andrés Díaz Gómez" w:date="2023-03-22T16:08:00Z">
              <w:r w:rsidRPr="002B569F" w:rsidDel="00776339">
                <w:rPr>
                  <w:rFonts w:cs="Times New Roman"/>
                  <w:sz w:val="22"/>
                  <w:rPrChange w:id="11704"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rsidP="002B569F">
            <w:pPr>
              <w:rPr>
                <w:del w:id="11705" w:author="Camilo Andrés Díaz Gómez" w:date="2023-03-22T16:08:00Z"/>
                <w:rFonts w:cs="Times New Roman"/>
                <w:sz w:val="20"/>
                <w:szCs w:val="20"/>
                <w:rPrChange w:id="11706" w:author="Camilo Andrés Díaz Gómez" w:date="2023-03-28T17:42:00Z">
                  <w:rPr>
                    <w:del w:id="11707" w:author="Camilo Andrés Díaz Gómez" w:date="2023-03-22T16:08:00Z"/>
                    <w:rFonts w:ascii="Calibri" w:hAnsi="Calibri" w:cs="Calibri"/>
                    <w:color w:val="000000"/>
                    <w:sz w:val="20"/>
                    <w:szCs w:val="20"/>
                  </w:rPr>
                </w:rPrChange>
              </w:rPr>
              <w:pPrChange w:id="11708" w:author="Camilo Andrés Díaz Gómez" w:date="2023-03-28T17:43:00Z">
                <w:pPr/>
              </w:pPrChange>
            </w:pPr>
            <w:del w:id="11709" w:author="Camilo Andrés Díaz Gómez" w:date="2023-03-22T16:06:00Z">
              <w:r w:rsidRPr="002B569F" w:rsidDel="0066355F">
                <w:rPr>
                  <w:rFonts w:cs="Times New Roman"/>
                  <w:sz w:val="20"/>
                  <w:szCs w:val="20"/>
                  <w:rPrChange w:id="11710"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rsidP="002B569F">
            <w:pPr>
              <w:rPr>
                <w:del w:id="11711" w:author="Camilo Andrés Díaz Gómez" w:date="2023-03-22T16:08:00Z"/>
                <w:rFonts w:cs="Times New Roman"/>
                <w:sz w:val="20"/>
                <w:szCs w:val="20"/>
                <w:rPrChange w:id="11712" w:author="Camilo Andrés Díaz Gómez" w:date="2023-03-28T17:42:00Z">
                  <w:rPr>
                    <w:del w:id="11713" w:author="Camilo Andrés Díaz Gómez" w:date="2023-03-22T16:08:00Z"/>
                    <w:rFonts w:ascii="Calibri" w:hAnsi="Calibri" w:cs="Calibri"/>
                    <w:color w:val="000000"/>
                    <w:sz w:val="20"/>
                    <w:szCs w:val="20"/>
                  </w:rPr>
                </w:rPrChange>
              </w:rPr>
              <w:pPrChange w:id="11714" w:author="Camilo Andrés Díaz Gómez" w:date="2023-03-28T17:43:00Z">
                <w:pPr/>
              </w:pPrChange>
            </w:pPr>
            <w:del w:id="11715" w:author="Camilo Andrés Díaz Gómez" w:date="2023-03-22T16:07:00Z">
              <w:r w:rsidRPr="002B569F" w:rsidDel="0052638D">
                <w:rPr>
                  <w:rFonts w:cs="Times New Roman"/>
                  <w:sz w:val="20"/>
                  <w:szCs w:val="20"/>
                  <w:rPrChange w:id="11716"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rsidP="002B569F">
            <w:pPr>
              <w:rPr>
                <w:del w:id="11717" w:author="Camilo Andrés Díaz Gómez" w:date="2023-03-22T16:08:00Z"/>
                <w:rFonts w:cs="Times New Roman"/>
                <w:sz w:val="20"/>
                <w:szCs w:val="20"/>
                <w:rPrChange w:id="11718" w:author="Camilo Andrés Díaz Gómez" w:date="2023-03-28T17:42:00Z">
                  <w:rPr>
                    <w:del w:id="11719" w:author="Camilo Andrés Díaz Gómez" w:date="2023-03-22T16:08:00Z"/>
                    <w:rFonts w:ascii="Calibri" w:hAnsi="Calibri" w:cs="Calibri"/>
                    <w:color w:val="000000"/>
                    <w:sz w:val="20"/>
                    <w:szCs w:val="20"/>
                  </w:rPr>
                </w:rPrChange>
              </w:rPr>
              <w:pPrChange w:id="11720" w:author="Camilo Andrés Díaz Gómez" w:date="2023-03-28T17:43:00Z">
                <w:pPr/>
              </w:pPrChange>
            </w:pPr>
            <w:del w:id="11721" w:author="Camilo Andrés Díaz Gómez" w:date="2023-03-22T16:07:00Z">
              <w:r w:rsidRPr="002B569F" w:rsidDel="00AC0D41">
                <w:rPr>
                  <w:rFonts w:cs="Times New Roman"/>
                  <w:sz w:val="20"/>
                  <w:szCs w:val="20"/>
                  <w:rPrChange w:id="11722"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rsidP="002B569F">
            <w:pPr>
              <w:rPr>
                <w:del w:id="11723" w:author="Camilo Andrés Díaz Gómez" w:date="2023-03-22T16:08:00Z"/>
                <w:rFonts w:cs="Times New Roman"/>
                <w:sz w:val="20"/>
                <w:szCs w:val="20"/>
                <w:rPrChange w:id="11724" w:author="Camilo Andrés Díaz Gómez" w:date="2023-03-28T17:42:00Z">
                  <w:rPr>
                    <w:del w:id="11725" w:author="Camilo Andrés Díaz Gómez" w:date="2023-03-22T16:08:00Z"/>
                    <w:rFonts w:ascii="Calibri" w:hAnsi="Calibri" w:cs="Calibri"/>
                    <w:color w:val="000000"/>
                    <w:sz w:val="20"/>
                    <w:szCs w:val="20"/>
                  </w:rPr>
                </w:rPrChange>
              </w:rPr>
              <w:pPrChange w:id="11726" w:author="Camilo Andrés Díaz Gómez" w:date="2023-03-28T17:43:00Z">
                <w:pPr/>
              </w:pPrChange>
            </w:pPr>
            <w:del w:id="11727" w:author="Camilo Andrés Díaz Gómez" w:date="2023-03-22T16:08:00Z">
              <w:r w:rsidRPr="002B569F" w:rsidDel="00D41E19">
                <w:rPr>
                  <w:rFonts w:cs="Times New Roman"/>
                  <w:sz w:val="20"/>
                  <w:szCs w:val="20"/>
                  <w:rPrChange w:id="11728"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rsidP="002B569F">
            <w:pPr>
              <w:rPr>
                <w:del w:id="11729" w:author="Camilo Andrés Díaz Gómez" w:date="2023-03-22T16:08:00Z"/>
                <w:rFonts w:cs="Times New Roman"/>
                <w:sz w:val="20"/>
                <w:szCs w:val="20"/>
                <w:rPrChange w:id="11730" w:author="Camilo Andrés Díaz Gómez" w:date="2023-03-28T17:42:00Z">
                  <w:rPr>
                    <w:del w:id="11731" w:author="Camilo Andrés Díaz Gómez" w:date="2023-03-22T16:08:00Z"/>
                    <w:rFonts w:cs="Times New Roman"/>
                    <w:color w:val="000000"/>
                    <w:sz w:val="20"/>
                    <w:szCs w:val="20"/>
                  </w:rPr>
                </w:rPrChange>
              </w:rPr>
              <w:pPrChange w:id="11732" w:author="Camilo Andrés Díaz Gómez" w:date="2023-03-28T17:43:00Z">
                <w:pPr/>
              </w:pPrChange>
            </w:pPr>
          </w:p>
        </w:tc>
        <w:tc>
          <w:tcPr>
            <w:tcW w:w="322" w:type="dxa"/>
          </w:tcPr>
          <w:p w14:paraId="415CE0CE" w14:textId="46BF00B2" w:rsidR="00776339" w:rsidRPr="002B569F" w:rsidDel="00776339" w:rsidRDefault="00776339" w:rsidP="002B569F">
            <w:pPr>
              <w:rPr>
                <w:del w:id="11733" w:author="Camilo Andrés Díaz Gómez" w:date="2023-03-22T16:08:00Z"/>
                <w:rFonts w:cs="Times New Roman"/>
                <w:sz w:val="20"/>
                <w:szCs w:val="20"/>
                <w:rPrChange w:id="11734" w:author="Camilo Andrés Díaz Gómez" w:date="2023-03-28T17:42:00Z">
                  <w:rPr>
                    <w:del w:id="11735" w:author="Camilo Andrés Díaz Gómez" w:date="2023-03-22T16:08:00Z"/>
                    <w:rFonts w:cs="Times New Roman"/>
                    <w:color w:val="000000"/>
                    <w:sz w:val="20"/>
                    <w:szCs w:val="20"/>
                  </w:rPr>
                </w:rPrChange>
              </w:rPr>
              <w:pPrChange w:id="11736" w:author="Camilo Andrés Díaz Gómez" w:date="2023-03-28T17:43:00Z">
                <w:pPr/>
              </w:pPrChange>
            </w:pPr>
          </w:p>
        </w:tc>
        <w:tc>
          <w:tcPr>
            <w:tcW w:w="322" w:type="dxa"/>
          </w:tcPr>
          <w:p w14:paraId="7AD4481B" w14:textId="288A7652" w:rsidR="00776339" w:rsidRPr="002B569F" w:rsidDel="00776339" w:rsidRDefault="00776339" w:rsidP="002B569F">
            <w:pPr>
              <w:rPr>
                <w:del w:id="11737" w:author="Camilo Andrés Díaz Gómez" w:date="2023-03-22T16:08:00Z"/>
                <w:rFonts w:cs="Times New Roman"/>
                <w:sz w:val="20"/>
                <w:szCs w:val="20"/>
                <w:rPrChange w:id="11738" w:author="Camilo Andrés Díaz Gómez" w:date="2023-03-28T17:42:00Z">
                  <w:rPr>
                    <w:del w:id="11739" w:author="Camilo Andrés Díaz Gómez" w:date="2023-03-22T16:08:00Z"/>
                    <w:rFonts w:cs="Times New Roman"/>
                    <w:color w:val="000000"/>
                    <w:sz w:val="20"/>
                    <w:szCs w:val="20"/>
                  </w:rPr>
                </w:rPrChange>
              </w:rPr>
              <w:pPrChange w:id="11740" w:author="Camilo Andrés Díaz Gómez" w:date="2023-03-28T17:43:00Z">
                <w:pPr/>
              </w:pPrChange>
            </w:pPr>
          </w:p>
        </w:tc>
        <w:tc>
          <w:tcPr>
            <w:tcW w:w="322" w:type="dxa"/>
          </w:tcPr>
          <w:p w14:paraId="2C55C0DA" w14:textId="62E9F078" w:rsidR="00776339" w:rsidRPr="002B569F" w:rsidDel="00776339" w:rsidRDefault="00776339" w:rsidP="002B569F">
            <w:pPr>
              <w:rPr>
                <w:del w:id="11741" w:author="Camilo Andrés Díaz Gómez" w:date="2023-03-22T16:08:00Z"/>
                <w:rFonts w:cs="Times New Roman"/>
                <w:sz w:val="20"/>
                <w:szCs w:val="20"/>
                <w:rPrChange w:id="11742" w:author="Camilo Andrés Díaz Gómez" w:date="2023-03-28T17:42:00Z">
                  <w:rPr>
                    <w:del w:id="11743" w:author="Camilo Andrés Díaz Gómez" w:date="2023-03-22T16:08:00Z"/>
                    <w:rFonts w:cs="Times New Roman"/>
                    <w:color w:val="000000"/>
                    <w:sz w:val="20"/>
                    <w:szCs w:val="20"/>
                  </w:rPr>
                </w:rPrChange>
              </w:rPr>
              <w:pPrChange w:id="11744" w:author="Camilo Andrés Díaz Gómez" w:date="2023-03-28T17:43:00Z">
                <w:pPr/>
              </w:pPrChange>
            </w:pPr>
          </w:p>
        </w:tc>
      </w:tr>
      <w:tr w:rsidR="002B569F" w:rsidRPr="002B569F" w:rsidDel="00776339" w14:paraId="599A50FE" w14:textId="77777777" w:rsidTr="00D00600">
        <w:trPr>
          <w:del w:id="11745" w:author="Camilo Andrés Díaz Gómez" w:date="2023-03-22T16:08:00Z"/>
        </w:trPr>
        <w:tc>
          <w:tcPr>
            <w:tcW w:w="530" w:type="dxa"/>
            <w:vAlign w:val="bottom"/>
          </w:tcPr>
          <w:p w14:paraId="1AF00322" w14:textId="06744D51" w:rsidR="00776339" w:rsidRPr="002B569F" w:rsidDel="00776339" w:rsidRDefault="00776339" w:rsidP="002B569F">
            <w:pPr>
              <w:rPr>
                <w:del w:id="11746" w:author="Camilo Andrés Díaz Gómez" w:date="2023-03-22T16:08:00Z"/>
                <w:rFonts w:cs="Times New Roman"/>
                <w:sz w:val="20"/>
                <w:szCs w:val="20"/>
                <w:rPrChange w:id="11747" w:author="Camilo Andrés Díaz Gómez" w:date="2023-03-28T17:42:00Z">
                  <w:rPr>
                    <w:del w:id="11748" w:author="Camilo Andrés Díaz Gómez" w:date="2023-03-22T16:08:00Z"/>
                    <w:rFonts w:ascii="Calibri" w:hAnsi="Calibri" w:cs="Calibri"/>
                    <w:color w:val="000000"/>
                    <w:sz w:val="20"/>
                    <w:szCs w:val="20"/>
                  </w:rPr>
                </w:rPrChange>
              </w:rPr>
              <w:pPrChange w:id="11749" w:author="Camilo Andrés Díaz Gómez" w:date="2023-03-28T17:43:00Z">
                <w:pPr/>
              </w:pPrChange>
            </w:pPr>
            <w:del w:id="11750" w:author="Camilo Andrés Díaz Gómez" w:date="2023-03-22T16:08:00Z">
              <w:r w:rsidRPr="002B569F" w:rsidDel="00776339">
                <w:rPr>
                  <w:rFonts w:cs="Times New Roman"/>
                  <w:sz w:val="22"/>
                  <w:rPrChange w:id="11751"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rsidP="002B569F">
            <w:pPr>
              <w:rPr>
                <w:del w:id="11752" w:author="Camilo Andrés Díaz Gómez" w:date="2023-03-22T16:08:00Z"/>
                <w:rFonts w:cs="Times New Roman"/>
                <w:sz w:val="20"/>
                <w:szCs w:val="20"/>
                <w:rPrChange w:id="11753" w:author="Camilo Andrés Díaz Gómez" w:date="2023-03-28T17:42:00Z">
                  <w:rPr>
                    <w:del w:id="11754" w:author="Camilo Andrés Díaz Gómez" w:date="2023-03-22T16:08:00Z"/>
                    <w:rFonts w:ascii="Calibri" w:hAnsi="Calibri" w:cs="Calibri"/>
                    <w:color w:val="000000"/>
                    <w:sz w:val="20"/>
                    <w:szCs w:val="20"/>
                  </w:rPr>
                </w:rPrChange>
              </w:rPr>
              <w:pPrChange w:id="11755" w:author="Camilo Andrés Díaz Gómez" w:date="2023-03-28T17:43:00Z">
                <w:pPr/>
              </w:pPrChange>
            </w:pPr>
            <w:del w:id="11756" w:author="Camilo Andrés Díaz Gómez" w:date="2023-03-22T16:06:00Z">
              <w:r w:rsidRPr="002B569F" w:rsidDel="0066355F">
                <w:rPr>
                  <w:rFonts w:cs="Times New Roman"/>
                  <w:sz w:val="20"/>
                  <w:szCs w:val="20"/>
                  <w:rPrChange w:id="11757"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rsidP="002B569F">
            <w:pPr>
              <w:rPr>
                <w:del w:id="11758" w:author="Camilo Andrés Díaz Gómez" w:date="2023-03-22T16:08:00Z"/>
                <w:rFonts w:cs="Times New Roman"/>
                <w:sz w:val="20"/>
                <w:szCs w:val="20"/>
                <w:rPrChange w:id="11759" w:author="Camilo Andrés Díaz Gómez" w:date="2023-03-28T17:42:00Z">
                  <w:rPr>
                    <w:del w:id="11760" w:author="Camilo Andrés Díaz Gómez" w:date="2023-03-22T16:08:00Z"/>
                    <w:rFonts w:ascii="Calibri" w:hAnsi="Calibri" w:cs="Calibri"/>
                    <w:color w:val="000000"/>
                    <w:sz w:val="20"/>
                    <w:szCs w:val="20"/>
                  </w:rPr>
                </w:rPrChange>
              </w:rPr>
              <w:pPrChange w:id="11761" w:author="Camilo Andrés Díaz Gómez" w:date="2023-03-28T17:43:00Z">
                <w:pPr/>
              </w:pPrChange>
            </w:pPr>
            <w:del w:id="11762" w:author="Camilo Andrés Díaz Gómez" w:date="2023-03-22T16:07:00Z">
              <w:r w:rsidRPr="002B569F" w:rsidDel="0052638D">
                <w:rPr>
                  <w:rFonts w:cs="Times New Roman"/>
                  <w:sz w:val="20"/>
                  <w:szCs w:val="20"/>
                  <w:rPrChange w:id="11763"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rsidP="002B569F">
            <w:pPr>
              <w:rPr>
                <w:del w:id="11764" w:author="Camilo Andrés Díaz Gómez" w:date="2023-03-22T16:08:00Z"/>
                <w:rFonts w:cs="Times New Roman"/>
                <w:sz w:val="20"/>
                <w:szCs w:val="20"/>
                <w:rPrChange w:id="11765" w:author="Camilo Andrés Díaz Gómez" w:date="2023-03-28T17:42:00Z">
                  <w:rPr>
                    <w:del w:id="11766" w:author="Camilo Andrés Díaz Gómez" w:date="2023-03-22T16:08:00Z"/>
                    <w:rFonts w:ascii="Calibri" w:hAnsi="Calibri" w:cs="Calibri"/>
                    <w:color w:val="000000"/>
                    <w:sz w:val="20"/>
                    <w:szCs w:val="20"/>
                  </w:rPr>
                </w:rPrChange>
              </w:rPr>
              <w:pPrChange w:id="11767" w:author="Camilo Andrés Díaz Gómez" w:date="2023-03-28T17:43:00Z">
                <w:pPr/>
              </w:pPrChange>
            </w:pPr>
            <w:del w:id="11768" w:author="Camilo Andrés Díaz Gómez" w:date="2023-03-22T16:07:00Z">
              <w:r w:rsidRPr="002B569F" w:rsidDel="00AC0D41">
                <w:rPr>
                  <w:rFonts w:cs="Times New Roman"/>
                  <w:sz w:val="20"/>
                  <w:szCs w:val="20"/>
                  <w:rPrChange w:id="11769"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rsidP="002B569F">
            <w:pPr>
              <w:rPr>
                <w:del w:id="11770" w:author="Camilo Andrés Díaz Gómez" w:date="2023-03-22T16:08:00Z"/>
                <w:rFonts w:cs="Times New Roman"/>
                <w:sz w:val="20"/>
                <w:szCs w:val="20"/>
                <w:rPrChange w:id="11771" w:author="Camilo Andrés Díaz Gómez" w:date="2023-03-28T17:42:00Z">
                  <w:rPr>
                    <w:del w:id="11772" w:author="Camilo Andrés Díaz Gómez" w:date="2023-03-22T16:08:00Z"/>
                    <w:rFonts w:ascii="Calibri" w:hAnsi="Calibri" w:cs="Calibri"/>
                    <w:color w:val="000000"/>
                    <w:sz w:val="20"/>
                    <w:szCs w:val="20"/>
                  </w:rPr>
                </w:rPrChange>
              </w:rPr>
              <w:pPrChange w:id="11773" w:author="Camilo Andrés Díaz Gómez" w:date="2023-03-28T17:43:00Z">
                <w:pPr/>
              </w:pPrChange>
            </w:pPr>
            <w:del w:id="11774" w:author="Camilo Andrés Díaz Gómez" w:date="2023-03-22T16:08:00Z">
              <w:r w:rsidRPr="002B569F" w:rsidDel="00D41E19">
                <w:rPr>
                  <w:rFonts w:cs="Times New Roman"/>
                  <w:sz w:val="20"/>
                  <w:szCs w:val="20"/>
                  <w:rPrChange w:id="11775"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rsidP="002B569F">
            <w:pPr>
              <w:rPr>
                <w:del w:id="11776" w:author="Camilo Andrés Díaz Gómez" w:date="2023-03-22T16:08:00Z"/>
                <w:rFonts w:cs="Times New Roman"/>
                <w:sz w:val="20"/>
                <w:szCs w:val="20"/>
                <w:rPrChange w:id="11777" w:author="Camilo Andrés Díaz Gómez" w:date="2023-03-28T17:42:00Z">
                  <w:rPr>
                    <w:del w:id="11778" w:author="Camilo Andrés Díaz Gómez" w:date="2023-03-22T16:08:00Z"/>
                    <w:rFonts w:cs="Times New Roman"/>
                    <w:color w:val="000000"/>
                    <w:sz w:val="20"/>
                    <w:szCs w:val="20"/>
                  </w:rPr>
                </w:rPrChange>
              </w:rPr>
              <w:pPrChange w:id="11779" w:author="Camilo Andrés Díaz Gómez" w:date="2023-03-28T17:43:00Z">
                <w:pPr/>
              </w:pPrChange>
            </w:pPr>
          </w:p>
        </w:tc>
        <w:tc>
          <w:tcPr>
            <w:tcW w:w="322" w:type="dxa"/>
          </w:tcPr>
          <w:p w14:paraId="7CBDFE55" w14:textId="3F58EB14" w:rsidR="00776339" w:rsidRPr="002B569F" w:rsidDel="00776339" w:rsidRDefault="00776339" w:rsidP="002B569F">
            <w:pPr>
              <w:rPr>
                <w:del w:id="11780" w:author="Camilo Andrés Díaz Gómez" w:date="2023-03-22T16:08:00Z"/>
                <w:rFonts w:cs="Times New Roman"/>
                <w:sz w:val="20"/>
                <w:szCs w:val="20"/>
                <w:rPrChange w:id="11781" w:author="Camilo Andrés Díaz Gómez" w:date="2023-03-28T17:42:00Z">
                  <w:rPr>
                    <w:del w:id="11782" w:author="Camilo Andrés Díaz Gómez" w:date="2023-03-22T16:08:00Z"/>
                    <w:rFonts w:cs="Times New Roman"/>
                    <w:color w:val="000000"/>
                    <w:sz w:val="20"/>
                    <w:szCs w:val="20"/>
                  </w:rPr>
                </w:rPrChange>
              </w:rPr>
              <w:pPrChange w:id="11783" w:author="Camilo Andrés Díaz Gómez" w:date="2023-03-28T17:43:00Z">
                <w:pPr/>
              </w:pPrChange>
            </w:pPr>
          </w:p>
        </w:tc>
        <w:tc>
          <w:tcPr>
            <w:tcW w:w="322" w:type="dxa"/>
          </w:tcPr>
          <w:p w14:paraId="5987CCA9" w14:textId="513F3183" w:rsidR="00776339" w:rsidRPr="002B569F" w:rsidDel="00776339" w:rsidRDefault="00776339" w:rsidP="002B569F">
            <w:pPr>
              <w:rPr>
                <w:del w:id="11784" w:author="Camilo Andrés Díaz Gómez" w:date="2023-03-22T16:08:00Z"/>
                <w:rFonts w:cs="Times New Roman"/>
                <w:sz w:val="20"/>
                <w:szCs w:val="20"/>
                <w:rPrChange w:id="11785" w:author="Camilo Andrés Díaz Gómez" w:date="2023-03-28T17:42:00Z">
                  <w:rPr>
                    <w:del w:id="11786" w:author="Camilo Andrés Díaz Gómez" w:date="2023-03-22T16:08:00Z"/>
                    <w:rFonts w:cs="Times New Roman"/>
                    <w:color w:val="000000"/>
                    <w:sz w:val="20"/>
                    <w:szCs w:val="20"/>
                  </w:rPr>
                </w:rPrChange>
              </w:rPr>
              <w:pPrChange w:id="11787" w:author="Camilo Andrés Díaz Gómez" w:date="2023-03-28T17:43:00Z">
                <w:pPr/>
              </w:pPrChange>
            </w:pPr>
          </w:p>
        </w:tc>
        <w:tc>
          <w:tcPr>
            <w:tcW w:w="322" w:type="dxa"/>
          </w:tcPr>
          <w:p w14:paraId="1949C8E0" w14:textId="005B40DE" w:rsidR="00776339" w:rsidRPr="002B569F" w:rsidDel="00776339" w:rsidRDefault="00776339" w:rsidP="002B569F">
            <w:pPr>
              <w:rPr>
                <w:del w:id="11788" w:author="Camilo Andrés Díaz Gómez" w:date="2023-03-22T16:08:00Z"/>
                <w:rFonts w:cs="Times New Roman"/>
                <w:sz w:val="20"/>
                <w:szCs w:val="20"/>
                <w:rPrChange w:id="11789" w:author="Camilo Andrés Díaz Gómez" w:date="2023-03-28T17:42:00Z">
                  <w:rPr>
                    <w:del w:id="11790" w:author="Camilo Andrés Díaz Gómez" w:date="2023-03-22T16:08:00Z"/>
                    <w:rFonts w:cs="Times New Roman"/>
                    <w:color w:val="000000"/>
                    <w:sz w:val="20"/>
                    <w:szCs w:val="20"/>
                  </w:rPr>
                </w:rPrChange>
              </w:rPr>
              <w:pPrChange w:id="11791" w:author="Camilo Andrés Díaz Gómez" w:date="2023-03-28T17:43:00Z">
                <w:pPr/>
              </w:pPrChange>
            </w:pPr>
          </w:p>
        </w:tc>
      </w:tr>
      <w:tr w:rsidR="002B569F" w:rsidRPr="002B569F" w:rsidDel="00776339" w14:paraId="102203C8" w14:textId="77777777" w:rsidTr="00D00600">
        <w:trPr>
          <w:del w:id="11792" w:author="Camilo Andrés Díaz Gómez" w:date="2023-03-22T16:08:00Z"/>
        </w:trPr>
        <w:tc>
          <w:tcPr>
            <w:tcW w:w="530" w:type="dxa"/>
            <w:vAlign w:val="bottom"/>
          </w:tcPr>
          <w:p w14:paraId="3C529BB0" w14:textId="3619FFA8" w:rsidR="00776339" w:rsidRPr="002B569F" w:rsidDel="00776339" w:rsidRDefault="00776339" w:rsidP="002B569F">
            <w:pPr>
              <w:rPr>
                <w:del w:id="11793" w:author="Camilo Andrés Díaz Gómez" w:date="2023-03-22T16:08:00Z"/>
                <w:rFonts w:cs="Times New Roman"/>
                <w:sz w:val="20"/>
                <w:szCs w:val="20"/>
                <w:rPrChange w:id="11794" w:author="Camilo Andrés Díaz Gómez" w:date="2023-03-28T17:42:00Z">
                  <w:rPr>
                    <w:del w:id="11795" w:author="Camilo Andrés Díaz Gómez" w:date="2023-03-22T16:08:00Z"/>
                    <w:rFonts w:ascii="Calibri" w:hAnsi="Calibri" w:cs="Calibri"/>
                    <w:color w:val="000000"/>
                    <w:sz w:val="20"/>
                    <w:szCs w:val="20"/>
                  </w:rPr>
                </w:rPrChange>
              </w:rPr>
              <w:pPrChange w:id="11796" w:author="Camilo Andrés Díaz Gómez" w:date="2023-03-28T17:43:00Z">
                <w:pPr/>
              </w:pPrChange>
            </w:pPr>
            <w:del w:id="11797" w:author="Camilo Andrés Díaz Gómez" w:date="2023-03-22T16:08:00Z">
              <w:r w:rsidRPr="002B569F" w:rsidDel="00776339">
                <w:rPr>
                  <w:rFonts w:cs="Times New Roman"/>
                  <w:sz w:val="22"/>
                  <w:rPrChange w:id="11798"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rsidP="002B569F">
            <w:pPr>
              <w:rPr>
                <w:del w:id="11799" w:author="Camilo Andrés Díaz Gómez" w:date="2023-03-22T16:08:00Z"/>
                <w:rFonts w:cs="Times New Roman"/>
                <w:sz w:val="20"/>
                <w:szCs w:val="20"/>
                <w:rPrChange w:id="11800" w:author="Camilo Andrés Díaz Gómez" w:date="2023-03-28T17:42:00Z">
                  <w:rPr>
                    <w:del w:id="11801" w:author="Camilo Andrés Díaz Gómez" w:date="2023-03-22T16:08:00Z"/>
                    <w:rFonts w:ascii="Calibri" w:hAnsi="Calibri" w:cs="Calibri"/>
                    <w:color w:val="000000"/>
                    <w:sz w:val="20"/>
                    <w:szCs w:val="20"/>
                  </w:rPr>
                </w:rPrChange>
              </w:rPr>
              <w:pPrChange w:id="11802" w:author="Camilo Andrés Díaz Gómez" w:date="2023-03-28T17:43:00Z">
                <w:pPr/>
              </w:pPrChange>
            </w:pPr>
            <w:del w:id="11803" w:author="Camilo Andrés Díaz Gómez" w:date="2023-03-22T16:06:00Z">
              <w:r w:rsidRPr="002B569F" w:rsidDel="0066355F">
                <w:rPr>
                  <w:rFonts w:cs="Times New Roman"/>
                  <w:sz w:val="20"/>
                  <w:szCs w:val="20"/>
                  <w:rPrChange w:id="11804"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rsidP="002B569F">
            <w:pPr>
              <w:rPr>
                <w:del w:id="11805" w:author="Camilo Andrés Díaz Gómez" w:date="2023-03-22T16:08:00Z"/>
                <w:rFonts w:cs="Times New Roman"/>
                <w:sz w:val="20"/>
                <w:szCs w:val="20"/>
                <w:rPrChange w:id="11806" w:author="Camilo Andrés Díaz Gómez" w:date="2023-03-28T17:42:00Z">
                  <w:rPr>
                    <w:del w:id="11807" w:author="Camilo Andrés Díaz Gómez" w:date="2023-03-22T16:08:00Z"/>
                    <w:rFonts w:ascii="Calibri" w:hAnsi="Calibri" w:cs="Calibri"/>
                    <w:color w:val="000000"/>
                    <w:sz w:val="20"/>
                    <w:szCs w:val="20"/>
                  </w:rPr>
                </w:rPrChange>
              </w:rPr>
              <w:pPrChange w:id="11808" w:author="Camilo Andrés Díaz Gómez" w:date="2023-03-28T17:43:00Z">
                <w:pPr/>
              </w:pPrChange>
            </w:pPr>
            <w:del w:id="11809" w:author="Camilo Andrés Díaz Gómez" w:date="2023-03-22T16:07:00Z">
              <w:r w:rsidRPr="002B569F" w:rsidDel="0052638D">
                <w:rPr>
                  <w:rFonts w:cs="Times New Roman"/>
                  <w:sz w:val="20"/>
                  <w:szCs w:val="20"/>
                  <w:rPrChange w:id="11810"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rsidP="002B569F">
            <w:pPr>
              <w:rPr>
                <w:del w:id="11811" w:author="Camilo Andrés Díaz Gómez" w:date="2023-03-22T16:08:00Z"/>
                <w:rFonts w:cs="Times New Roman"/>
                <w:sz w:val="20"/>
                <w:szCs w:val="20"/>
                <w:rPrChange w:id="11812" w:author="Camilo Andrés Díaz Gómez" w:date="2023-03-28T17:42:00Z">
                  <w:rPr>
                    <w:del w:id="11813" w:author="Camilo Andrés Díaz Gómez" w:date="2023-03-22T16:08:00Z"/>
                    <w:rFonts w:ascii="Calibri" w:hAnsi="Calibri" w:cs="Calibri"/>
                    <w:color w:val="000000"/>
                    <w:sz w:val="20"/>
                    <w:szCs w:val="20"/>
                  </w:rPr>
                </w:rPrChange>
              </w:rPr>
              <w:pPrChange w:id="11814" w:author="Camilo Andrés Díaz Gómez" w:date="2023-03-28T17:43:00Z">
                <w:pPr/>
              </w:pPrChange>
            </w:pPr>
            <w:del w:id="11815" w:author="Camilo Andrés Díaz Gómez" w:date="2023-03-22T16:07:00Z">
              <w:r w:rsidRPr="002B569F" w:rsidDel="00AC0D41">
                <w:rPr>
                  <w:rFonts w:cs="Times New Roman"/>
                  <w:sz w:val="20"/>
                  <w:szCs w:val="20"/>
                  <w:rPrChange w:id="11816"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rsidP="002B569F">
            <w:pPr>
              <w:rPr>
                <w:del w:id="11817" w:author="Camilo Andrés Díaz Gómez" w:date="2023-03-22T16:08:00Z"/>
                <w:rFonts w:cs="Times New Roman"/>
                <w:sz w:val="20"/>
                <w:szCs w:val="20"/>
                <w:rPrChange w:id="11818" w:author="Camilo Andrés Díaz Gómez" w:date="2023-03-28T17:42:00Z">
                  <w:rPr>
                    <w:del w:id="11819" w:author="Camilo Andrés Díaz Gómez" w:date="2023-03-22T16:08:00Z"/>
                    <w:rFonts w:ascii="Calibri" w:hAnsi="Calibri" w:cs="Calibri"/>
                    <w:color w:val="000000"/>
                    <w:sz w:val="20"/>
                    <w:szCs w:val="20"/>
                  </w:rPr>
                </w:rPrChange>
              </w:rPr>
              <w:pPrChange w:id="11820" w:author="Camilo Andrés Díaz Gómez" w:date="2023-03-28T17:43:00Z">
                <w:pPr/>
              </w:pPrChange>
            </w:pPr>
            <w:del w:id="11821" w:author="Camilo Andrés Díaz Gómez" w:date="2023-03-22T16:08:00Z">
              <w:r w:rsidRPr="002B569F" w:rsidDel="00D41E19">
                <w:rPr>
                  <w:rFonts w:cs="Times New Roman"/>
                  <w:sz w:val="20"/>
                  <w:szCs w:val="20"/>
                  <w:rPrChange w:id="11822"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rsidP="002B569F">
            <w:pPr>
              <w:rPr>
                <w:del w:id="11823" w:author="Camilo Andrés Díaz Gómez" w:date="2023-03-22T16:08:00Z"/>
                <w:rFonts w:cs="Times New Roman"/>
                <w:sz w:val="20"/>
                <w:szCs w:val="20"/>
                <w:rPrChange w:id="11824" w:author="Camilo Andrés Díaz Gómez" w:date="2023-03-28T17:42:00Z">
                  <w:rPr>
                    <w:del w:id="11825" w:author="Camilo Andrés Díaz Gómez" w:date="2023-03-22T16:08:00Z"/>
                    <w:rFonts w:cs="Times New Roman"/>
                    <w:color w:val="000000"/>
                    <w:sz w:val="20"/>
                    <w:szCs w:val="20"/>
                  </w:rPr>
                </w:rPrChange>
              </w:rPr>
              <w:pPrChange w:id="11826" w:author="Camilo Andrés Díaz Gómez" w:date="2023-03-28T17:43:00Z">
                <w:pPr/>
              </w:pPrChange>
            </w:pPr>
          </w:p>
        </w:tc>
        <w:tc>
          <w:tcPr>
            <w:tcW w:w="322" w:type="dxa"/>
          </w:tcPr>
          <w:p w14:paraId="7C9774E5" w14:textId="35441A5A" w:rsidR="00776339" w:rsidRPr="002B569F" w:rsidDel="00776339" w:rsidRDefault="00776339" w:rsidP="002B569F">
            <w:pPr>
              <w:rPr>
                <w:del w:id="11827" w:author="Camilo Andrés Díaz Gómez" w:date="2023-03-22T16:08:00Z"/>
                <w:rFonts w:cs="Times New Roman"/>
                <w:sz w:val="20"/>
                <w:szCs w:val="20"/>
                <w:rPrChange w:id="11828" w:author="Camilo Andrés Díaz Gómez" w:date="2023-03-28T17:42:00Z">
                  <w:rPr>
                    <w:del w:id="11829" w:author="Camilo Andrés Díaz Gómez" w:date="2023-03-22T16:08:00Z"/>
                    <w:rFonts w:cs="Times New Roman"/>
                    <w:color w:val="000000"/>
                    <w:sz w:val="20"/>
                    <w:szCs w:val="20"/>
                  </w:rPr>
                </w:rPrChange>
              </w:rPr>
              <w:pPrChange w:id="11830" w:author="Camilo Andrés Díaz Gómez" w:date="2023-03-28T17:43:00Z">
                <w:pPr/>
              </w:pPrChange>
            </w:pPr>
          </w:p>
        </w:tc>
        <w:tc>
          <w:tcPr>
            <w:tcW w:w="322" w:type="dxa"/>
          </w:tcPr>
          <w:p w14:paraId="668C558F" w14:textId="10B3AC84" w:rsidR="00776339" w:rsidRPr="002B569F" w:rsidDel="00776339" w:rsidRDefault="00776339" w:rsidP="002B569F">
            <w:pPr>
              <w:rPr>
                <w:del w:id="11831" w:author="Camilo Andrés Díaz Gómez" w:date="2023-03-22T16:08:00Z"/>
                <w:rFonts w:cs="Times New Roman"/>
                <w:sz w:val="20"/>
                <w:szCs w:val="20"/>
                <w:rPrChange w:id="11832" w:author="Camilo Andrés Díaz Gómez" w:date="2023-03-28T17:42:00Z">
                  <w:rPr>
                    <w:del w:id="11833" w:author="Camilo Andrés Díaz Gómez" w:date="2023-03-22T16:08:00Z"/>
                    <w:rFonts w:cs="Times New Roman"/>
                    <w:color w:val="000000"/>
                    <w:sz w:val="20"/>
                    <w:szCs w:val="20"/>
                  </w:rPr>
                </w:rPrChange>
              </w:rPr>
              <w:pPrChange w:id="11834" w:author="Camilo Andrés Díaz Gómez" w:date="2023-03-28T17:43:00Z">
                <w:pPr/>
              </w:pPrChange>
            </w:pPr>
          </w:p>
        </w:tc>
        <w:tc>
          <w:tcPr>
            <w:tcW w:w="322" w:type="dxa"/>
          </w:tcPr>
          <w:p w14:paraId="68E3083D" w14:textId="57EDF1CF" w:rsidR="00776339" w:rsidRPr="002B569F" w:rsidDel="00776339" w:rsidRDefault="00776339" w:rsidP="002B569F">
            <w:pPr>
              <w:rPr>
                <w:del w:id="11835" w:author="Camilo Andrés Díaz Gómez" w:date="2023-03-22T16:08:00Z"/>
                <w:rFonts w:cs="Times New Roman"/>
                <w:sz w:val="20"/>
                <w:szCs w:val="20"/>
                <w:rPrChange w:id="11836" w:author="Camilo Andrés Díaz Gómez" w:date="2023-03-28T17:42:00Z">
                  <w:rPr>
                    <w:del w:id="11837" w:author="Camilo Andrés Díaz Gómez" w:date="2023-03-22T16:08:00Z"/>
                    <w:rFonts w:cs="Times New Roman"/>
                    <w:color w:val="000000"/>
                    <w:sz w:val="20"/>
                    <w:szCs w:val="20"/>
                  </w:rPr>
                </w:rPrChange>
              </w:rPr>
              <w:pPrChange w:id="11838" w:author="Camilo Andrés Díaz Gómez" w:date="2023-03-28T17:43:00Z">
                <w:pPr/>
              </w:pPrChange>
            </w:pPr>
          </w:p>
        </w:tc>
      </w:tr>
      <w:tr w:rsidR="002B569F" w:rsidRPr="002B569F" w:rsidDel="00776339" w14:paraId="03F7CB87" w14:textId="77777777" w:rsidTr="00D00600">
        <w:trPr>
          <w:del w:id="11839" w:author="Camilo Andrés Díaz Gómez" w:date="2023-03-22T16:08:00Z"/>
        </w:trPr>
        <w:tc>
          <w:tcPr>
            <w:tcW w:w="530" w:type="dxa"/>
            <w:vAlign w:val="bottom"/>
          </w:tcPr>
          <w:p w14:paraId="2A790548" w14:textId="176F818B" w:rsidR="00776339" w:rsidRPr="002B569F" w:rsidDel="00776339" w:rsidRDefault="00776339" w:rsidP="002B569F">
            <w:pPr>
              <w:rPr>
                <w:del w:id="11840" w:author="Camilo Andrés Díaz Gómez" w:date="2023-03-22T16:08:00Z"/>
                <w:rFonts w:cs="Times New Roman"/>
                <w:sz w:val="20"/>
                <w:szCs w:val="20"/>
                <w:rPrChange w:id="11841" w:author="Camilo Andrés Díaz Gómez" w:date="2023-03-28T17:42:00Z">
                  <w:rPr>
                    <w:del w:id="11842" w:author="Camilo Andrés Díaz Gómez" w:date="2023-03-22T16:08:00Z"/>
                    <w:rFonts w:ascii="Calibri" w:hAnsi="Calibri" w:cs="Calibri"/>
                    <w:color w:val="000000"/>
                    <w:sz w:val="20"/>
                    <w:szCs w:val="20"/>
                  </w:rPr>
                </w:rPrChange>
              </w:rPr>
              <w:pPrChange w:id="11843" w:author="Camilo Andrés Díaz Gómez" w:date="2023-03-28T17:43:00Z">
                <w:pPr/>
              </w:pPrChange>
            </w:pPr>
            <w:del w:id="11844" w:author="Camilo Andrés Díaz Gómez" w:date="2023-03-22T16:08:00Z">
              <w:r w:rsidRPr="002B569F" w:rsidDel="00776339">
                <w:rPr>
                  <w:rFonts w:cs="Times New Roman"/>
                  <w:sz w:val="22"/>
                  <w:rPrChange w:id="11845"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rsidP="002B569F">
            <w:pPr>
              <w:rPr>
                <w:del w:id="11846" w:author="Camilo Andrés Díaz Gómez" w:date="2023-03-22T16:08:00Z"/>
                <w:rFonts w:cs="Times New Roman"/>
                <w:sz w:val="20"/>
                <w:szCs w:val="20"/>
                <w:rPrChange w:id="11847" w:author="Camilo Andrés Díaz Gómez" w:date="2023-03-28T17:42:00Z">
                  <w:rPr>
                    <w:del w:id="11848" w:author="Camilo Andrés Díaz Gómez" w:date="2023-03-22T16:08:00Z"/>
                    <w:rFonts w:ascii="Calibri" w:hAnsi="Calibri" w:cs="Calibri"/>
                    <w:color w:val="000000"/>
                    <w:sz w:val="20"/>
                    <w:szCs w:val="20"/>
                  </w:rPr>
                </w:rPrChange>
              </w:rPr>
              <w:pPrChange w:id="11849" w:author="Camilo Andrés Díaz Gómez" w:date="2023-03-28T17:43:00Z">
                <w:pPr/>
              </w:pPrChange>
            </w:pPr>
            <w:del w:id="11850" w:author="Camilo Andrés Díaz Gómez" w:date="2023-03-22T16:06:00Z">
              <w:r w:rsidRPr="002B569F" w:rsidDel="0066355F">
                <w:rPr>
                  <w:rFonts w:cs="Times New Roman"/>
                  <w:sz w:val="20"/>
                  <w:szCs w:val="20"/>
                  <w:rPrChange w:id="11851"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rsidP="002B569F">
            <w:pPr>
              <w:rPr>
                <w:del w:id="11852" w:author="Camilo Andrés Díaz Gómez" w:date="2023-03-22T16:08:00Z"/>
                <w:rFonts w:cs="Times New Roman"/>
                <w:sz w:val="20"/>
                <w:szCs w:val="20"/>
                <w:rPrChange w:id="11853" w:author="Camilo Andrés Díaz Gómez" w:date="2023-03-28T17:42:00Z">
                  <w:rPr>
                    <w:del w:id="11854" w:author="Camilo Andrés Díaz Gómez" w:date="2023-03-22T16:08:00Z"/>
                    <w:rFonts w:ascii="Calibri" w:hAnsi="Calibri" w:cs="Calibri"/>
                    <w:color w:val="000000"/>
                    <w:sz w:val="20"/>
                    <w:szCs w:val="20"/>
                  </w:rPr>
                </w:rPrChange>
              </w:rPr>
              <w:pPrChange w:id="11855" w:author="Camilo Andrés Díaz Gómez" w:date="2023-03-28T17:43:00Z">
                <w:pPr/>
              </w:pPrChange>
            </w:pPr>
            <w:del w:id="11856" w:author="Camilo Andrés Díaz Gómez" w:date="2023-03-22T16:07:00Z">
              <w:r w:rsidRPr="002B569F" w:rsidDel="0052638D">
                <w:rPr>
                  <w:rFonts w:cs="Times New Roman"/>
                  <w:sz w:val="20"/>
                  <w:szCs w:val="20"/>
                  <w:rPrChange w:id="11857"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rsidP="002B569F">
            <w:pPr>
              <w:rPr>
                <w:del w:id="11858" w:author="Camilo Andrés Díaz Gómez" w:date="2023-03-22T16:08:00Z"/>
                <w:rFonts w:cs="Times New Roman"/>
                <w:sz w:val="20"/>
                <w:szCs w:val="20"/>
                <w:rPrChange w:id="11859" w:author="Camilo Andrés Díaz Gómez" w:date="2023-03-28T17:42:00Z">
                  <w:rPr>
                    <w:del w:id="11860" w:author="Camilo Andrés Díaz Gómez" w:date="2023-03-22T16:08:00Z"/>
                    <w:rFonts w:ascii="Calibri" w:hAnsi="Calibri" w:cs="Calibri"/>
                    <w:color w:val="000000"/>
                    <w:sz w:val="20"/>
                    <w:szCs w:val="20"/>
                  </w:rPr>
                </w:rPrChange>
              </w:rPr>
              <w:pPrChange w:id="11861" w:author="Camilo Andrés Díaz Gómez" w:date="2023-03-28T17:43:00Z">
                <w:pPr/>
              </w:pPrChange>
            </w:pPr>
            <w:del w:id="11862" w:author="Camilo Andrés Díaz Gómez" w:date="2023-03-22T16:07:00Z">
              <w:r w:rsidRPr="002B569F" w:rsidDel="00AC0D41">
                <w:rPr>
                  <w:rFonts w:cs="Times New Roman"/>
                  <w:sz w:val="20"/>
                  <w:szCs w:val="20"/>
                  <w:rPrChange w:id="11863"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rsidP="002B569F">
            <w:pPr>
              <w:rPr>
                <w:del w:id="11864" w:author="Camilo Andrés Díaz Gómez" w:date="2023-03-22T16:08:00Z"/>
                <w:rFonts w:cs="Times New Roman"/>
                <w:sz w:val="20"/>
                <w:szCs w:val="20"/>
                <w:rPrChange w:id="11865" w:author="Camilo Andrés Díaz Gómez" w:date="2023-03-28T17:42:00Z">
                  <w:rPr>
                    <w:del w:id="11866" w:author="Camilo Andrés Díaz Gómez" w:date="2023-03-22T16:08:00Z"/>
                    <w:rFonts w:ascii="Calibri" w:hAnsi="Calibri" w:cs="Calibri"/>
                    <w:color w:val="000000"/>
                    <w:sz w:val="20"/>
                    <w:szCs w:val="20"/>
                  </w:rPr>
                </w:rPrChange>
              </w:rPr>
              <w:pPrChange w:id="11867" w:author="Camilo Andrés Díaz Gómez" w:date="2023-03-28T17:43:00Z">
                <w:pPr/>
              </w:pPrChange>
            </w:pPr>
            <w:del w:id="11868" w:author="Camilo Andrés Díaz Gómez" w:date="2023-03-22T16:08:00Z">
              <w:r w:rsidRPr="002B569F" w:rsidDel="00D41E19">
                <w:rPr>
                  <w:rFonts w:cs="Times New Roman"/>
                  <w:sz w:val="20"/>
                  <w:szCs w:val="20"/>
                  <w:rPrChange w:id="11869"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rsidP="002B569F">
            <w:pPr>
              <w:rPr>
                <w:del w:id="11870" w:author="Camilo Andrés Díaz Gómez" w:date="2023-03-22T16:08:00Z"/>
                <w:rFonts w:cs="Times New Roman"/>
                <w:sz w:val="20"/>
                <w:szCs w:val="20"/>
                <w:rPrChange w:id="11871" w:author="Camilo Andrés Díaz Gómez" w:date="2023-03-28T17:42:00Z">
                  <w:rPr>
                    <w:del w:id="11872" w:author="Camilo Andrés Díaz Gómez" w:date="2023-03-22T16:08:00Z"/>
                    <w:rFonts w:cs="Times New Roman"/>
                    <w:color w:val="000000"/>
                    <w:sz w:val="20"/>
                    <w:szCs w:val="20"/>
                  </w:rPr>
                </w:rPrChange>
              </w:rPr>
              <w:pPrChange w:id="11873" w:author="Camilo Andrés Díaz Gómez" w:date="2023-03-28T17:43:00Z">
                <w:pPr/>
              </w:pPrChange>
            </w:pPr>
          </w:p>
        </w:tc>
        <w:tc>
          <w:tcPr>
            <w:tcW w:w="322" w:type="dxa"/>
          </w:tcPr>
          <w:p w14:paraId="2DCFB8D2" w14:textId="5653B5DF" w:rsidR="00776339" w:rsidRPr="002B569F" w:rsidDel="00776339" w:rsidRDefault="00776339" w:rsidP="002B569F">
            <w:pPr>
              <w:rPr>
                <w:del w:id="11874" w:author="Camilo Andrés Díaz Gómez" w:date="2023-03-22T16:08:00Z"/>
                <w:rFonts w:cs="Times New Roman"/>
                <w:sz w:val="20"/>
                <w:szCs w:val="20"/>
                <w:rPrChange w:id="11875" w:author="Camilo Andrés Díaz Gómez" w:date="2023-03-28T17:42:00Z">
                  <w:rPr>
                    <w:del w:id="11876" w:author="Camilo Andrés Díaz Gómez" w:date="2023-03-22T16:08:00Z"/>
                    <w:rFonts w:cs="Times New Roman"/>
                    <w:color w:val="000000"/>
                    <w:sz w:val="20"/>
                    <w:szCs w:val="20"/>
                  </w:rPr>
                </w:rPrChange>
              </w:rPr>
              <w:pPrChange w:id="11877" w:author="Camilo Andrés Díaz Gómez" w:date="2023-03-28T17:43:00Z">
                <w:pPr/>
              </w:pPrChange>
            </w:pPr>
          </w:p>
        </w:tc>
        <w:tc>
          <w:tcPr>
            <w:tcW w:w="322" w:type="dxa"/>
          </w:tcPr>
          <w:p w14:paraId="18E76A3C" w14:textId="647514D6" w:rsidR="00776339" w:rsidRPr="002B569F" w:rsidDel="00776339" w:rsidRDefault="00776339" w:rsidP="002B569F">
            <w:pPr>
              <w:rPr>
                <w:del w:id="11878" w:author="Camilo Andrés Díaz Gómez" w:date="2023-03-22T16:08:00Z"/>
                <w:rFonts w:cs="Times New Roman"/>
                <w:sz w:val="20"/>
                <w:szCs w:val="20"/>
                <w:rPrChange w:id="11879" w:author="Camilo Andrés Díaz Gómez" w:date="2023-03-28T17:42:00Z">
                  <w:rPr>
                    <w:del w:id="11880" w:author="Camilo Andrés Díaz Gómez" w:date="2023-03-22T16:08:00Z"/>
                    <w:rFonts w:cs="Times New Roman"/>
                    <w:color w:val="000000"/>
                    <w:sz w:val="20"/>
                    <w:szCs w:val="20"/>
                  </w:rPr>
                </w:rPrChange>
              </w:rPr>
              <w:pPrChange w:id="11881" w:author="Camilo Andrés Díaz Gómez" w:date="2023-03-28T17:43:00Z">
                <w:pPr/>
              </w:pPrChange>
            </w:pPr>
          </w:p>
        </w:tc>
        <w:tc>
          <w:tcPr>
            <w:tcW w:w="322" w:type="dxa"/>
          </w:tcPr>
          <w:p w14:paraId="2856F81A" w14:textId="7AAD3400" w:rsidR="00776339" w:rsidRPr="002B569F" w:rsidDel="00776339" w:rsidRDefault="00776339" w:rsidP="002B569F">
            <w:pPr>
              <w:rPr>
                <w:del w:id="11882" w:author="Camilo Andrés Díaz Gómez" w:date="2023-03-22T16:08:00Z"/>
                <w:rFonts w:cs="Times New Roman"/>
                <w:sz w:val="20"/>
                <w:szCs w:val="20"/>
                <w:rPrChange w:id="11883" w:author="Camilo Andrés Díaz Gómez" w:date="2023-03-28T17:42:00Z">
                  <w:rPr>
                    <w:del w:id="11884" w:author="Camilo Andrés Díaz Gómez" w:date="2023-03-22T16:08:00Z"/>
                    <w:rFonts w:cs="Times New Roman"/>
                    <w:color w:val="000000"/>
                    <w:sz w:val="20"/>
                    <w:szCs w:val="20"/>
                  </w:rPr>
                </w:rPrChange>
              </w:rPr>
              <w:pPrChange w:id="11885" w:author="Camilo Andrés Díaz Gómez" w:date="2023-03-28T17:43:00Z">
                <w:pPr/>
              </w:pPrChange>
            </w:pPr>
          </w:p>
        </w:tc>
      </w:tr>
      <w:tr w:rsidR="002B569F" w:rsidRPr="002B569F" w:rsidDel="00776339" w14:paraId="5447B28A" w14:textId="77777777" w:rsidTr="00D00600">
        <w:trPr>
          <w:del w:id="11886" w:author="Camilo Andrés Díaz Gómez" w:date="2023-03-22T16:08:00Z"/>
        </w:trPr>
        <w:tc>
          <w:tcPr>
            <w:tcW w:w="530" w:type="dxa"/>
            <w:vAlign w:val="bottom"/>
          </w:tcPr>
          <w:p w14:paraId="64447902" w14:textId="7F23ED57" w:rsidR="00776339" w:rsidRPr="002B569F" w:rsidDel="00776339" w:rsidRDefault="00776339" w:rsidP="002B569F">
            <w:pPr>
              <w:rPr>
                <w:del w:id="11887" w:author="Camilo Andrés Díaz Gómez" w:date="2023-03-22T16:08:00Z"/>
                <w:rFonts w:cs="Times New Roman"/>
                <w:sz w:val="20"/>
                <w:szCs w:val="20"/>
                <w:rPrChange w:id="11888" w:author="Camilo Andrés Díaz Gómez" w:date="2023-03-28T17:42:00Z">
                  <w:rPr>
                    <w:del w:id="11889" w:author="Camilo Andrés Díaz Gómez" w:date="2023-03-22T16:08:00Z"/>
                    <w:rFonts w:ascii="Calibri" w:hAnsi="Calibri" w:cs="Calibri"/>
                    <w:color w:val="000000"/>
                    <w:sz w:val="20"/>
                    <w:szCs w:val="20"/>
                  </w:rPr>
                </w:rPrChange>
              </w:rPr>
              <w:pPrChange w:id="11890" w:author="Camilo Andrés Díaz Gómez" w:date="2023-03-28T17:43:00Z">
                <w:pPr/>
              </w:pPrChange>
            </w:pPr>
            <w:del w:id="11891" w:author="Camilo Andrés Díaz Gómez" w:date="2023-03-22T16:08:00Z">
              <w:r w:rsidRPr="002B569F" w:rsidDel="00776339">
                <w:rPr>
                  <w:rFonts w:cs="Times New Roman"/>
                  <w:sz w:val="22"/>
                  <w:rPrChange w:id="11892"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rsidP="002B569F">
            <w:pPr>
              <w:rPr>
                <w:del w:id="11893" w:author="Camilo Andrés Díaz Gómez" w:date="2023-03-22T16:08:00Z"/>
                <w:rFonts w:cs="Times New Roman"/>
                <w:sz w:val="20"/>
                <w:szCs w:val="20"/>
                <w:rPrChange w:id="11894" w:author="Camilo Andrés Díaz Gómez" w:date="2023-03-28T17:42:00Z">
                  <w:rPr>
                    <w:del w:id="11895" w:author="Camilo Andrés Díaz Gómez" w:date="2023-03-22T16:08:00Z"/>
                    <w:rFonts w:ascii="Calibri" w:hAnsi="Calibri" w:cs="Calibri"/>
                    <w:color w:val="000000"/>
                    <w:sz w:val="20"/>
                    <w:szCs w:val="20"/>
                  </w:rPr>
                </w:rPrChange>
              </w:rPr>
              <w:pPrChange w:id="11896" w:author="Camilo Andrés Díaz Gómez" w:date="2023-03-28T17:43:00Z">
                <w:pPr/>
              </w:pPrChange>
            </w:pPr>
            <w:del w:id="11897" w:author="Camilo Andrés Díaz Gómez" w:date="2023-03-22T16:06:00Z">
              <w:r w:rsidRPr="002B569F" w:rsidDel="0066355F">
                <w:rPr>
                  <w:rFonts w:cs="Times New Roman"/>
                  <w:sz w:val="20"/>
                  <w:szCs w:val="20"/>
                  <w:rPrChange w:id="11898"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rsidP="002B569F">
            <w:pPr>
              <w:rPr>
                <w:del w:id="11899" w:author="Camilo Andrés Díaz Gómez" w:date="2023-03-22T16:08:00Z"/>
                <w:rFonts w:cs="Times New Roman"/>
                <w:sz w:val="20"/>
                <w:szCs w:val="20"/>
                <w:rPrChange w:id="11900" w:author="Camilo Andrés Díaz Gómez" w:date="2023-03-28T17:42:00Z">
                  <w:rPr>
                    <w:del w:id="11901" w:author="Camilo Andrés Díaz Gómez" w:date="2023-03-22T16:08:00Z"/>
                    <w:rFonts w:ascii="Calibri" w:hAnsi="Calibri" w:cs="Calibri"/>
                    <w:color w:val="000000"/>
                    <w:sz w:val="20"/>
                    <w:szCs w:val="20"/>
                  </w:rPr>
                </w:rPrChange>
              </w:rPr>
              <w:pPrChange w:id="11902" w:author="Camilo Andrés Díaz Gómez" w:date="2023-03-28T17:43:00Z">
                <w:pPr/>
              </w:pPrChange>
            </w:pPr>
            <w:del w:id="11903" w:author="Camilo Andrés Díaz Gómez" w:date="2023-03-22T16:07:00Z">
              <w:r w:rsidRPr="002B569F" w:rsidDel="0052638D">
                <w:rPr>
                  <w:rFonts w:cs="Times New Roman"/>
                  <w:sz w:val="20"/>
                  <w:szCs w:val="20"/>
                  <w:rPrChange w:id="11904"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rsidP="002B569F">
            <w:pPr>
              <w:rPr>
                <w:del w:id="11905" w:author="Camilo Andrés Díaz Gómez" w:date="2023-03-22T16:08:00Z"/>
                <w:rFonts w:cs="Times New Roman"/>
                <w:sz w:val="20"/>
                <w:szCs w:val="20"/>
                <w:rPrChange w:id="11906" w:author="Camilo Andrés Díaz Gómez" w:date="2023-03-28T17:42:00Z">
                  <w:rPr>
                    <w:del w:id="11907" w:author="Camilo Andrés Díaz Gómez" w:date="2023-03-22T16:08:00Z"/>
                    <w:rFonts w:ascii="Calibri" w:hAnsi="Calibri" w:cs="Calibri"/>
                    <w:color w:val="000000"/>
                    <w:sz w:val="20"/>
                    <w:szCs w:val="20"/>
                  </w:rPr>
                </w:rPrChange>
              </w:rPr>
              <w:pPrChange w:id="11908" w:author="Camilo Andrés Díaz Gómez" w:date="2023-03-28T17:43:00Z">
                <w:pPr/>
              </w:pPrChange>
            </w:pPr>
            <w:del w:id="11909" w:author="Camilo Andrés Díaz Gómez" w:date="2023-03-22T16:07:00Z">
              <w:r w:rsidRPr="002B569F" w:rsidDel="00AC0D41">
                <w:rPr>
                  <w:rFonts w:cs="Times New Roman"/>
                  <w:sz w:val="20"/>
                  <w:szCs w:val="20"/>
                  <w:rPrChange w:id="11910"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rsidP="002B569F">
            <w:pPr>
              <w:rPr>
                <w:del w:id="11911" w:author="Camilo Andrés Díaz Gómez" w:date="2023-03-22T16:08:00Z"/>
                <w:rFonts w:cs="Times New Roman"/>
                <w:sz w:val="20"/>
                <w:szCs w:val="20"/>
                <w:rPrChange w:id="11912" w:author="Camilo Andrés Díaz Gómez" w:date="2023-03-28T17:42:00Z">
                  <w:rPr>
                    <w:del w:id="11913" w:author="Camilo Andrés Díaz Gómez" w:date="2023-03-22T16:08:00Z"/>
                    <w:rFonts w:ascii="Calibri" w:hAnsi="Calibri" w:cs="Calibri"/>
                    <w:color w:val="000000"/>
                    <w:sz w:val="20"/>
                    <w:szCs w:val="20"/>
                  </w:rPr>
                </w:rPrChange>
              </w:rPr>
              <w:pPrChange w:id="11914" w:author="Camilo Andrés Díaz Gómez" w:date="2023-03-28T17:43:00Z">
                <w:pPr/>
              </w:pPrChange>
            </w:pPr>
            <w:del w:id="11915" w:author="Camilo Andrés Díaz Gómez" w:date="2023-03-22T16:08:00Z">
              <w:r w:rsidRPr="002B569F" w:rsidDel="00D41E19">
                <w:rPr>
                  <w:rFonts w:cs="Times New Roman"/>
                  <w:sz w:val="20"/>
                  <w:szCs w:val="20"/>
                  <w:rPrChange w:id="11916"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rsidP="002B569F">
            <w:pPr>
              <w:rPr>
                <w:del w:id="11917" w:author="Camilo Andrés Díaz Gómez" w:date="2023-03-22T16:08:00Z"/>
                <w:rFonts w:cs="Times New Roman"/>
                <w:sz w:val="20"/>
                <w:szCs w:val="20"/>
                <w:rPrChange w:id="11918" w:author="Camilo Andrés Díaz Gómez" w:date="2023-03-28T17:42:00Z">
                  <w:rPr>
                    <w:del w:id="11919" w:author="Camilo Andrés Díaz Gómez" w:date="2023-03-22T16:08:00Z"/>
                    <w:rFonts w:cs="Times New Roman"/>
                    <w:color w:val="000000"/>
                    <w:sz w:val="20"/>
                    <w:szCs w:val="20"/>
                  </w:rPr>
                </w:rPrChange>
              </w:rPr>
              <w:pPrChange w:id="11920" w:author="Camilo Andrés Díaz Gómez" w:date="2023-03-28T17:43:00Z">
                <w:pPr/>
              </w:pPrChange>
            </w:pPr>
          </w:p>
        </w:tc>
        <w:tc>
          <w:tcPr>
            <w:tcW w:w="322" w:type="dxa"/>
          </w:tcPr>
          <w:p w14:paraId="276CBB00" w14:textId="60B7AD7A" w:rsidR="00776339" w:rsidRPr="002B569F" w:rsidDel="00776339" w:rsidRDefault="00776339" w:rsidP="002B569F">
            <w:pPr>
              <w:rPr>
                <w:del w:id="11921" w:author="Camilo Andrés Díaz Gómez" w:date="2023-03-22T16:08:00Z"/>
                <w:rFonts w:cs="Times New Roman"/>
                <w:sz w:val="20"/>
                <w:szCs w:val="20"/>
                <w:rPrChange w:id="11922" w:author="Camilo Andrés Díaz Gómez" w:date="2023-03-28T17:42:00Z">
                  <w:rPr>
                    <w:del w:id="11923" w:author="Camilo Andrés Díaz Gómez" w:date="2023-03-22T16:08:00Z"/>
                    <w:rFonts w:cs="Times New Roman"/>
                    <w:color w:val="000000"/>
                    <w:sz w:val="20"/>
                    <w:szCs w:val="20"/>
                  </w:rPr>
                </w:rPrChange>
              </w:rPr>
              <w:pPrChange w:id="11924" w:author="Camilo Andrés Díaz Gómez" w:date="2023-03-28T17:43:00Z">
                <w:pPr/>
              </w:pPrChange>
            </w:pPr>
          </w:p>
        </w:tc>
        <w:tc>
          <w:tcPr>
            <w:tcW w:w="322" w:type="dxa"/>
          </w:tcPr>
          <w:p w14:paraId="2B2F4831" w14:textId="01871683" w:rsidR="00776339" w:rsidRPr="002B569F" w:rsidDel="00776339" w:rsidRDefault="00776339" w:rsidP="002B569F">
            <w:pPr>
              <w:rPr>
                <w:del w:id="11925" w:author="Camilo Andrés Díaz Gómez" w:date="2023-03-22T16:08:00Z"/>
                <w:rFonts w:cs="Times New Roman"/>
                <w:sz w:val="20"/>
                <w:szCs w:val="20"/>
                <w:rPrChange w:id="11926" w:author="Camilo Andrés Díaz Gómez" w:date="2023-03-28T17:42:00Z">
                  <w:rPr>
                    <w:del w:id="11927" w:author="Camilo Andrés Díaz Gómez" w:date="2023-03-22T16:08:00Z"/>
                    <w:rFonts w:cs="Times New Roman"/>
                    <w:color w:val="000000"/>
                    <w:sz w:val="20"/>
                    <w:szCs w:val="20"/>
                  </w:rPr>
                </w:rPrChange>
              </w:rPr>
              <w:pPrChange w:id="11928" w:author="Camilo Andrés Díaz Gómez" w:date="2023-03-28T17:43:00Z">
                <w:pPr/>
              </w:pPrChange>
            </w:pPr>
          </w:p>
        </w:tc>
        <w:tc>
          <w:tcPr>
            <w:tcW w:w="322" w:type="dxa"/>
          </w:tcPr>
          <w:p w14:paraId="50D497A5" w14:textId="3677565D" w:rsidR="00776339" w:rsidRPr="002B569F" w:rsidDel="00776339" w:rsidRDefault="00776339" w:rsidP="002B569F">
            <w:pPr>
              <w:rPr>
                <w:del w:id="11929" w:author="Camilo Andrés Díaz Gómez" w:date="2023-03-22T16:08:00Z"/>
                <w:rFonts w:cs="Times New Roman"/>
                <w:sz w:val="20"/>
                <w:szCs w:val="20"/>
                <w:rPrChange w:id="11930" w:author="Camilo Andrés Díaz Gómez" w:date="2023-03-28T17:42:00Z">
                  <w:rPr>
                    <w:del w:id="11931" w:author="Camilo Andrés Díaz Gómez" w:date="2023-03-22T16:08:00Z"/>
                    <w:rFonts w:cs="Times New Roman"/>
                    <w:color w:val="000000"/>
                    <w:sz w:val="20"/>
                    <w:szCs w:val="20"/>
                  </w:rPr>
                </w:rPrChange>
              </w:rPr>
              <w:pPrChange w:id="11932" w:author="Camilo Andrés Díaz Gómez" w:date="2023-03-28T17:43:00Z">
                <w:pPr/>
              </w:pPrChange>
            </w:pPr>
          </w:p>
        </w:tc>
      </w:tr>
      <w:tr w:rsidR="002B569F" w:rsidRPr="002B569F" w:rsidDel="00776339" w14:paraId="5D993052" w14:textId="77777777" w:rsidTr="00D00600">
        <w:trPr>
          <w:del w:id="11933" w:author="Camilo Andrés Díaz Gómez" w:date="2023-03-22T16:08:00Z"/>
        </w:trPr>
        <w:tc>
          <w:tcPr>
            <w:tcW w:w="530" w:type="dxa"/>
            <w:vAlign w:val="bottom"/>
          </w:tcPr>
          <w:p w14:paraId="5CF009C1" w14:textId="753FB810" w:rsidR="00776339" w:rsidRPr="002B569F" w:rsidDel="00776339" w:rsidRDefault="00776339" w:rsidP="002B569F">
            <w:pPr>
              <w:rPr>
                <w:del w:id="11934" w:author="Camilo Andrés Díaz Gómez" w:date="2023-03-22T16:08:00Z"/>
                <w:rFonts w:cs="Times New Roman"/>
                <w:sz w:val="20"/>
                <w:szCs w:val="20"/>
                <w:rPrChange w:id="11935" w:author="Camilo Andrés Díaz Gómez" w:date="2023-03-28T17:42:00Z">
                  <w:rPr>
                    <w:del w:id="11936" w:author="Camilo Andrés Díaz Gómez" w:date="2023-03-22T16:08:00Z"/>
                    <w:rFonts w:ascii="Calibri" w:hAnsi="Calibri" w:cs="Calibri"/>
                    <w:color w:val="000000"/>
                    <w:sz w:val="20"/>
                    <w:szCs w:val="20"/>
                  </w:rPr>
                </w:rPrChange>
              </w:rPr>
              <w:pPrChange w:id="11937" w:author="Camilo Andrés Díaz Gómez" w:date="2023-03-28T17:43:00Z">
                <w:pPr/>
              </w:pPrChange>
            </w:pPr>
            <w:del w:id="11938" w:author="Camilo Andrés Díaz Gómez" w:date="2023-03-22T16:08:00Z">
              <w:r w:rsidRPr="002B569F" w:rsidDel="00776339">
                <w:rPr>
                  <w:rFonts w:cs="Times New Roman"/>
                  <w:sz w:val="22"/>
                  <w:rPrChange w:id="11939"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rsidP="002B569F">
            <w:pPr>
              <w:rPr>
                <w:del w:id="11940" w:author="Camilo Andrés Díaz Gómez" w:date="2023-03-22T16:08:00Z"/>
                <w:rFonts w:cs="Times New Roman"/>
                <w:sz w:val="20"/>
                <w:szCs w:val="20"/>
                <w:rPrChange w:id="11941" w:author="Camilo Andrés Díaz Gómez" w:date="2023-03-28T17:42:00Z">
                  <w:rPr>
                    <w:del w:id="11942" w:author="Camilo Andrés Díaz Gómez" w:date="2023-03-22T16:08:00Z"/>
                    <w:rFonts w:ascii="Calibri" w:hAnsi="Calibri" w:cs="Calibri"/>
                    <w:color w:val="000000"/>
                    <w:sz w:val="20"/>
                    <w:szCs w:val="20"/>
                  </w:rPr>
                </w:rPrChange>
              </w:rPr>
              <w:pPrChange w:id="11943" w:author="Camilo Andrés Díaz Gómez" w:date="2023-03-28T17:43:00Z">
                <w:pPr/>
              </w:pPrChange>
            </w:pPr>
            <w:del w:id="11944" w:author="Camilo Andrés Díaz Gómez" w:date="2023-03-22T16:06:00Z">
              <w:r w:rsidRPr="002B569F" w:rsidDel="0066355F">
                <w:rPr>
                  <w:rFonts w:cs="Times New Roman"/>
                  <w:sz w:val="20"/>
                  <w:szCs w:val="20"/>
                  <w:rPrChange w:id="11945"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rsidP="002B569F">
            <w:pPr>
              <w:rPr>
                <w:del w:id="11946" w:author="Camilo Andrés Díaz Gómez" w:date="2023-03-22T16:08:00Z"/>
                <w:rFonts w:cs="Times New Roman"/>
                <w:sz w:val="20"/>
                <w:szCs w:val="20"/>
                <w:rPrChange w:id="11947" w:author="Camilo Andrés Díaz Gómez" w:date="2023-03-28T17:42:00Z">
                  <w:rPr>
                    <w:del w:id="11948" w:author="Camilo Andrés Díaz Gómez" w:date="2023-03-22T16:08:00Z"/>
                    <w:rFonts w:ascii="Calibri" w:hAnsi="Calibri" w:cs="Calibri"/>
                    <w:color w:val="000000"/>
                    <w:sz w:val="20"/>
                    <w:szCs w:val="20"/>
                  </w:rPr>
                </w:rPrChange>
              </w:rPr>
              <w:pPrChange w:id="11949" w:author="Camilo Andrés Díaz Gómez" w:date="2023-03-28T17:43:00Z">
                <w:pPr/>
              </w:pPrChange>
            </w:pPr>
            <w:del w:id="11950" w:author="Camilo Andrés Díaz Gómez" w:date="2023-03-22T16:07:00Z">
              <w:r w:rsidRPr="002B569F" w:rsidDel="0052638D">
                <w:rPr>
                  <w:rFonts w:cs="Times New Roman"/>
                  <w:sz w:val="20"/>
                  <w:szCs w:val="20"/>
                  <w:rPrChange w:id="11951"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rsidP="002B569F">
            <w:pPr>
              <w:rPr>
                <w:del w:id="11952" w:author="Camilo Andrés Díaz Gómez" w:date="2023-03-22T16:08:00Z"/>
                <w:rFonts w:cs="Times New Roman"/>
                <w:sz w:val="20"/>
                <w:szCs w:val="20"/>
                <w:rPrChange w:id="11953" w:author="Camilo Andrés Díaz Gómez" w:date="2023-03-28T17:42:00Z">
                  <w:rPr>
                    <w:del w:id="11954" w:author="Camilo Andrés Díaz Gómez" w:date="2023-03-22T16:08:00Z"/>
                    <w:rFonts w:ascii="Calibri" w:hAnsi="Calibri" w:cs="Calibri"/>
                    <w:color w:val="000000"/>
                    <w:sz w:val="20"/>
                    <w:szCs w:val="20"/>
                  </w:rPr>
                </w:rPrChange>
              </w:rPr>
              <w:pPrChange w:id="11955" w:author="Camilo Andrés Díaz Gómez" w:date="2023-03-28T17:43:00Z">
                <w:pPr/>
              </w:pPrChange>
            </w:pPr>
            <w:del w:id="11956" w:author="Camilo Andrés Díaz Gómez" w:date="2023-03-22T16:07:00Z">
              <w:r w:rsidRPr="002B569F" w:rsidDel="00AC0D41">
                <w:rPr>
                  <w:rFonts w:cs="Times New Roman"/>
                  <w:sz w:val="20"/>
                  <w:szCs w:val="20"/>
                  <w:rPrChange w:id="11957"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rsidP="002B569F">
            <w:pPr>
              <w:rPr>
                <w:del w:id="11958" w:author="Camilo Andrés Díaz Gómez" w:date="2023-03-22T16:08:00Z"/>
                <w:rFonts w:cs="Times New Roman"/>
                <w:sz w:val="20"/>
                <w:szCs w:val="20"/>
                <w:rPrChange w:id="11959" w:author="Camilo Andrés Díaz Gómez" w:date="2023-03-28T17:42:00Z">
                  <w:rPr>
                    <w:del w:id="11960" w:author="Camilo Andrés Díaz Gómez" w:date="2023-03-22T16:08:00Z"/>
                    <w:rFonts w:ascii="Calibri" w:hAnsi="Calibri" w:cs="Calibri"/>
                    <w:color w:val="000000"/>
                    <w:sz w:val="20"/>
                    <w:szCs w:val="20"/>
                  </w:rPr>
                </w:rPrChange>
              </w:rPr>
              <w:pPrChange w:id="11961" w:author="Camilo Andrés Díaz Gómez" w:date="2023-03-28T17:43:00Z">
                <w:pPr/>
              </w:pPrChange>
            </w:pPr>
            <w:del w:id="11962" w:author="Camilo Andrés Díaz Gómez" w:date="2023-03-22T16:08:00Z">
              <w:r w:rsidRPr="002B569F" w:rsidDel="00D41E19">
                <w:rPr>
                  <w:rFonts w:cs="Times New Roman"/>
                  <w:sz w:val="20"/>
                  <w:szCs w:val="20"/>
                  <w:rPrChange w:id="11963"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rsidP="002B569F">
            <w:pPr>
              <w:rPr>
                <w:del w:id="11964" w:author="Camilo Andrés Díaz Gómez" w:date="2023-03-22T16:08:00Z"/>
                <w:rFonts w:cs="Times New Roman"/>
                <w:sz w:val="20"/>
                <w:szCs w:val="20"/>
                <w:rPrChange w:id="11965" w:author="Camilo Andrés Díaz Gómez" w:date="2023-03-28T17:42:00Z">
                  <w:rPr>
                    <w:del w:id="11966" w:author="Camilo Andrés Díaz Gómez" w:date="2023-03-22T16:08:00Z"/>
                    <w:rFonts w:cs="Times New Roman"/>
                    <w:color w:val="000000"/>
                    <w:sz w:val="20"/>
                    <w:szCs w:val="20"/>
                  </w:rPr>
                </w:rPrChange>
              </w:rPr>
              <w:pPrChange w:id="11967" w:author="Camilo Andrés Díaz Gómez" w:date="2023-03-28T17:43:00Z">
                <w:pPr/>
              </w:pPrChange>
            </w:pPr>
          </w:p>
        </w:tc>
        <w:tc>
          <w:tcPr>
            <w:tcW w:w="322" w:type="dxa"/>
          </w:tcPr>
          <w:p w14:paraId="14D524CB" w14:textId="4AE2E2C7" w:rsidR="00776339" w:rsidRPr="002B569F" w:rsidDel="00776339" w:rsidRDefault="00776339" w:rsidP="002B569F">
            <w:pPr>
              <w:rPr>
                <w:del w:id="11968" w:author="Camilo Andrés Díaz Gómez" w:date="2023-03-22T16:08:00Z"/>
                <w:rFonts w:cs="Times New Roman"/>
                <w:sz w:val="20"/>
                <w:szCs w:val="20"/>
                <w:rPrChange w:id="11969" w:author="Camilo Andrés Díaz Gómez" w:date="2023-03-28T17:42:00Z">
                  <w:rPr>
                    <w:del w:id="11970" w:author="Camilo Andrés Díaz Gómez" w:date="2023-03-22T16:08:00Z"/>
                    <w:rFonts w:cs="Times New Roman"/>
                    <w:color w:val="000000"/>
                    <w:sz w:val="20"/>
                    <w:szCs w:val="20"/>
                  </w:rPr>
                </w:rPrChange>
              </w:rPr>
              <w:pPrChange w:id="11971" w:author="Camilo Andrés Díaz Gómez" w:date="2023-03-28T17:43:00Z">
                <w:pPr/>
              </w:pPrChange>
            </w:pPr>
          </w:p>
        </w:tc>
        <w:tc>
          <w:tcPr>
            <w:tcW w:w="322" w:type="dxa"/>
          </w:tcPr>
          <w:p w14:paraId="78312F73" w14:textId="7D22CC1F" w:rsidR="00776339" w:rsidRPr="002B569F" w:rsidDel="00776339" w:rsidRDefault="00776339" w:rsidP="002B569F">
            <w:pPr>
              <w:rPr>
                <w:del w:id="11972" w:author="Camilo Andrés Díaz Gómez" w:date="2023-03-22T16:08:00Z"/>
                <w:rFonts w:cs="Times New Roman"/>
                <w:sz w:val="20"/>
                <w:szCs w:val="20"/>
                <w:rPrChange w:id="11973" w:author="Camilo Andrés Díaz Gómez" w:date="2023-03-28T17:42:00Z">
                  <w:rPr>
                    <w:del w:id="11974" w:author="Camilo Andrés Díaz Gómez" w:date="2023-03-22T16:08:00Z"/>
                    <w:rFonts w:cs="Times New Roman"/>
                    <w:color w:val="000000"/>
                    <w:sz w:val="20"/>
                    <w:szCs w:val="20"/>
                  </w:rPr>
                </w:rPrChange>
              </w:rPr>
              <w:pPrChange w:id="11975" w:author="Camilo Andrés Díaz Gómez" w:date="2023-03-28T17:43:00Z">
                <w:pPr/>
              </w:pPrChange>
            </w:pPr>
          </w:p>
        </w:tc>
        <w:tc>
          <w:tcPr>
            <w:tcW w:w="322" w:type="dxa"/>
          </w:tcPr>
          <w:p w14:paraId="2227DC61" w14:textId="3AFDCDAE" w:rsidR="00776339" w:rsidRPr="002B569F" w:rsidDel="00776339" w:rsidRDefault="00776339" w:rsidP="002B569F">
            <w:pPr>
              <w:rPr>
                <w:del w:id="11976" w:author="Camilo Andrés Díaz Gómez" w:date="2023-03-22T16:08:00Z"/>
                <w:rFonts w:cs="Times New Roman"/>
                <w:sz w:val="20"/>
                <w:szCs w:val="20"/>
                <w:rPrChange w:id="11977" w:author="Camilo Andrés Díaz Gómez" w:date="2023-03-28T17:42:00Z">
                  <w:rPr>
                    <w:del w:id="11978" w:author="Camilo Andrés Díaz Gómez" w:date="2023-03-22T16:08:00Z"/>
                    <w:rFonts w:cs="Times New Roman"/>
                    <w:color w:val="000000"/>
                    <w:sz w:val="20"/>
                    <w:szCs w:val="20"/>
                  </w:rPr>
                </w:rPrChange>
              </w:rPr>
              <w:pPrChange w:id="11979" w:author="Camilo Andrés Díaz Gómez" w:date="2023-03-28T17:43:00Z">
                <w:pPr/>
              </w:pPrChange>
            </w:pPr>
          </w:p>
        </w:tc>
      </w:tr>
      <w:tr w:rsidR="002B569F" w:rsidRPr="002B569F" w:rsidDel="00776339" w14:paraId="58DFB1F9" w14:textId="77777777" w:rsidTr="00D00600">
        <w:trPr>
          <w:del w:id="11980" w:author="Camilo Andrés Díaz Gómez" w:date="2023-03-22T16:08:00Z"/>
        </w:trPr>
        <w:tc>
          <w:tcPr>
            <w:tcW w:w="530" w:type="dxa"/>
            <w:vAlign w:val="bottom"/>
          </w:tcPr>
          <w:p w14:paraId="02AA81F6" w14:textId="3B7FDFC2" w:rsidR="00776339" w:rsidRPr="002B569F" w:rsidDel="00776339" w:rsidRDefault="00776339" w:rsidP="002B569F">
            <w:pPr>
              <w:rPr>
                <w:del w:id="11981" w:author="Camilo Andrés Díaz Gómez" w:date="2023-03-22T16:08:00Z"/>
                <w:rFonts w:cs="Times New Roman"/>
                <w:sz w:val="20"/>
                <w:szCs w:val="20"/>
                <w:rPrChange w:id="11982" w:author="Camilo Andrés Díaz Gómez" w:date="2023-03-28T17:42:00Z">
                  <w:rPr>
                    <w:del w:id="11983" w:author="Camilo Andrés Díaz Gómez" w:date="2023-03-22T16:08:00Z"/>
                    <w:rFonts w:ascii="Calibri" w:hAnsi="Calibri" w:cs="Calibri"/>
                    <w:color w:val="000000"/>
                    <w:sz w:val="20"/>
                    <w:szCs w:val="20"/>
                  </w:rPr>
                </w:rPrChange>
              </w:rPr>
              <w:pPrChange w:id="11984" w:author="Camilo Andrés Díaz Gómez" w:date="2023-03-28T17:43:00Z">
                <w:pPr/>
              </w:pPrChange>
            </w:pPr>
            <w:del w:id="11985" w:author="Camilo Andrés Díaz Gómez" w:date="2023-03-22T16:08:00Z">
              <w:r w:rsidRPr="002B569F" w:rsidDel="00776339">
                <w:rPr>
                  <w:rFonts w:cs="Times New Roman"/>
                  <w:sz w:val="22"/>
                  <w:rPrChange w:id="11986"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rsidP="002B569F">
            <w:pPr>
              <w:rPr>
                <w:del w:id="11987" w:author="Camilo Andrés Díaz Gómez" w:date="2023-03-22T16:08:00Z"/>
                <w:rFonts w:cs="Times New Roman"/>
                <w:sz w:val="20"/>
                <w:szCs w:val="20"/>
                <w:rPrChange w:id="11988" w:author="Camilo Andrés Díaz Gómez" w:date="2023-03-28T17:42:00Z">
                  <w:rPr>
                    <w:del w:id="11989" w:author="Camilo Andrés Díaz Gómez" w:date="2023-03-22T16:08:00Z"/>
                    <w:rFonts w:ascii="Calibri" w:hAnsi="Calibri" w:cs="Calibri"/>
                    <w:color w:val="000000"/>
                    <w:sz w:val="20"/>
                    <w:szCs w:val="20"/>
                  </w:rPr>
                </w:rPrChange>
              </w:rPr>
              <w:pPrChange w:id="11990" w:author="Camilo Andrés Díaz Gómez" w:date="2023-03-28T17:43:00Z">
                <w:pPr/>
              </w:pPrChange>
            </w:pPr>
            <w:del w:id="11991" w:author="Camilo Andrés Díaz Gómez" w:date="2023-03-22T16:06:00Z">
              <w:r w:rsidRPr="002B569F" w:rsidDel="0066355F">
                <w:rPr>
                  <w:rFonts w:cs="Times New Roman"/>
                  <w:sz w:val="20"/>
                  <w:szCs w:val="20"/>
                  <w:rPrChange w:id="11992"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rsidP="002B569F">
            <w:pPr>
              <w:rPr>
                <w:del w:id="11993" w:author="Camilo Andrés Díaz Gómez" w:date="2023-03-22T16:08:00Z"/>
                <w:rFonts w:cs="Times New Roman"/>
                <w:sz w:val="20"/>
                <w:szCs w:val="20"/>
                <w:rPrChange w:id="11994" w:author="Camilo Andrés Díaz Gómez" w:date="2023-03-28T17:42:00Z">
                  <w:rPr>
                    <w:del w:id="11995" w:author="Camilo Andrés Díaz Gómez" w:date="2023-03-22T16:08:00Z"/>
                    <w:rFonts w:ascii="Calibri" w:hAnsi="Calibri" w:cs="Calibri"/>
                    <w:color w:val="000000"/>
                    <w:sz w:val="20"/>
                    <w:szCs w:val="20"/>
                  </w:rPr>
                </w:rPrChange>
              </w:rPr>
              <w:pPrChange w:id="11996" w:author="Camilo Andrés Díaz Gómez" w:date="2023-03-28T17:43:00Z">
                <w:pPr/>
              </w:pPrChange>
            </w:pPr>
            <w:del w:id="11997" w:author="Camilo Andrés Díaz Gómez" w:date="2023-03-22T16:07:00Z">
              <w:r w:rsidRPr="002B569F" w:rsidDel="0052638D">
                <w:rPr>
                  <w:rFonts w:cs="Times New Roman"/>
                  <w:sz w:val="20"/>
                  <w:szCs w:val="20"/>
                  <w:rPrChange w:id="11998"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rsidP="002B569F">
            <w:pPr>
              <w:rPr>
                <w:del w:id="11999" w:author="Camilo Andrés Díaz Gómez" w:date="2023-03-22T16:08:00Z"/>
                <w:rFonts w:cs="Times New Roman"/>
                <w:sz w:val="20"/>
                <w:szCs w:val="20"/>
                <w:rPrChange w:id="12000" w:author="Camilo Andrés Díaz Gómez" w:date="2023-03-28T17:42:00Z">
                  <w:rPr>
                    <w:del w:id="12001" w:author="Camilo Andrés Díaz Gómez" w:date="2023-03-22T16:08:00Z"/>
                    <w:rFonts w:ascii="Calibri" w:hAnsi="Calibri" w:cs="Calibri"/>
                    <w:color w:val="000000"/>
                    <w:sz w:val="20"/>
                    <w:szCs w:val="20"/>
                  </w:rPr>
                </w:rPrChange>
              </w:rPr>
              <w:pPrChange w:id="12002" w:author="Camilo Andrés Díaz Gómez" w:date="2023-03-28T17:43:00Z">
                <w:pPr/>
              </w:pPrChange>
            </w:pPr>
            <w:del w:id="12003" w:author="Camilo Andrés Díaz Gómez" w:date="2023-03-22T16:07:00Z">
              <w:r w:rsidRPr="002B569F" w:rsidDel="00AC0D41">
                <w:rPr>
                  <w:rFonts w:cs="Times New Roman"/>
                  <w:sz w:val="20"/>
                  <w:szCs w:val="20"/>
                  <w:rPrChange w:id="12004"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rsidP="002B569F">
            <w:pPr>
              <w:rPr>
                <w:del w:id="12005" w:author="Camilo Andrés Díaz Gómez" w:date="2023-03-22T16:08:00Z"/>
                <w:rFonts w:cs="Times New Roman"/>
                <w:sz w:val="20"/>
                <w:szCs w:val="20"/>
                <w:rPrChange w:id="12006" w:author="Camilo Andrés Díaz Gómez" w:date="2023-03-28T17:42:00Z">
                  <w:rPr>
                    <w:del w:id="12007" w:author="Camilo Andrés Díaz Gómez" w:date="2023-03-22T16:08:00Z"/>
                    <w:rFonts w:ascii="Calibri" w:hAnsi="Calibri" w:cs="Calibri"/>
                    <w:color w:val="000000"/>
                    <w:sz w:val="20"/>
                    <w:szCs w:val="20"/>
                  </w:rPr>
                </w:rPrChange>
              </w:rPr>
              <w:pPrChange w:id="12008" w:author="Camilo Andrés Díaz Gómez" w:date="2023-03-28T17:43:00Z">
                <w:pPr/>
              </w:pPrChange>
            </w:pPr>
            <w:del w:id="12009" w:author="Camilo Andrés Díaz Gómez" w:date="2023-03-22T16:08:00Z">
              <w:r w:rsidRPr="002B569F" w:rsidDel="00D41E19">
                <w:rPr>
                  <w:rFonts w:cs="Times New Roman"/>
                  <w:sz w:val="20"/>
                  <w:szCs w:val="20"/>
                  <w:rPrChange w:id="12010"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rsidP="002B569F">
            <w:pPr>
              <w:rPr>
                <w:del w:id="12011" w:author="Camilo Andrés Díaz Gómez" w:date="2023-03-22T16:08:00Z"/>
                <w:rFonts w:cs="Times New Roman"/>
                <w:sz w:val="20"/>
                <w:szCs w:val="20"/>
                <w:rPrChange w:id="12012" w:author="Camilo Andrés Díaz Gómez" w:date="2023-03-28T17:42:00Z">
                  <w:rPr>
                    <w:del w:id="12013" w:author="Camilo Andrés Díaz Gómez" w:date="2023-03-22T16:08:00Z"/>
                    <w:rFonts w:cs="Times New Roman"/>
                    <w:color w:val="000000"/>
                    <w:sz w:val="20"/>
                    <w:szCs w:val="20"/>
                  </w:rPr>
                </w:rPrChange>
              </w:rPr>
              <w:pPrChange w:id="12014" w:author="Camilo Andrés Díaz Gómez" w:date="2023-03-28T17:43:00Z">
                <w:pPr/>
              </w:pPrChange>
            </w:pPr>
          </w:p>
        </w:tc>
        <w:tc>
          <w:tcPr>
            <w:tcW w:w="322" w:type="dxa"/>
          </w:tcPr>
          <w:p w14:paraId="720211FD" w14:textId="51720E15" w:rsidR="00776339" w:rsidRPr="002B569F" w:rsidDel="00776339" w:rsidRDefault="00776339" w:rsidP="002B569F">
            <w:pPr>
              <w:rPr>
                <w:del w:id="12015" w:author="Camilo Andrés Díaz Gómez" w:date="2023-03-22T16:08:00Z"/>
                <w:rFonts w:cs="Times New Roman"/>
                <w:sz w:val="20"/>
                <w:szCs w:val="20"/>
                <w:rPrChange w:id="12016" w:author="Camilo Andrés Díaz Gómez" w:date="2023-03-28T17:42:00Z">
                  <w:rPr>
                    <w:del w:id="12017" w:author="Camilo Andrés Díaz Gómez" w:date="2023-03-22T16:08:00Z"/>
                    <w:rFonts w:cs="Times New Roman"/>
                    <w:color w:val="000000"/>
                    <w:sz w:val="20"/>
                    <w:szCs w:val="20"/>
                  </w:rPr>
                </w:rPrChange>
              </w:rPr>
              <w:pPrChange w:id="12018" w:author="Camilo Andrés Díaz Gómez" w:date="2023-03-28T17:43:00Z">
                <w:pPr/>
              </w:pPrChange>
            </w:pPr>
          </w:p>
        </w:tc>
        <w:tc>
          <w:tcPr>
            <w:tcW w:w="322" w:type="dxa"/>
          </w:tcPr>
          <w:p w14:paraId="2DF68AE6" w14:textId="1F931B9D" w:rsidR="00776339" w:rsidRPr="002B569F" w:rsidDel="00776339" w:rsidRDefault="00776339" w:rsidP="002B569F">
            <w:pPr>
              <w:rPr>
                <w:del w:id="12019" w:author="Camilo Andrés Díaz Gómez" w:date="2023-03-22T16:08:00Z"/>
                <w:rFonts w:cs="Times New Roman"/>
                <w:sz w:val="20"/>
                <w:szCs w:val="20"/>
                <w:rPrChange w:id="12020" w:author="Camilo Andrés Díaz Gómez" w:date="2023-03-28T17:42:00Z">
                  <w:rPr>
                    <w:del w:id="12021" w:author="Camilo Andrés Díaz Gómez" w:date="2023-03-22T16:08:00Z"/>
                    <w:rFonts w:cs="Times New Roman"/>
                    <w:color w:val="000000"/>
                    <w:sz w:val="20"/>
                    <w:szCs w:val="20"/>
                  </w:rPr>
                </w:rPrChange>
              </w:rPr>
              <w:pPrChange w:id="12022" w:author="Camilo Andrés Díaz Gómez" w:date="2023-03-28T17:43:00Z">
                <w:pPr/>
              </w:pPrChange>
            </w:pPr>
          </w:p>
        </w:tc>
        <w:tc>
          <w:tcPr>
            <w:tcW w:w="322" w:type="dxa"/>
          </w:tcPr>
          <w:p w14:paraId="6264BDE0" w14:textId="699723A9" w:rsidR="00776339" w:rsidRPr="002B569F" w:rsidDel="00776339" w:rsidRDefault="00776339" w:rsidP="002B569F">
            <w:pPr>
              <w:rPr>
                <w:del w:id="12023" w:author="Camilo Andrés Díaz Gómez" w:date="2023-03-22T16:08:00Z"/>
                <w:rFonts w:cs="Times New Roman"/>
                <w:sz w:val="20"/>
                <w:szCs w:val="20"/>
                <w:rPrChange w:id="12024" w:author="Camilo Andrés Díaz Gómez" w:date="2023-03-28T17:42:00Z">
                  <w:rPr>
                    <w:del w:id="12025" w:author="Camilo Andrés Díaz Gómez" w:date="2023-03-22T16:08:00Z"/>
                    <w:rFonts w:cs="Times New Roman"/>
                    <w:color w:val="000000"/>
                    <w:sz w:val="20"/>
                    <w:szCs w:val="20"/>
                  </w:rPr>
                </w:rPrChange>
              </w:rPr>
              <w:pPrChange w:id="12026" w:author="Camilo Andrés Díaz Gómez" w:date="2023-03-28T17:43:00Z">
                <w:pPr/>
              </w:pPrChange>
            </w:pPr>
          </w:p>
        </w:tc>
      </w:tr>
    </w:tbl>
    <w:p w14:paraId="2C304BA7" w14:textId="61FE5415" w:rsidR="00635654" w:rsidRPr="002B569F" w:rsidRDefault="00DB0B24" w:rsidP="002B569F">
      <w:pPr>
        <w:rPr>
          <w:ins w:id="12027" w:author="Camilo Andrés Díaz Gómez" w:date="2023-03-22T13:24:00Z"/>
          <w:rFonts w:cs="Times New Roman"/>
          <w:i/>
          <w:iCs/>
          <w:szCs w:val="24"/>
        </w:rPr>
      </w:pPr>
      <w:ins w:id="12028" w:author="Steff Guzmán" w:date="2023-03-13T19:07:00Z">
        <w:r w:rsidRPr="002B569F">
          <w:rPr>
            <w:rFonts w:cs="Times New Roman"/>
            <w:i/>
            <w:iCs/>
            <w:szCs w:val="24"/>
            <w:rPrChange w:id="12029"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2030" w:author="Camilo Andrés Díaz Gómez" w:date="2023-03-28T17:42:00Z">
              <w:rPr>
                <w:rFonts w:cs="Times New Roman"/>
                <w:szCs w:val="24"/>
              </w:rPr>
            </w:rPrChange>
          </w:rPr>
          <w:t xml:space="preserve"> propia</w:t>
        </w:r>
      </w:ins>
    </w:p>
    <w:p w14:paraId="74EC82A4" w14:textId="77777777" w:rsidR="00F504C8" w:rsidRPr="002B569F" w:rsidDel="000A2F1B" w:rsidRDefault="00F504C8" w:rsidP="002B569F">
      <w:pPr>
        <w:rPr>
          <w:del w:id="12031" w:author="Steff Guzmán" w:date="2023-03-24T14:54:00Z"/>
          <w:rFonts w:cs="Times New Roman"/>
          <w:i/>
          <w:iCs/>
          <w:szCs w:val="24"/>
          <w:rPrChange w:id="12032" w:author="Camilo Andrés Díaz Gómez" w:date="2023-03-28T17:42:00Z">
            <w:rPr>
              <w:del w:id="12033" w:author="Steff Guzmán" w:date="2023-03-24T14:54:00Z"/>
              <w:rFonts w:cs="Times New Roman"/>
              <w:szCs w:val="24"/>
            </w:rPr>
          </w:rPrChange>
        </w:rPr>
        <w:pPrChange w:id="12034" w:author="Camilo Andrés Díaz Gómez" w:date="2023-03-28T17:43:00Z">
          <w:pPr>
            <w:ind w:firstLine="708"/>
          </w:pPr>
        </w:pPrChange>
      </w:pPr>
    </w:p>
    <w:p w14:paraId="16127A01" w14:textId="798EC44A" w:rsidR="004D6CBA" w:rsidRPr="002B569F" w:rsidDel="000A2F1B" w:rsidRDefault="004D6CBA" w:rsidP="002B569F">
      <w:pPr>
        <w:rPr>
          <w:ins w:id="12035" w:author="Camilo Andrés Díaz Gómez" w:date="2023-03-12T18:36:00Z"/>
          <w:del w:id="12036" w:author="Steff Guzmán" w:date="2023-03-24T14:54:00Z"/>
          <w:rFonts w:cs="Times New Roman"/>
          <w:szCs w:val="24"/>
        </w:rPr>
        <w:pPrChange w:id="12037" w:author="Camilo Andrés Díaz Gómez" w:date="2023-03-28T17:43:00Z">
          <w:pPr>
            <w:ind w:firstLine="708"/>
          </w:pPr>
        </w:pPrChange>
      </w:pPr>
      <w:ins w:id="12038" w:author="Camilo Andrés Díaz Gómez" w:date="2023-03-12T18:36:00Z">
        <w:del w:id="12039" w:author="Steff Guzmán" w:date="2023-03-24T14:54:00Z">
          <w:r w:rsidRPr="002B569F" w:rsidDel="000A2F1B">
            <w:rPr>
              <w:rFonts w:cs="Times New Roman"/>
              <w:szCs w:val="24"/>
            </w:rPr>
            <w:delText>La tabla</w:delText>
          </w:r>
        </w:del>
      </w:ins>
      <w:ins w:id="12040" w:author="Camilo Andrés Díaz Gómez" w:date="2023-03-22T16:15:00Z">
        <w:del w:id="12041" w:author="Steff Guzmán" w:date="2023-03-24T14:54:00Z">
          <w:r w:rsidR="00FE36FA" w:rsidRPr="002B569F" w:rsidDel="000A2F1B">
            <w:rPr>
              <w:rFonts w:cs="Times New Roman"/>
              <w:szCs w:val="24"/>
            </w:rPr>
            <w:delText xml:space="preserve"> anterior (</w:delText>
          </w:r>
        </w:del>
      </w:ins>
      <w:ins w:id="12042" w:author="Camilo Andrés Díaz Gómez" w:date="2023-03-22T16:16:00Z">
        <w:del w:id="12043" w:author="Steff Guzmán" w:date="2023-03-24T14:54:00Z">
          <w:r w:rsidR="00FE36FA" w:rsidRPr="002B569F" w:rsidDel="000A2F1B">
            <w:rPr>
              <w:rFonts w:cs="Times New Roman"/>
              <w:szCs w:val="24"/>
            </w:rPr>
            <w:delText xml:space="preserve">Tabla 3 Promedio de datos diarios del mes de </w:delText>
          </w:r>
        </w:del>
      </w:ins>
      <w:ins w:id="12044" w:author="Camilo Andrés Díaz Gómez" w:date="2023-03-22T18:22:00Z">
        <w:del w:id="12045" w:author="Steff Guzmán" w:date="2023-03-24T14:54:00Z">
          <w:r w:rsidR="004660EF" w:rsidRPr="002B569F" w:rsidDel="000A2F1B">
            <w:rPr>
              <w:rFonts w:cs="Times New Roman"/>
              <w:szCs w:val="24"/>
            </w:rPr>
            <w:delText>septiembre) presenta</w:delText>
          </w:r>
        </w:del>
      </w:ins>
      <w:ins w:id="12046" w:author="Camilo Andrés Díaz Gómez" w:date="2023-03-12T18:36:00Z">
        <w:del w:id="12047" w:author="Steff Guzmán" w:date="2023-03-24T14:54:00Z">
          <w:r w:rsidRPr="002B569F" w:rsidDel="000A2F1B">
            <w:rPr>
              <w:rFonts w:cs="Times New Roman"/>
              <w:szCs w:val="24"/>
            </w:rPr>
            <w:delText xml:space="preserve"> los resultados de diferentes técnicas de modelado aplicadas a la </w:delText>
          </w:r>
        </w:del>
      </w:ins>
      <w:ins w:id="12048" w:author="Camilo Andrés Díaz Gómez" w:date="2023-03-22T13:25:00Z">
        <w:del w:id="12049" w:author="Steff Guzmán" w:date="2023-03-24T14:54:00Z">
          <w:r w:rsidR="00F504C8" w:rsidRPr="002B569F" w:rsidDel="000A2F1B">
            <w:rPr>
              <w:rFonts w:cs="Times New Roman"/>
              <w:szCs w:val="24"/>
            </w:rPr>
            <w:delText>generación de temperaturas</w:delText>
          </w:r>
        </w:del>
      </w:ins>
      <w:ins w:id="12050" w:author="Camilo Andrés Díaz Gómez" w:date="2023-03-12T18:36:00Z">
        <w:del w:id="12051" w:author="Steff Guzmán" w:date="2023-03-24T14:54:00Z">
          <w:r w:rsidRPr="002B569F" w:rsidDel="000A2F1B">
            <w:rPr>
              <w:rFonts w:cs="Times New Roman"/>
              <w:szCs w:val="24"/>
            </w:rPr>
            <w:delText xml:space="preserve"> en un período de 30 días. Las técnicas de modelado incluyen Regresión, </w:delText>
          </w:r>
        </w:del>
      </w:ins>
      <w:ins w:id="12052" w:author="Camilo Andrés Díaz Gómez" w:date="2023-03-22T18:22:00Z">
        <w:del w:id="12053" w:author="Steff Guzmán" w:date="2023-03-24T14:54:00Z">
          <w:r w:rsidR="004660EF" w:rsidRPr="002B569F" w:rsidDel="000A2F1B">
            <w:rPr>
              <w:rFonts w:cs="Times New Roman"/>
              <w:szCs w:val="24"/>
            </w:rPr>
            <w:delText>Regresión</w:delText>
          </w:r>
        </w:del>
      </w:ins>
      <w:ins w:id="12054" w:author="Camilo Andrés Díaz Gómez" w:date="2023-03-22T16:16:00Z">
        <w:del w:id="12055" w:author="Steff Guzmán" w:date="2023-03-24T14:54:00Z">
          <w:r w:rsidR="00FE36FA" w:rsidRPr="002B569F" w:rsidDel="000A2F1B">
            <w:rPr>
              <w:rFonts w:cs="Times New Roman"/>
              <w:szCs w:val="24"/>
            </w:rPr>
            <w:delText xml:space="preserve"> Polinomial, </w:delText>
          </w:r>
        </w:del>
      </w:ins>
      <w:ins w:id="12056" w:author="Camilo Andrés Díaz Gómez" w:date="2023-03-12T18:36:00Z">
        <w:del w:id="12057" w:author="Steff Guzmán" w:date="2023-03-24T14:54:00Z">
          <w:r w:rsidRPr="002B569F" w:rsidDel="000A2F1B">
            <w:rPr>
              <w:rFonts w:cs="Times New Roman"/>
              <w:szCs w:val="24"/>
            </w:rPr>
            <w:delText>K-Nearest Neighbors (KNN)</w:delText>
          </w:r>
        </w:del>
      </w:ins>
      <w:ins w:id="12058" w:author="Camilo Andrés Díaz Gómez" w:date="2023-03-22T13:24:00Z">
        <w:del w:id="12059" w:author="Steff Guzmán" w:date="2023-03-24T14:54:00Z">
          <w:r w:rsidR="00F504C8" w:rsidRPr="002B569F" w:rsidDel="000A2F1B">
            <w:rPr>
              <w:rFonts w:cs="Times New Roman"/>
              <w:szCs w:val="24"/>
            </w:rPr>
            <w:delText>,</w:delText>
          </w:r>
        </w:del>
      </w:ins>
      <w:ins w:id="12060" w:author="Camilo Andrés Díaz Gómez" w:date="2023-03-22T16:16:00Z">
        <w:del w:id="12061" w:author="Steff Guzmán" w:date="2023-03-24T14:54:00Z">
          <w:r w:rsidR="00FE36FA" w:rsidRPr="002B569F" w:rsidDel="000A2F1B">
            <w:rPr>
              <w:rFonts w:cs="Times New Roman"/>
              <w:szCs w:val="24"/>
            </w:rPr>
            <w:delText xml:space="preserve"> Arboles de </w:delText>
          </w:r>
        </w:del>
      </w:ins>
      <w:ins w:id="12062" w:author="Camilo Andrés Díaz Gómez" w:date="2023-03-22T17:40:00Z">
        <w:del w:id="12063" w:author="Steff Guzmán" w:date="2023-03-24T14:54:00Z">
          <w:r w:rsidR="00B372B4" w:rsidRPr="002B569F" w:rsidDel="000A2F1B">
            <w:rPr>
              <w:rFonts w:cs="Times New Roman"/>
              <w:szCs w:val="24"/>
            </w:rPr>
            <w:delText>decisiones</w:delText>
          </w:r>
        </w:del>
      </w:ins>
      <w:ins w:id="12064" w:author="Camilo Andrés Díaz Gómez" w:date="2023-03-22T16:16:00Z">
        <w:del w:id="12065" w:author="Steff Guzmán" w:date="2023-03-24T14:54:00Z">
          <w:r w:rsidR="00FE36FA" w:rsidRPr="002B569F" w:rsidDel="000A2F1B">
            <w:rPr>
              <w:rFonts w:cs="Times New Roman"/>
              <w:szCs w:val="24"/>
            </w:rPr>
            <w:delText xml:space="preserve">, </w:delText>
          </w:r>
        </w:del>
      </w:ins>
      <w:ins w:id="12066" w:author="Camilo Andrés Díaz Gómez" w:date="2023-03-22T16:23:00Z">
        <w:del w:id="12067" w:author="Steff Guzmán" w:date="2023-03-24T14:54:00Z">
          <w:r w:rsidR="00E30F2C" w:rsidRPr="002B569F" w:rsidDel="000A2F1B">
            <w:rPr>
              <w:rFonts w:cs="Times New Roman"/>
              <w:szCs w:val="24"/>
            </w:rPr>
            <w:delText xml:space="preserve">Bosque Aleatorio </w:delText>
          </w:r>
        </w:del>
      </w:ins>
      <w:ins w:id="12068" w:author="Camilo Andrés Díaz Gómez" w:date="2023-03-22T16:16:00Z">
        <w:del w:id="12069" w:author="Steff Guzmán" w:date="2023-03-24T14:54:00Z">
          <w:r w:rsidR="00FE36FA" w:rsidRPr="002B569F" w:rsidDel="000A2F1B">
            <w:rPr>
              <w:rFonts w:cs="Times New Roman"/>
              <w:szCs w:val="24"/>
            </w:rPr>
            <w:delText>y la</w:delText>
          </w:r>
        </w:del>
      </w:ins>
      <w:ins w:id="12070" w:author="Camilo Andrés Díaz Gómez" w:date="2023-03-12T18:36:00Z">
        <w:del w:id="12071"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rsidP="002B569F">
      <w:pPr>
        <w:rPr>
          <w:ins w:id="12072" w:author="Camilo Andrés Díaz Gómez" w:date="2023-03-12T18:36:00Z"/>
          <w:del w:id="12073" w:author="Steff Guzmán" w:date="2023-03-24T14:54:00Z"/>
          <w:rFonts w:cs="Times New Roman"/>
          <w:szCs w:val="24"/>
        </w:rPr>
        <w:pPrChange w:id="12074" w:author="Camilo Andrés Díaz Gómez" w:date="2023-03-28T17:43:00Z">
          <w:pPr>
            <w:ind w:firstLine="708"/>
          </w:pPr>
        </w:pPrChange>
      </w:pPr>
    </w:p>
    <w:p w14:paraId="55C42739" w14:textId="6F7E82E1" w:rsidR="004D6CBA" w:rsidRPr="002B569F" w:rsidDel="000A2F1B" w:rsidRDefault="004D6CBA" w:rsidP="002B569F">
      <w:pPr>
        <w:rPr>
          <w:ins w:id="12075" w:author="Camilo Andrés Díaz Gómez" w:date="2023-03-12T18:36:00Z"/>
          <w:del w:id="12076" w:author="Steff Guzmán" w:date="2023-03-24T14:54:00Z"/>
          <w:rFonts w:cs="Times New Roman"/>
          <w:szCs w:val="24"/>
        </w:rPr>
        <w:pPrChange w:id="12077" w:author="Camilo Andrés Díaz Gómez" w:date="2023-03-28T17:43:00Z">
          <w:pPr>
            <w:ind w:firstLine="708"/>
          </w:pPr>
        </w:pPrChange>
      </w:pPr>
      <w:ins w:id="12078" w:author="Camilo Andrés Díaz Gómez" w:date="2023-03-12T18:36:00Z">
        <w:del w:id="12079"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2080" w:author="Camilo Andrés Díaz Gómez" w:date="2023-03-22T13:25:00Z">
        <w:del w:id="12081" w:author="Steff Guzmán" w:date="2023-03-24T14:54:00Z">
          <w:r w:rsidR="00F504C8" w:rsidRPr="002B569F" w:rsidDel="000A2F1B">
            <w:rPr>
              <w:rFonts w:cs="Times New Roman"/>
              <w:szCs w:val="24"/>
            </w:rPr>
            <w:delText xml:space="preserve">os datos </w:delText>
          </w:r>
        </w:del>
      </w:ins>
      <w:ins w:id="12082" w:author="Camilo Andrés Díaz Gómez" w:date="2023-03-12T18:36:00Z">
        <w:del w:id="12083" w:author="Steff Guzmán" w:date="2023-03-24T14:54:00Z">
          <w:r w:rsidRPr="002B569F" w:rsidDel="000A2F1B">
            <w:rPr>
              <w:rFonts w:cs="Times New Roman"/>
              <w:szCs w:val="24"/>
            </w:rPr>
            <w:delText>realizad</w:delText>
          </w:r>
        </w:del>
      </w:ins>
      <w:ins w:id="12084" w:author="Camilo Andrés Díaz Gómez" w:date="2023-03-22T13:25:00Z">
        <w:del w:id="12085" w:author="Steff Guzmán" w:date="2023-03-24T14:54:00Z">
          <w:r w:rsidR="00F504C8" w:rsidRPr="002B569F" w:rsidDel="000A2F1B">
            <w:rPr>
              <w:rFonts w:cs="Times New Roman"/>
              <w:szCs w:val="24"/>
            </w:rPr>
            <w:delText>o</w:delText>
          </w:r>
        </w:del>
      </w:ins>
      <w:ins w:id="12086" w:author="Camilo Andrés Díaz Gómez" w:date="2023-03-12T18:36:00Z">
        <w:del w:id="12087"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rsidP="002B569F">
      <w:pPr>
        <w:rPr>
          <w:ins w:id="12088" w:author="Camilo Andrés Díaz Gómez" w:date="2023-03-12T18:36:00Z"/>
          <w:del w:id="12089" w:author="Steff Guzmán" w:date="2023-03-24T14:54:00Z"/>
          <w:rFonts w:cs="Times New Roman"/>
          <w:szCs w:val="24"/>
        </w:rPr>
        <w:pPrChange w:id="12090" w:author="Camilo Andrés Díaz Gómez" w:date="2023-03-28T17:43:00Z">
          <w:pPr>
            <w:ind w:firstLine="708"/>
          </w:pPr>
        </w:pPrChange>
      </w:pPr>
    </w:p>
    <w:p w14:paraId="2E431366" w14:textId="37E33686" w:rsidR="00635654" w:rsidRPr="002B569F" w:rsidDel="000A2F1B" w:rsidRDefault="004D6CBA" w:rsidP="002B569F">
      <w:pPr>
        <w:rPr>
          <w:ins w:id="12091" w:author="Camilo Andrés Díaz Gómez" w:date="2023-03-12T18:36:00Z"/>
          <w:del w:id="12092" w:author="Steff Guzmán" w:date="2023-03-24T14:54:00Z"/>
          <w:rFonts w:cs="Times New Roman"/>
          <w:szCs w:val="24"/>
        </w:rPr>
        <w:pPrChange w:id="12093" w:author="Camilo Andrés Díaz Gómez" w:date="2023-03-28T17:43:00Z">
          <w:pPr>
            <w:ind w:firstLine="708"/>
          </w:pPr>
        </w:pPrChange>
      </w:pPr>
      <w:ins w:id="12094" w:author="Camilo Andrés Díaz Gómez" w:date="2023-03-12T18:36:00Z">
        <w:del w:id="12095" w:author="Steff Guzmán" w:date="2023-03-24T14:54:00Z">
          <w:r w:rsidRPr="002B569F" w:rsidDel="000A2F1B">
            <w:rPr>
              <w:rFonts w:cs="Times New Roman"/>
              <w:szCs w:val="24"/>
            </w:rPr>
            <w:delText xml:space="preserve">En general, se puede observar que la regresión y la red neuronal logran </w:delText>
          </w:r>
        </w:del>
      </w:ins>
      <w:ins w:id="12096" w:author="Camilo Andrés Díaz Gómez" w:date="2023-03-22T13:25:00Z">
        <w:del w:id="12097" w:author="Steff Guzmán" w:date="2023-03-24T14:54:00Z">
          <w:r w:rsidR="00F504C8" w:rsidRPr="002B569F" w:rsidDel="000A2F1B">
            <w:rPr>
              <w:rFonts w:cs="Times New Roman"/>
              <w:szCs w:val="24"/>
            </w:rPr>
            <w:delText xml:space="preserve">generar temperaturas </w:delText>
          </w:r>
        </w:del>
      </w:ins>
      <w:ins w:id="12098" w:author="Camilo Andrés Díaz Gómez" w:date="2023-03-22T13:26:00Z">
        <w:del w:id="12099" w:author="Steff Guzmán" w:date="2023-03-24T14:54:00Z">
          <w:r w:rsidR="00F504C8" w:rsidRPr="002B569F" w:rsidDel="000A2F1B">
            <w:rPr>
              <w:rFonts w:cs="Times New Roman"/>
              <w:szCs w:val="24"/>
            </w:rPr>
            <w:delText>con mayor similitud y precisión a la real temperatura real.</w:delText>
          </w:r>
        </w:del>
      </w:ins>
      <w:ins w:id="12100" w:author="Camilo Andrés Díaz Gómez" w:date="2023-03-12T18:36:00Z">
        <w:del w:id="12101" w:author="Steff Guzmán" w:date="2023-03-24T14:54:00Z">
          <w:r w:rsidRPr="002B569F" w:rsidDel="000A2F1B">
            <w:rPr>
              <w:rFonts w:cs="Times New Roman"/>
              <w:szCs w:val="24"/>
            </w:rPr>
            <w:delText xml:space="preserve"> </w:delText>
          </w:r>
        </w:del>
      </w:ins>
    </w:p>
    <w:p w14:paraId="773B1E35" w14:textId="77777777" w:rsidR="004D6CBA" w:rsidRPr="002B569F" w:rsidRDefault="004D6CBA" w:rsidP="002B569F">
      <w:pPr>
        <w:rPr>
          <w:rFonts w:cs="Times New Roman"/>
          <w:szCs w:val="24"/>
        </w:rPr>
        <w:pPrChange w:id="12102"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2103" w:author="Steff Guzmán" w:date="2023-03-24T14:57:00Z">
        <w:r w:rsidR="00842F9D" w:rsidRPr="002B569F">
          <w:rPr>
            <w:rFonts w:cs="Times New Roman"/>
            <w:szCs w:val="24"/>
          </w:rPr>
          <w:t>la información</w:t>
        </w:r>
      </w:ins>
      <w:ins w:id="12104" w:author="Steff Guzmán" w:date="2023-03-24T14:58:00Z">
        <w:r w:rsidR="00842F9D" w:rsidRPr="002B569F">
          <w:rPr>
            <w:rFonts w:cs="Times New Roman"/>
            <w:szCs w:val="24"/>
          </w:rPr>
          <w:t xml:space="preserve"> de</w:t>
        </w:r>
      </w:ins>
      <w:ins w:id="12105" w:author="Steff Guzmán" w:date="2023-03-24T14:57:00Z">
        <w:r w:rsidR="00842F9D" w:rsidRPr="002B569F">
          <w:rPr>
            <w:rFonts w:cs="Times New Roman"/>
            <w:szCs w:val="24"/>
          </w:rPr>
          <w:t xml:space="preserve"> la </w:t>
        </w:r>
      </w:ins>
      <w:del w:id="12106" w:author="Steff Guzmán" w:date="2023-03-24T14:57:00Z">
        <w:r w:rsidRPr="002B569F" w:rsidDel="00842F9D">
          <w:rPr>
            <w:rFonts w:cs="Times New Roman"/>
            <w:szCs w:val="24"/>
          </w:rPr>
          <w:delText>la anterior</w:delText>
        </w:r>
      </w:del>
      <w:r w:rsidRPr="002B569F">
        <w:rPr>
          <w:rFonts w:cs="Times New Roman"/>
          <w:szCs w:val="24"/>
        </w:rPr>
        <w:t xml:space="preserve"> </w:t>
      </w:r>
      <w:ins w:id="12107" w:author="Steff Guzmán" w:date="2023-03-24T14:57:00Z">
        <w:r w:rsidR="00842F9D" w:rsidRPr="002B569F">
          <w:rPr>
            <w:rFonts w:cs="Times New Roman"/>
            <w:szCs w:val="24"/>
          </w:rPr>
          <w:t>T</w:t>
        </w:r>
      </w:ins>
      <w:del w:id="12108" w:author="Steff Guzmán" w:date="2023-03-24T14:57:00Z">
        <w:r w:rsidRPr="002B569F" w:rsidDel="00842F9D">
          <w:rPr>
            <w:rFonts w:cs="Times New Roman"/>
            <w:szCs w:val="24"/>
          </w:rPr>
          <w:delText>t</w:delText>
        </w:r>
      </w:del>
      <w:r w:rsidRPr="002B569F">
        <w:rPr>
          <w:rFonts w:cs="Times New Roman"/>
          <w:szCs w:val="24"/>
        </w:rPr>
        <w:t>abla</w:t>
      </w:r>
      <w:ins w:id="12109" w:author="Steff Guzmán" w:date="2023-03-24T14:57:00Z">
        <w:r w:rsidR="00842F9D" w:rsidRPr="002B569F">
          <w:rPr>
            <w:rFonts w:cs="Times New Roman"/>
            <w:szCs w:val="24"/>
          </w:rPr>
          <w:t xml:space="preserve"> 3</w:t>
        </w:r>
      </w:ins>
      <w:ins w:id="12110" w:author="Steff Guzmán" w:date="2023-03-24T14:58:00Z">
        <w:r w:rsidR="00842F9D" w:rsidRPr="002B569F">
          <w:rPr>
            <w:rFonts w:cs="Times New Roman"/>
            <w:szCs w:val="24"/>
          </w:rPr>
          <w:t>,</w:t>
        </w:r>
      </w:ins>
      <w:r w:rsidRPr="002B569F">
        <w:rPr>
          <w:rFonts w:cs="Times New Roman"/>
          <w:szCs w:val="24"/>
        </w:rPr>
        <w:t xml:space="preserve"> </w:t>
      </w:r>
      <w:del w:id="12111"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2112" w:author="JUAN ESTEBAN CONTRERAS DIAZ" w:date="2023-03-24T12:12:00Z">
        <w:del w:id="12113" w:author="Steff Guzmán" w:date="2023-03-24T15:39:00Z">
          <w:r w:rsidR="00EC2EEF" w:rsidRPr="002B569F" w:rsidDel="00B1585C">
            <w:rPr>
              <w:rFonts w:cs="Times New Roman"/>
              <w:szCs w:val="24"/>
            </w:rPr>
            <w:delText xml:space="preserve">(Ver Figura </w:delText>
          </w:r>
        </w:del>
        <w:del w:id="12114" w:author="Steff Guzmán" w:date="2023-03-24T15:38:00Z">
          <w:r w:rsidR="00EC2EEF" w:rsidRPr="002B569F" w:rsidDel="00B1585C">
            <w:rPr>
              <w:rFonts w:cs="Times New Roman"/>
              <w:szCs w:val="24"/>
            </w:rPr>
            <w:delText>6</w:delText>
          </w:r>
        </w:del>
        <w:del w:id="12115" w:author="Steff Guzmán" w:date="2023-03-24T15:39:00Z">
          <w:r w:rsidR="00EC2EEF" w:rsidRPr="002B569F" w:rsidDel="00B1585C">
            <w:rPr>
              <w:rFonts w:cs="Times New Roman"/>
              <w:szCs w:val="24"/>
            </w:rPr>
            <w:delText>)</w:delText>
          </w:r>
        </w:del>
      </w:ins>
      <w:ins w:id="12116" w:author="JUAN ESTEBAN CONTRERAS DIAZ" w:date="2023-03-24T12:13:00Z">
        <w:del w:id="12117" w:author="Steff Guzmán" w:date="2023-03-24T15:39:00Z">
          <w:r w:rsidR="00EC2EEF" w:rsidRPr="002B569F" w:rsidDel="00B1585C">
            <w:rPr>
              <w:rFonts w:cs="Times New Roman"/>
              <w:szCs w:val="24"/>
            </w:rPr>
            <w:delText xml:space="preserve"> </w:delText>
          </w:r>
        </w:del>
      </w:ins>
      <w:del w:id="12118" w:author="Steff Guzmán" w:date="2023-03-24T15:39:00Z">
        <w:r w:rsidRPr="002B569F" w:rsidDel="00B1585C">
          <w:rPr>
            <w:rFonts w:cs="Times New Roman"/>
            <w:szCs w:val="24"/>
          </w:rPr>
          <w:delText xml:space="preserve">en </w:delText>
        </w:r>
      </w:del>
      <w:r w:rsidRPr="002B569F">
        <w:rPr>
          <w:rFonts w:cs="Times New Roman"/>
          <w:szCs w:val="24"/>
        </w:rPr>
        <w:t>donde</w:t>
      </w:r>
      <w:ins w:id="12119" w:author="Steff Guzmán" w:date="2023-03-24T14:58:00Z">
        <w:r w:rsidR="00842F9D" w:rsidRPr="002B569F">
          <w:rPr>
            <w:rFonts w:cs="Times New Roman"/>
            <w:szCs w:val="24"/>
          </w:rPr>
          <w:t xml:space="preserve"> se</w:t>
        </w:r>
      </w:ins>
      <w:r w:rsidRPr="002B569F">
        <w:rPr>
          <w:rFonts w:cs="Times New Roman"/>
          <w:szCs w:val="24"/>
        </w:rPr>
        <w:t xml:space="preserve"> </w:t>
      </w:r>
      <w:del w:id="12120" w:author="JUAN ESTEBAN CONTRERAS DIAZ" w:date="2023-03-24T12:13:00Z">
        <w:r w:rsidRPr="002B569F" w:rsidDel="00EC2EEF">
          <w:rPr>
            <w:rFonts w:cs="Times New Roman"/>
            <w:szCs w:val="24"/>
          </w:rPr>
          <w:delText xml:space="preserve">representa </w:delText>
        </w:r>
      </w:del>
      <w:ins w:id="12121" w:author="JUAN ESTEBAN CONTRERAS DIAZ" w:date="2023-03-24T12:13:00Z">
        <w:r w:rsidR="00EC2EEF" w:rsidRPr="002B569F">
          <w:rPr>
            <w:rFonts w:cs="Times New Roman"/>
            <w:szCs w:val="24"/>
          </w:rPr>
          <w:t xml:space="preserve">demuestran </w:t>
        </w:r>
      </w:ins>
      <w:del w:id="12122" w:author="Steff Guzmán" w:date="2023-03-24T14:58:00Z">
        <w:r w:rsidRPr="002B569F" w:rsidDel="00842F9D">
          <w:rPr>
            <w:rFonts w:cs="Times New Roman"/>
            <w:szCs w:val="24"/>
          </w:rPr>
          <w:delText xml:space="preserve">mejor </w:delText>
        </w:r>
      </w:del>
      <w:ins w:id="12123"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2124" w:author="Steff Guzmán" w:date="2023-03-24T14:59:00Z"/>
          <w:rFonts w:cs="Times New Roman"/>
          <w:noProof/>
          <w:szCs w:val="24"/>
        </w:rPr>
      </w:pPr>
    </w:p>
    <w:p w14:paraId="42060AF6" w14:textId="30A8C58A" w:rsidR="00842F9D" w:rsidRPr="002B569F" w:rsidDel="00405EF3" w:rsidRDefault="00842F9D" w:rsidP="002B569F">
      <w:pPr>
        <w:ind w:firstLine="720"/>
        <w:rPr>
          <w:ins w:id="12125" w:author="Steff Guzmán" w:date="2023-03-24T14:59:00Z"/>
          <w:del w:id="12126" w:author="Camilo Andrés Díaz Gómez" w:date="2023-03-28T15:23:00Z"/>
          <w:rFonts w:cs="Times New Roman"/>
          <w:noProof/>
          <w:szCs w:val="24"/>
        </w:rPr>
        <w:pPrChange w:id="12127" w:author="Camilo Andrés Díaz Gómez" w:date="2023-03-28T17:43:00Z">
          <w:pPr>
            <w:ind w:firstLine="720"/>
          </w:pPr>
        </w:pPrChange>
      </w:pPr>
      <w:ins w:id="12128" w:author="Steff Guzmán" w:date="2023-03-24T14:59:00Z">
        <w:r w:rsidRPr="002B569F">
          <w:rPr>
            <w:rFonts w:cs="Times New Roman"/>
            <w:noProof/>
            <w:szCs w:val="24"/>
          </w:rPr>
          <w:t xml:space="preserve">La grafica de la Figura </w:t>
        </w:r>
      </w:ins>
      <w:ins w:id="12129" w:author="Steff Guzmán" w:date="2023-03-24T15:38:00Z">
        <w:r w:rsidR="00B1585C" w:rsidRPr="002B569F">
          <w:rPr>
            <w:rFonts w:cs="Times New Roman"/>
            <w:noProof/>
            <w:szCs w:val="24"/>
          </w:rPr>
          <w:t>37</w:t>
        </w:r>
      </w:ins>
      <w:ins w:id="12130"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rsidP="002B569F">
      <w:pPr>
        <w:rPr>
          <w:del w:id="12131" w:author="Camilo Andrés Díaz Gómez" w:date="2023-03-22T13:26:00Z"/>
          <w:rFonts w:cs="Times New Roman"/>
          <w:szCs w:val="24"/>
        </w:rPr>
        <w:pPrChange w:id="12132" w:author="Camilo Andrés Díaz Gómez" w:date="2023-03-28T17:43:00Z">
          <w:pPr/>
        </w:pPrChange>
      </w:pPr>
    </w:p>
    <w:p w14:paraId="54489439" w14:textId="5E3CB05C" w:rsidR="00717998" w:rsidRPr="002B569F" w:rsidRDefault="00717998" w:rsidP="002B569F">
      <w:pPr>
        <w:ind w:firstLine="720"/>
        <w:rPr>
          <w:ins w:id="12133" w:author="Steff Guzmán" w:date="2023-03-24T16:54:00Z"/>
          <w:rFonts w:cs="Times New Roman"/>
          <w:szCs w:val="24"/>
        </w:rPr>
        <w:pPrChange w:id="12134" w:author="Camilo Andrés Díaz Gómez" w:date="2023-03-28T17:43:00Z">
          <w:pPr/>
        </w:pPrChange>
      </w:pPr>
    </w:p>
    <w:p w14:paraId="59469F40" w14:textId="2FBFF131" w:rsidR="00717998" w:rsidRPr="002B569F" w:rsidDel="00405EF3" w:rsidRDefault="00717998" w:rsidP="002B569F">
      <w:pPr>
        <w:rPr>
          <w:ins w:id="12135" w:author="Steff Guzmán" w:date="2023-03-24T16:54:00Z"/>
          <w:del w:id="12136" w:author="Camilo Andrés Díaz Gómez" w:date="2023-03-28T15:23:00Z"/>
          <w:rFonts w:cs="Times New Roman"/>
          <w:szCs w:val="24"/>
        </w:rPr>
        <w:pPrChange w:id="12137" w:author="Camilo Andrés Díaz Gómez" w:date="2023-03-28T17:43:00Z">
          <w:pPr/>
        </w:pPrChange>
      </w:pPr>
    </w:p>
    <w:p w14:paraId="05D7F7B8" w14:textId="7194A9E2" w:rsidR="00717998" w:rsidRPr="002B569F" w:rsidDel="00405EF3" w:rsidRDefault="00717998" w:rsidP="002B569F">
      <w:pPr>
        <w:rPr>
          <w:ins w:id="12138" w:author="Steff Guzmán" w:date="2023-03-24T16:54:00Z"/>
          <w:del w:id="12139" w:author="Camilo Andrés Díaz Gómez" w:date="2023-03-28T15:23:00Z"/>
          <w:rFonts w:cs="Times New Roman"/>
          <w:szCs w:val="24"/>
        </w:rPr>
        <w:pPrChange w:id="12140" w:author="Camilo Andrés Díaz Gómez" w:date="2023-03-28T17:43:00Z">
          <w:pPr/>
        </w:pPrChange>
      </w:pPr>
    </w:p>
    <w:p w14:paraId="2CD31620" w14:textId="6F462F12" w:rsidR="00717998" w:rsidRPr="002B569F" w:rsidDel="00405EF3" w:rsidRDefault="00717998" w:rsidP="002B569F">
      <w:pPr>
        <w:rPr>
          <w:ins w:id="12141" w:author="Steff Guzmán" w:date="2023-03-24T16:54:00Z"/>
          <w:del w:id="12142" w:author="Camilo Andrés Díaz Gómez" w:date="2023-03-28T15:23:00Z"/>
          <w:rFonts w:cs="Times New Roman"/>
          <w:szCs w:val="24"/>
        </w:rPr>
        <w:pPrChange w:id="12143" w:author="Camilo Andrés Díaz Gómez" w:date="2023-03-28T17:43:00Z">
          <w:pPr/>
        </w:pPrChange>
      </w:pPr>
    </w:p>
    <w:p w14:paraId="1C4F80E3" w14:textId="7288BBFF" w:rsidR="00717998" w:rsidRPr="002B569F" w:rsidDel="00405EF3" w:rsidRDefault="00717998" w:rsidP="002B569F">
      <w:pPr>
        <w:rPr>
          <w:ins w:id="12144" w:author="Steff Guzmán" w:date="2023-03-24T16:54:00Z"/>
          <w:del w:id="12145" w:author="Camilo Andrés Díaz Gómez" w:date="2023-03-28T15:23:00Z"/>
          <w:rFonts w:cs="Times New Roman"/>
          <w:szCs w:val="24"/>
        </w:rPr>
        <w:pPrChange w:id="12146" w:author="Camilo Andrés Díaz Gómez" w:date="2023-03-28T17:43:00Z">
          <w:pPr/>
        </w:pPrChange>
      </w:pPr>
    </w:p>
    <w:p w14:paraId="0F7E63EA" w14:textId="02A12C96" w:rsidR="00717998" w:rsidRPr="002B569F" w:rsidDel="00405EF3" w:rsidRDefault="00717998" w:rsidP="002B569F">
      <w:pPr>
        <w:rPr>
          <w:ins w:id="12147" w:author="Steff Guzmán" w:date="2023-03-24T16:54:00Z"/>
          <w:del w:id="12148" w:author="Camilo Andrés Díaz Gómez" w:date="2023-03-28T15:23:00Z"/>
          <w:rFonts w:cs="Times New Roman"/>
          <w:szCs w:val="24"/>
        </w:rPr>
        <w:pPrChange w:id="12149" w:author="Camilo Andrés Díaz Gómez" w:date="2023-03-28T17:43:00Z">
          <w:pPr/>
        </w:pPrChange>
      </w:pPr>
    </w:p>
    <w:p w14:paraId="04A4D8AD" w14:textId="7C382F36" w:rsidR="00717998" w:rsidRPr="002B569F" w:rsidDel="00405EF3" w:rsidRDefault="00717998" w:rsidP="002B569F">
      <w:pPr>
        <w:rPr>
          <w:ins w:id="12150" w:author="Steff Guzmán" w:date="2023-03-24T16:54:00Z"/>
          <w:del w:id="12151" w:author="Camilo Andrés Díaz Gómez" w:date="2023-03-28T15:23:00Z"/>
          <w:rFonts w:cs="Times New Roman"/>
          <w:szCs w:val="24"/>
        </w:rPr>
        <w:pPrChange w:id="12152" w:author="Camilo Andrés Díaz Gómez" w:date="2023-03-28T17:43:00Z">
          <w:pPr/>
        </w:pPrChange>
      </w:pPr>
    </w:p>
    <w:p w14:paraId="52DB8984" w14:textId="451B0D35" w:rsidR="00DB0B24" w:rsidRPr="002B569F" w:rsidDel="00F504C8" w:rsidRDefault="00DB0B24" w:rsidP="002B569F">
      <w:pPr>
        <w:rPr>
          <w:ins w:id="12153" w:author="Steff Guzmán" w:date="2023-03-13T19:07:00Z"/>
          <w:del w:id="12154" w:author="Camilo Andrés Díaz Gómez" w:date="2023-03-22T13:26:00Z"/>
          <w:rFonts w:cs="Times New Roman"/>
          <w:szCs w:val="24"/>
        </w:rPr>
        <w:pPrChange w:id="12155" w:author="Camilo Andrés Díaz Gómez" w:date="2023-03-28T17:43:00Z">
          <w:pPr/>
        </w:pPrChange>
      </w:pPr>
    </w:p>
    <w:p w14:paraId="39D68837" w14:textId="1FBDEA51" w:rsidR="00DB0B24" w:rsidRPr="002B569F" w:rsidDel="00405EF3" w:rsidRDefault="00DB0B24" w:rsidP="002B569F">
      <w:pPr>
        <w:rPr>
          <w:ins w:id="12156" w:author="Steff Guzmán" w:date="2023-03-13T19:07:00Z"/>
          <w:del w:id="12157" w:author="Camilo Andrés Díaz Gómez" w:date="2023-03-28T15:23:00Z"/>
          <w:rFonts w:cs="Times New Roman"/>
          <w:szCs w:val="24"/>
        </w:rPr>
        <w:pPrChange w:id="12158" w:author="Camilo Andrés Díaz Gómez" w:date="2023-03-28T17:43:00Z">
          <w:pPr/>
        </w:pPrChange>
      </w:pPr>
    </w:p>
    <w:p w14:paraId="5C736546" w14:textId="77777777" w:rsidR="00DB0B24" w:rsidRPr="002B569F" w:rsidRDefault="00DB0B24" w:rsidP="002B569F">
      <w:pPr>
        <w:rPr>
          <w:ins w:id="12159" w:author="Steff Guzmán" w:date="2023-03-13T18:47:00Z"/>
          <w:rFonts w:cs="Times New Roman"/>
          <w:szCs w:val="24"/>
        </w:rPr>
      </w:pPr>
    </w:p>
    <w:p w14:paraId="27EE31AB" w14:textId="7271C4C5" w:rsidR="000438AB" w:rsidRPr="002B569F" w:rsidRDefault="00842F9D" w:rsidP="002B569F">
      <w:pPr>
        <w:pStyle w:val="Descripcin"/>
        <w:spacing w:line="360" w:lineRule="auto"/>
        <w:rPr>
          <w:ins w:id="12160" w:author="Camilo Andrés Díaz Gómez" w:date="2023-03-14T21:27:00Z"/>
          <w:rFonts w:cs="Times New Roman"/>
          <w:i/>
          <w:szCs w:val="24"/>
        </w:rPr>
        <w:pPrChange w:id="12161" w:author="Camilo Andrés Díaz Gómez" w:date="2023-03-28T17:43:00Z">
          <w:pPr/>
        </w:pPrChange>
      </w:pPr>
      <w:bookmarkStart w:id="12162" w:name="_Toc130919872"/>
      <w:ins w:id="12163"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12164" w:author="Steff Guzmán" w:date="2023-03-24T15:14:00Z">
        <w:r w:rsidRPr="002B569F">
          <w:rPr>
            <w:rFonts w:cs="Times New Roman"/>
            <w:noProof/>
            <w:szCs w:val="24"/>
          </w:rPr>
          <w:t>37</w:t>
        </w:r>
        <w:r w:rsidRPr="002B569F">
          <w:rPr>
            <w:rFonts w:cs="Times New Roman"/>
            <w:szCs w:val="24"/>
          </w:rPr>
          <w:fldChar w:fldCharType="end"/>
        </w:r>
      </w:ins>
      <w:ins w:id="12165" w:author="Steff Guzmán" w:date="2023-03-13T18:48:00Z">
        <w:r w:rsidR="00C87243" w:rsidRPr="002B569F">
          <w:rPr>
            <w:rFonts w:cs="Times New Roman"/>
            <w:bCs/>
            <w:szCs w:val="24"/>
          </w:rPr>
          <w:t xml:space="preserve"> </w:t>
        </w:r>
      </w:ins>
      <w:ins w:id="12166" w:author="Camilo Andrés Díaz Gómez" w:date="2023-03-14T21:27:00Z">
        <w:r w:rsidR="000438AB" w:rsidRPr="002B569F">
          <w:rPr>
            <w:rFonts w:cs="Times New Roman"/>
            <w:szCs w:val="24"/>
          </w:rPr>
          <w:t xml:space="preserve"> </w:t>
        </w:r>
      </w:ins>
      <w:ins w:id="12167" w:author="Camilo Andrés Díaz Gómez" w:date="2023-03-22T16:19:00Z">
        <w:r w:rsidR="00FE36FA" w:rsidRPr="002B569F">
          <w:rPr>
            <w:rFonts w:cs="Times New Roman"/>
            <w:i/>
            <w:szCs w:val="24"/>
          </w:rPr>
          <w:t xml:space="preserve">Representación </w:t>
        </w:r>
        <w:del w:id="12168" w:author="Steff Guzmán" w:date="2023-03-24T16:33:00Z">
          <w:r w:rsidR="00FE36FA" w:rsidRPr="002B569F" w:rsidDel="00B4494C">
            <w:rPr>
              <w:rFonts w:cs="Times New Roman"/>
              <w:i/>
              <w:szCs w:val="24"/>
            </w:rPr>
            <w:delText>grafica</w:delText>
          </w:r>
        </w:del>
      </w:ins>
      <w:ins w:id="12169" w:author="Steff Guzmán" w:date="2023-03-24T16:33:00Z">
        <w:r w:rsidR="00B4494C" w:rsidRPr="002B569F">
          <w:rPr>
            <w:rFonts w:cs="Times New Roman"/>
            <w:i/>
            <w:szCs w:val="24"/>
          </w:rPr>
          <w:t>gráfica</w:t>
        </w:r>
      </w:ins>
      <w:ins w:id="12170" w:author="Camilo Andrés Díaz Gómez" w:date="2023-03-22T16:19:00Z">
        <w:r w:rsidR="00FE36FA" w:rsidRPr="002B569F">
          <w:rPr>
            <w:rFonts w:cs="Times New Roman"/>
            <w:i/>
            <w:szCs w:val="24"/>
          </w:rPr>
          <w:t xml:space="preserve"> de las t</w:t>
        </w:r>
      </w:ins>
      <w:ins w:id="12171" w:author="Camilo Andrés Díaz Gómez" w:date="2023-03-14T21:27:00Z">
        <w:r w:rsidR="000438AB" w:rsidRPr="002B569F">
          <w:rPr>
            <w:rFonts w:cs="Times New Roman"/>
            <w:i/>
            <w:szCs w:val="24"/>
          </w:rPr>
          <w:t>emperaturas obtenidas por modelo</w:t>
        </w:r>
        <w:bookmarkEnd w:id="12162"/>
      </w:ins>
    </w:p>
    <w:p w14:paraId="365921E7" w14:textId="7B69AAC1" w:rsidR="00C87243" w:rsidRPr="002B569F" w:rsidDel="00FA2335" w:rsidRDefault="00C87243" w:rsidP="002B569F">
      <w:pPr>
        <w:pStyle w:val="Descripcin"/>
        <w:spacing w:line="360" w:lineRule="auto"/>
        <w:rPr>
          <w:del w:id="12172" w:author="Steff Guzmán" w:date="2023-03-24T16:34:00Z"/>
          <w:rFonts w:cs="Times New Roman"/>
          <w:szCs w:val="24"/>
        </w:rPr>
        <w:pPrChange w:id="12173" w:author="Camilo Andrés Díaz Gómez" w:date="2023-03-28T17:43:00Z">
          <w:pPr/>
        </w:pPrChange>
      </w:pPr>
    </w:p>
    <w:p w14:paraId="4EB36D24" w14:textId="67733E17" w:rsidR="00635654" w:rsidRPr="002B569F" w:rsidDel="00C87243" w:rsidRDefault="00925111" w:rsidP="002B569F">
      <w:pPr>
        <w:rPr>
          <w:del w:id="12174" w:author="Steff Guzmán" w:date="2023-03-13T18:47:00Z"/>
          <w:rFonts w:cs="Times New Roman"/>
          <w:b/>
          <w:bCs/>
          <w:szCs w:val="24"/>
        </w:rPr>
        <w:pPrChange w:id="12175" w:author="Camilo Andrés Díaz Gómez" w:date="2023-03-28T17:43:00Z">
          <w:pPr/>
        </w:pPrChange>
      </w:pPr>
      <w:del w:id="12176"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rsidP="002B569F">
      <w:pPr>
        <w:rPr>
          <w:del w:id="12177" w:author="Camilo Andrés Díaz Gómez" w:date="2023-03-14T21:27:00Z"/>
          <w:rFonts w:cs="Times New Roman"/>
          <w:i/>
          <w:iCs/>
          <w:szCs w:val="24"/>
        </w:rPr>
        <w:pPrChange w:id="12178" w:author="Camilo Andrés Díaz Gómez" w:date="2023-03-28T17:43:00Z">
          <w:pPr/>
        </w:pPrChange>
      </w:pPr>
      <w:del w:id="12179"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2180" w:author="Camilo Andrés Díaz Gómez" w:date="2023-03-22T16:18:00Z"/>
          <w:rFonts w:cs="Times New Roman"/>
          <w:noProof/>
          <w:szCs w:val="24"/>
        </w:rPr>
      </w:pPr>
      <w:commentRangeStart w:id="12181"/>
      <w:del w:id="12182"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2181"/>
      <w:r w:rsidR="00884042" w:rsidRPr="002B569F">
        <w:rPr>
          <w:rStyle w:val="Refdecomentario"/>
          <w:rFonts w:cs="Times New Roman"/>
          <w:sz w:val="24"/>
          <w:szCs w:val="24"/>
          <w:rPrChange w:id="12183" w:author="Camilo Andrés Díaz Gómez" w:date="2023-03-28T17:42:00Z">
            <w:rPr>
              <w:rStyle w:val="Refdecomentario"/>
              <w:rFonts w:cs="Times New Roman"/>
            </w:rPr>
          </w:rPrChange>
        </w:rPr>
        <w:commentReference w:id="12181"/>
      </w:r>
    </w:p>
    <w:p w14:paraId="793E6819" w14:textId="73865B34" w:rsidR="00FE36FA" w:rsidRPr="002B569F" w:rsidRDefault="00FE36FA" w:rsidP="002B569F">
      <w:pPr>
        <w:jc w:val="center"/>
        <w:rPr>
          <w:ins w:id="12184" w:author="Camilo Andrés Díaz Gómez" w:date="2023-03-22T16:18:00Z"/>
          <w:rFonts w:cs="Times New Roman"/>
          <w:noProof/>
          <w:szCs w:val="24"/>
        </w:rPr>
        <w:pPrChange w:id="12185" w:author="Camilo Andrés Díaz Gómez" w:date="2023-03-28T17:43:00Z">
          <w:pPr/>
        </w:pPrChange>
      </w:pPr>
      <w:ins w:id="12186"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rsidP="002B569F">
      <w:pPr>
        <w:rPr>
          <w:del w:id="12187" w:author="Steff Guzmán" w:date="2023-03-24T15:45:00Z"/>
          <w:rFonts w:cs="Times New Roman"/>
          <w:noProof/>
          <w:szCs w:val="24"/>
        </w:rPr>
        <w:pPrChange w:id="12188" w:author="Camilo Andrés Díaz Gómez" w:date="2023-03-28T17:43:00Z">
          <w:pPr/>
        </w:pPrChange>
      </w:pPr>
    </w:p>
    <w:p w14:paraId="289F16E5" w14:textId="77777777" w:rsidR="00405EF3" w:rsidRPr="002B569F" w:rsidRDefault="00405EF3" w:rsidP="002B569F">
      <w:pPr>
        <w:rPr>
          <w:ins w:id="12189" w:author="Camilo Andrés Díaz Gómez" w:date="2023-03-28T15:23:00Z"/>
          <w:rFonts w:cs="Times New Roman"/>
          <w:noProof/>
          <w:szCs w:val="24"/>
        </w:rPr>
      </w:pPr>
    </w:p>
    <w:p w14:paraId="02B11408" w14:textId="3ABC49A8" w:rsidR="00EF7707" w:rsidRPr="002B569F" w:rsidDel="00842F9D" w:rsidRDefault="00DB0B24" w:rsidP="002B569F">
      <w:pPr>
        <w:rPr>
          <w:ins w:id="12190" w:author="Camilo Andrés Díaz Gómez" w:date="2023-03-12T18:26:00Z"/>
          <w:del w:id="12191" w:author="Steff Guzmán" w:date="2023-03-24T14:59:00Z"/>
          <w:rFonts w:cs="Times New Roman"/>
          <w:i/>
          <w:iCs/>
          <w:szCs w:val="24"/>
        </w:rPr>
        <w:pPrChange w:id="12192" w:author="Camilo Andrés Díaz Gómez" w:date="2023-03-28T17:43:00Z">
          <w:pPr/>
        </w:pPrChange>
      </w:pPr>
      <w:ins w:id="12193" w:author="Steff Guzmán" w:date="2023-03-13T19:08:00Z">
        <w:r w:rsidRPr="002B569F">
          <w:rPr>
            <w:rFonts w:cs="Times New Roman"/>
            <w:i/>
            <w:iCs/>
            <w:szCs w:val="24"/>
          </w:rPr>
          <w:t xml:space="preserve">Fuente: </w:t>
        </w:r>
      </w:ins>
      <w:ins w:id="12194"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rsidP="002B569F">
      <w:pPr>
        <w:rPr>
          <w:del w:id="12195" w:author="Camilo Andrés Díaz Gómez" w:date="2023-03-12T18:22:00Z"/>
          <w:rFonts w:cs="Times New Roman"/>
          <w:noProof/>
          <w:szCs w:val="24"/>
        </w:rPr>
        <w:pPrChange w:id="12196" w:author="Camilo Andrés Díaz Gómez" w:date="2023-03-28T17:43:00Z">
          <w:pPr/>
        </w:pPrChange>
      </w:pPr>
    </w:p>
    <w:p w14:paraId="6A3A38CD" w14:textId="56A1F3E7" w:rsidR="00424606" w:rsidRPr="002B569F" w:rsidDel="00842F9D" w:rsidRDefault="00424606" w:rsidP="002B569F">
      <w:pPr>
        <w:rPr>
          <w:del w:id="12197" w:author="Steff Guzmán" w:date="2023-03-24T14:58:00Z"/>
          <w:rFonts w:cs="Times New Roman"/>
          <w:noProof/>
          <w:szCs w:val="24"/>
        </w:rPr>
        <w:pPrChange w:id="12198" w:author="Camilo Andrés Díaz Gómez" w:date="2023-03-28T17:43:00Z">
          <w:pPr/>
        </w:pPrChange>
      </w:pPr>
    </w:p>
    <w:p w14:paraId="7960E253" w14:textId="21B55D09" w:rsidR="00424606" w:rsidRPr="002B569F" w:rsidDel="00842F9D" w:rsidRDefault="004D6CBA" w:rsidP="002B569F">
      <w:pPr>
        <w:rPr>
          <w:del w:id="12199" w:author="Steff Guzmán" w:date="2023-03-24T14:58:00Z"/>
          <w:rFonts w:cs="Times New Roman"/>
          <w:noProof/>
          <w:szCs w:val="24"/>
        </w:rPr>
        <w:pPrChange w:id="12200" w:author="Camilo Andrés Díaz Gómez" w:date="2023-03-28T17:43:00Z">
          <w:pPr>
            <w:ind w:firstLine="708"/>
          </w:pPr>
        </w:pPrChange>
      </w:pPr>
      <w:ins w:id="12201" w:author="Camilo Andrés Díaz Gómez" w:date="2023-03-12T18:37:00Z">
        <w:del w:id="12202" w:author="Steff Guzmán" w:date="2023-03-24T14:58:00Z">
          <w:r w:rsidRPr="002B569F" w:rsidDel="00842F9D">
            <w:rPr>
              <w:rFonts w:cs="Times New Roman"/>
              <w:noProof/>
              <w:szCs w:val="24"/>
            </w:rPr>
            <w:delText>Como fue mencionado ante</w:delText>
          </w:r>
        </w:del>
      </w:ins>
      <w:ins w:id="12203" w:author="Camilo Andrés Díaz Gómez" w:date="2023-03-22T16:19:00Z">
        <w:del w:id="12204" w:author="Steff Guzmán" w:date="2023-03-24T14:58:00Z">
          <w:r w:rsidR="00FE36FA" w:rsidRPr="002B569F" w:rsidDel="00842F9D">
            <w:rPr>
              <w:rFonts w:cs="Times New Roman"/>
              <w:noProof/>
              <w:szCs w:val="24"/>
            </w:rPr>
            <w:delText>r</w:delText>
          </w:r>
        </w:del>
      </w:ins>
      <w:ins w:id="12205" w:author="Camilo Andrés Díaz Gómez" w:date="2023-03-12T18:37:00Z">
        <w:del w:id="12206" w:author="Steff Guzmán" w:date="2023-03-24T14:58:00Z">
          <w:r w:rsidRPr="002B569F" w:rsidDel="00842F9D">
            <w:rPr>
              <w:rFonts w:cs="Times New Roman"/>
              <w:noProof/>
              <w:szCs w:val="24"/>
            </w:rPr>
            <w:delText>iormente, la grafica representa los resultados de cada dia de los 30 dias</w:delText>
          </w:r>
        </w:del>
      </w:ins>
      <w:ins w:id="12207" w:author="Camilo Andrés Díaz Gómez" w:date="2023-03-12T18:38:00Z">
        <w:del w:id="12208" w:author="Steff Guzmán" w:date="2023-03-24T14:58:00Z">
          <w:r w:rsidRPr="002B569F" w:rsidDel="00842F9D">
            <w:rPr>
              <w:rFonts w:cs="Times New Roman"/>
              <w:noProof/>
              <w:szCs w:val="24"/>
            </w:rPr>
            <w:delText xml:space="preserve"> del</w:delText>
          </w:r>
        </w:del>
      </w:ins>
      <w:ins w:id="12209" w:author="Camilo Andrés Díaz Gómez" w:date="2023-03-12T18:37:00Z">
        <w:del w:id="12210" w:author="Steff Guzmán" w:date="2023-03-24T14:58:00Z">
          <w:r w:rsidRPr="002B569F" w:rsidDel="00842F9D">
            <w:rPr>
              <w:rFonts w:cs="Times New Roman"/>
              <w:noProof/>
              <w:szCs w:val="24"/>
            </w:rPr>
            <w:delText xml:space="preserve"> mes de septiembre</w:delText>
          </w:r>
        </w:del>
      </w:ins>
      <w:ins w:id="12211" w:author="Camilo Andrés Díaz Gómez" w:date="2023-03-12T18:38:00Z">
        <w:del w:id="12212" w:author="Steff Guzmán" w:date="2023-03-24T14:58:00Z">
          <w:r w:rsidRPr="002B569F" w:rsidDel="00842F9D">
            <w:rPr>
              <w:rFonts w:cs="Times New Roman"/>
              <w:noProof/>
              <w:szCs w:val="24"/>
            </w:rPr>
            <w:delText xml:space="preserve">, de esta manera, </w:delText>
          </w:r>
        </w:del>
      </w:ins>
      <w:del w:id="12213" w:author="Steff Guzmán" w:date="2023-03-24T14:58:00Z">
        <w:r w:rsidR="00424606" w:rsidRPr="002B569F" w:rsidDel="00842F9D">
          <w:rPr>
            <w:rFonts w:cs="Times New Roman"/>
            <w:noProof/>
            <w:szCs w:val="24"/>
          </w:rPr>
          <w:delText>S</w:delText>
        </w:r>
      </w:del>
      <w:ins w:id="12214" w:author="Camilo Andrés Díaz Gómez" w:date="2023-03-12T18:38:00Z">
        <w:del w:id="12215" w:author="Steff Guzmán" w:date="2023-03-24T14:58:00Z">
          <w:r w:rsidRPr="002B569F" w:rsidDel="00842F9D">
            <w:rPr>
              <w:rFonts w:cs="Times New Roman"/>
              <w:noProof/>
              <w:szCs w:val="24"/>
            </w:rPr>
            <w:delText>s</w:delText>
          </w:r>
        </w:del>
      </w:ins>
      <w:del w:id="12216"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2217" w:author="Camilo Andrés Díaz Gómez" w:date="2023-03-22T13:27:00Z">
        <w:del w:id="12218" w:author="Steff Guzmán" w:date="2023-03-24T14:58:00Z">
          <w:r w:rsidR="00F504C8" w:rsidRPr="002B569F" w:rsidDel="00842F9D">
            <w:rPr>
              <w:rFonts w:cs="Times New Roman"/>
              <w:noProof/>
              <w:szCs w:val="24"/>
            </w:rPr>
            <w:delText xml:space="preserve">generación </w:delText>
          </w:r>
        </w:del>
      </w:ins>
      <w:del w:id="12219"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2220" w:author="Camilo Andrés Díaz Gómez" w:date="2023-03-22T16:20:00Z">
        <w:del w:id="12221" w:author="Steff Guzmán" w:date="2023-03-24T14:58:00Z">
          <w:r w:rsidR="00FE36FA" w:rsidRPr="002B569F" w:rsidDel="00842F9D">
            <w:rPr>
              <w:rFonts w:cs="Times New Roman"/>
              <w:noProof/>
              <w:szCs w:val="24"/>
            </w:rPr>
            <w:delText>,</w:delText>
          </w:r>
        </w:del>
      </w:ins>
      <w:del w:id="12222" w:author="Steff Guzmán" w:date="2023-03-24T14:58:00Z">
        <w:r w:rsidR="00424606" w:rsidRPr="002B569F" w:rsidDel="00842F9D">
          <w:rPr>
            <w:rFonts w:cs="Times New Roman"/>
            <w:noProof/>
            <w:szCs w:val="24"/>
          </w:rPr>
          <w:delText xml:space="preserve"> </w:delText>
        </w:r>
      </w:del>
      <w:ins w:id="12223" w:author="Camilo Andrés Díaz Gómez" w:date="2023-03-12T18:38:00Z">
        <w:del w:id="12224" w:author="Steff Guzmán" w:date="2023-03-24T14:58:00Z">
          <w:r w:rsidRPr="002B569F" w:rsidDel="00842F9D">
            <w:rPr>
              <w:rFonts w:cs="Times New Roman"/>
              <w:noProof/>
              <w:szCs w:val="24"/>
            </w:rPr>
            <w:delText xml:space="preserve">por ejemplo, </w:delText>
          </w:r>
        </w:del>
      </w:ins>
      <w:ins w:id="12225" w:author="Camilo Andrés Díaz Gómez" w:date="2023-03-12T18:39:00Z">
        <w:del w:id="12226" w:author="Steff Guzmán" w:date="2023-03-24T14:58:00Z">
          <w:r w:rsidRPr="002B569F" w:rsidDel="00842F9D">
            <w:rPr>
              <w:rFonts w:cs="Times New Roman"/>
              <w:noProof/>
              <w:szCs w:val="24"/>
            </w:rPr>
            <w:delText xml:space="preserve">la temperatura obtenida por medio de </w:delText>
          </w:r>
        </w:del>
      </w:ins>
      <w:ins w:id="12227" w:author="Camilo Andrés Díaz Gómez" w:date="2023-03-22T16:20:00Z">
        <w:del w:id="12228" w:author="Steff Guzmán" w:date="2023-03-24T14:58:00Z">
          <w:r w:rsidR="00FE36FA" w:rsidRPr="002B569F" w:rsidDel="00842F9D">
            <w:rPr>
              <w:rFonts w:cs="Times New Roman"/>
              <w:noProof/>
              <w:szCs w:val="24"/>
            </w:rPr>
            <w:delText>Regresión lineal</w:delText>
          </w:r>
        </w:del>
      </w:ins>
      <w:ins w:id="12229" w:author="Camilo Andrés Díaz Gómez" w:date="2023-03-12T18:39:00Z">
        <w:del w:id="12230" w:author="Steff Guzmán" w:date="2023-03-24T14:58:00Z">
          <w:r w:rsidRPr="002B569F" w:rsidDel="00842F9D">
            <w:rPr>
              <w:rFonts w:cs="Times New Roman"/>
              <w:noProof/>
              <w:szCs w:val="24"/>
            </w:rPr>
            <w:delText xml:space="preserve"> el 1</w:delText>
          </w:r>
        </w:del>
      </w:ins>
      <w:ins w:id="12231" w:author="Camilo Andrés Díaz Gómez" w:date="2023-03-22T16:20:00Z">
        <w:del w:id="12232" w:author="Steff Guzmán" w:date="2023-03-24T14:58:00Z">
          <w:r w:rsidR="00FE36FA" w:rsidRPr="002B569F" w:rsidDel="00842F9D">
            <w:rPr>
              <w:rFonts w:cs="Times New Roman"/>
              <w:noProof/>
              <w:szCs w:val="24"/>
            </w:rPr>
            <w:delText>6</w:delText>
          </w:r>
        </w:del>
      </w:ins>
      <w:ins w:id="12233" w:author="Camilo Andrés Díaz Gómez" w:date="2023-03-12T18:39:00Z">
        <w:del w:id="12234" w:author="Steff Guzmán" w:date="2023-03-24T14:58:00Z">
          <w:r w:rsidRPr="002B569F" w:rsidDel="00842F9D">
            <w:rPr>
              <w:rFonts w:cs="Times New Roman"/>
              <w:noProof/>
              <w:szCs w:val="24"/>
            </w:rPr>
            <w:delText xml:space="preserve"> de septiembre,</w:delText>
          </w:r>
        </w:del>
      </w:ins>
      <w:ins w:id="12235" w:author="Camilo Andrés Díaz Gómez" w:date="2023-03-12T18:40:00Z">
        <w:del w:id="12236" w:author="Steff Guzmán" w:date="2023-03-24T14:58:00Z">
          <w:r w:rsidRPr="002B569F" w:rsidDel="00842F9D">
            <w:rPr>
              <w:rFonts w:cs="Times New Roman"/>
              <w:noProof/>
              <w:szCs w:val="24"/>
            </w:rPr>
            <w:delText xml:space="preserve"> estos resultados </w:delText>
          </w:r>
        </w:del>
      </w:ins>
      <w:del w:id="12237"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2238" w:author="Steff Guzmán" w:date="2023-03-24T15:00:00Z"/>
          <w:rFonts w:cs="Times New Roman"/>
          <w:noProof/>
          <w:szCs w:val="24"/>
        </w:rPr>
      </w:pPr>
    </w:p>
    <w:p w14:paraId="1E16C02F" w14:textId="13114462" w:rsidR="00424606" w:rsidRPr="002B569F" w:rsidRDefault="00424606" w:rsidP="002B569F">
      <w:pPr>
        <w:ind w:firstLine="720"/>
        <w:rPr>
          <w:rFonts w:cs="Times New Roman"/>
          <w:noProof/>
          <w:szCs w:val="24"/>
        </w:rPr>
        <w:pPrChange w:id="12239"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2240" w:author="Camilo Andrés Díaz Gómez" w:date="2023-03-22T13:27:00Z">
        <w:r w:rsidRPr="002B569F" w:rsidDel="00F504C8">
          <w:rPr>
            <w:rFonts w:cs="Times New Roman"/>
            <w:noProof/>
            <w:szCs w:val="24"/>
          </w:rPr>
          <w:delText xml:space="preserve">predicción </w:delText>
        </w:r>
      </w:del>
      <w:ins w:id="12241" w:author="Camilo Andrés Díaz Gómez" w:date="2023-03-22T13:27:00Z">
        <w:r w:rsidR="00F504C8" w:rsidRPr="002B569F">
          <w:rPr>
            <w:rFonts w:cs="Times New Roman"/>
            <w:noProof/>
            <w:szCs w:val="24"/>
          </w:rPr>
          <w:t>generacion de registros para la variable deseada</w:t>
        </w:r>
      </w:ins>
      <w:del w:id="12242"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rsidP="002B569F">
      <w:pPr>
        <w:ind w:firstLine="720"/>
        <w:rPr>
          <w:rFonts w:cs="Times New Roman"/>
          <w:noProof/>
          <w:szCs w:val="24"/>
        </w:rPr>
        <w:pPrChange w:id="12243" w:author="Camilo Andrés Díaz Gómez" w:date="2023-03-28T17:43:00Z">
          <w:pPr/>
        </w:pPrChange>
      </w:pPr>
    </w:p>
    <w:p w14:paraId="6F40E943" w14:textId="1DC4F6BC" w:rsidR="00424606" w:rsidRPr="002B569F" w:rsidRDefault="00424606" w:rsidP="002B569F">
      <w:pPr>
        <w:ind w:firstLine="720"/>
        <w:rPr>
          <w:rFonts w:cs="Times New Roman"/>
          <w:szCs w:val="24"/>
        </w:rPr>
        <w:pPrChange w:id="12244"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2245" w:author="Camilo Andrés Díaz Gómez" w:date="2023-03-22T13:28:00Z">
        <w:r w:rsidR="00F504C8" w:rsidRPr="002B569F">
          <w:rPr>
            <w:rFonts w:cs="Times New Roman"/>
            <w:szCs w:val="24"/>
          </w:rPr>
          <w:t>M</w:t>
        </w:r>
      </w:ins>
      <w:del w:id="12246"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2247" w:author="Camilo Andrés Díaz Gómez" w:date="2023-03-22T13:28:00Z">
        <w:r w:rsidR="00F504C8" w:rsidRPr="002B569F">
          <w:rPr>
            <w:rFonts w:cs="Times New Roman"/>
            <w:szCs w:val="24"/>
          </w:rPr>
          <w:t>Le</w:t>
        </w:r>
      </w:ins>
      <w:del w:id="12248" w:author="Camilo Andrés Díaz Gómez" w:date="2023-03-22T13:28:00Z">
        <w:r w:rsidRPr="002B569F" w:rsidDel="00F504C8">
          <w:rPr>
            <w:rFonts w:cs="Times New Roman"/>
            <w:szCs w:val="24"/>
          </w:rPr>
          <w:delText>le</w:delText>
        </w:r>
      </w:del>
      <w:r w:rsidRPr="002B569F">
        <w:rPr>
          <w:rFonts w:cs="Times New Roman"/>
          <w:szCs w:val="24"/>
        </w:rPr>
        <w:t>arning</w:t>
      </w:r>
      <w:del w:id="12249"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2250" w:author="Camilo Andrés Díaz Gómez" w:date="2023-03-22T16:21:00Z">
        <w:r w:rsidR="00FE36FA" w:rsidRPr="002B569F">
          <w:rPr>
            <w:rFonts w:cs="Times New Roman"/>
            <w:szCs w:val="24"/>
          </w:rPr>
          <w:t>1.535</w:t>
        </w:r>
      </w:ins>
      <w:del w:id="12251"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2252" w:author="Camilo Andrés Díaz Gómez" w:date="2023-03-22T16:21:00Z">
        <w:r w:rsidR="00FE36FA" w:rsidRPr="002B569F">
          <w:rPr>
            <w:rFonts w:cs="Times New Roman"/>
            <w:szCs w:val="24"/>
          </w:rPr>
          <w:t>1.010937637470246 para el modelo de regresión polinomial, 1.057</w:t>
        </w:r>
      </w:ins>
      <w:del w:id="12253" w:author="Camilo Andrés Díaz Gómez" w:date="2023-03-22T16:21:00Z">
        <w:r w:rsidRPr="002B569F" w:rsidDel="00FE36FA">
          <w:rPr>
            <w:rFonts w:cs="Times New Roman"/>
            <w:szCs w:val="24"/>
          </w:rPr>
          <w:delText>1.052 p</w:delText>
        </w:r>
      </w:del>
      <w:ins w:id="12254" w:author="Camilo Andrés Díaz Gómez" w:date="2023-03-22T16:21:00Z">
        <w:r w:rsidR="00FE36FA" w:rsidRPr="002B569F">
          <w:rPr>
            <w:rFonts w:cs="Times New Roman"/>
            <w:szCs w:val="24"/>
          </w:rPr>
          <w:t xml:space="preserve"> p</w:t>
        </w:r>
      </w:ins>
      <w:r w:rsidRPr="002B569F">
        <w:rPr>
          <w:rFonts w:cs="Times New Roman"/>
          <w:szCs w:val="24"/>
        </w:rPr>
        <w:t>ara el modelo KNN</w:t>
      </w:r>
      <w:ins w:id="12255" w:author="Camilo Andrés Díaz Gómez" w:date="2023-03-22T16:22:00Z">
        <w:r w:rsidR="00FE36FA" w:rsidRPr="002B569F">
          <w:rPr>
            <w:rFonts w:cs="Times New Roman"/>
            <w:szCs w:val="24"/>
          </w:rPr>
          <w:t xml:space="preserve">, 0.990 para arboles de </w:t>
        </w:r>
      </w:ins>
      <w:ins w:id="12256" w:author="Camilo Andrés Díaz Gómez" w:date="2023-03-22T17:40:00Z">
        <w:r w:rsidR="00B372B4" w:rsidRPr="002B569F">
          <w:rPr>
            <w:rFonts w:cs="Times New Roman"/>
            <w:szCs w:val="24"/>
          </w:rPr>
          <w:t>decisiones</w:t>
        </w:r>
      </w:ins>
      <w:ins w:id="12257" w:author="Camilo Andrés Díaz Gómez" w:date="2023-03-22T16:22:00Z">
        <w:r w:rsidR="00FE36FA" w:rsidRPr="002B569F">
          <w:rPr>
            <w:rFonts w:cs="Times New Roman"/>
            <w:szCs w:val="24"/>
          </w:rPr>
          <w:t xml:space="preserve">, 0.966 para </w:t>
        </w:r>
      </w:ins>
      <w:ins w:id="12258" w:author="Camilo Andrés Díaz Gómez" w:date="2023-03-22T16:23:00Z">
        <w:r w:rsidR="00E30F2C" w:rsidRPr="002B569F">
          <w:rPr>
            <w:rFonts w:cs="Times New Roman"/>
            <w:szCs w:val="24"/>
          </w:rPr>
          <w:t>bosque aleatorio</w:t>
        </w:r>
      </w:ins>
      <w:ins w:id="12259" w:author="Camilo Andrés Díaz Gómez" w:date="2023-03-22T16:22:00Z">
        <w:r w:rsidR="00FE36FA" w:rsidRPr="002B569F">
          <w:rPr>
            <w:rFonts w:cs="Times New Roman"/>
            <w:szCs w:val="24"/>
          </w:rPr>
          <w:t xml:space="preserve"> </w:t>
        </w:r>
      </w:ins>
      <w:del w:id="12260"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2261" w:author="Camilo Andrés Díaz Gómez" w:date="2023-03-22T16:22:00Z">
        <w:r w:rsidR="00E30F2C" w:rsidRPr="002B569F">
          <w:rPr>
            <w:rFonts w:cs="Times New Roman"/>
            <w:szCs w:val="24"/>
          </w:rPr>
          <w:t xml:space="preserve">0.962 </w:t>
        </w:r>
      </w:ins>
      <w:del w:id="12262" w:author="Camilo Andrés Díaz Gómez" w:date="2023-03-22T16:22:00Z">
        <w:r w:rsidRPr="002B569F" w:rsidDel="00E30F2C">
          <w:rPr>
            <w:rFonts w:cs="Times New Roman"/>
            <w:szCs w:val="24"/>
          </w:rPr>
          <w:delText xml:space="preserve">0.576 </w:delText>
        </w:r>
      </w:del>
      <w:r w:rsidRPr="002B569F">
        <w:rPr>
          <w:rFonts w:cs="Times New Roman"/>
          <w:szCs w:val="24"/>
        </w:rPr>
        <w:t>para el modelo de red neuronal.</w:t>
      </w:r>
    </w:p>
    <w:p w14:paraId="34571343" w14:textId="77777777" w:rsidR="00FE36FA" w:rsidRPr="002B569F" w:rsidRDefault="00FE36FA" w:rsidP="002B569F">
      <w:pPr>
        <w:rPr>
          <w:rFonts w:cs="Times New Roman"/>
          <w:szCs w:val="24"/>
        </w:rPr>
      </w:pPr>
    </w:p>
    <w:p w14:paraId="7934ED9E" w14:textId="27F17452" w:rsidR="00424606" w:rsidRPr="002B569F" w:rsidRDefault="00424606" w:rsidP="002B569F">
      <w:pPr>
        <w:ind w:firstLine="720"/>
        <w:rPr>
          <w:rFonts w:cs="Times New Roman"/>
          <w:szCs w:val="24"/>
        </w:rPr>
        <w:pPrChange w:id="12263" w:author="Camilo Andrés Díaz Gómez" w:date="2023-03-28T17:43:00Z">
          <w:pPr/>
        </w:pPrChange>
      </w:pPr>
      <w:r w:rsidRPr="002B569F">
        <w:rPr>
          <w:rFonts w:cs="Times New Roman"/>
          <w:szCs w:val="24"/>
        </w:rPr>
        <w:t xml:space="preserve">Estos resultados sugieren que el modelo de </w:t>
      </w:r>
      <w:del w:id="12264" w:author="Camilo Andrés Díaz Gómez" w:date="2023-03-22T16:24:00Z">
        <w:r w:rsidRPr="002B569F" w:rsidDel="00E30F2C">
          <w:rPr>
            <w:rFonts w:cs="Times New Roman"/>
            <w:szCs w:val="24"/>
          </w:rPr>
          <w:delText xml:space="preserve">regresión </w:delText>
        </w:r>
      </w:del>
      <w:ins w:id="12265" w:author="Camilo Andrés Díaz Gómez" w:date="2023-03-22T16:24:00Z">
        <w:r w:rsidR="00E30F2C" w:rsidRPr="002B569F">
          <w:rPr>
            <w:rFonts w:cs="Times New Roman"/>
            <w:szCs w:val="24"/>
          </w:rPr>
          <w:t xml:space="preserve">red neuronal </w:t>
        </w:r>
      </w:ins>
      <w:r w:rsidRPr="002B569F">
        <w:rPr>
          <w:rFonts w:cs="Times New Roman"/>
          <w:szCs w:val="24"/>
        </w:rPr>
        <w:t xml:space="preserve">tiene una menor discrepancia con el conjunto de datos original en comparación con los </w:t>
      </w:r>
      <w:del w:id="12266" w:author="Camilo Andrés Díaz Gómez" w:date="2023-03-22T16:24:00Z">
        <w:r w:rsidRPr="002B569F" w:rsidDel="00E30F2C">
          <w:rPr>
            <w:rFonts w:cs="Times New Roman"/>
            <w:szCs w:val="24"/>
          </w:rPr>
          <w:delText xml:space="preserve">modelos </w:delText>
        </w:r>
      </w:del>
      <w:ins w:id="12267" w:author="Camilo Andrés Díaz Gómez" w:date="2023-03-22T16:24:00Z">
        <w:r w:rsidR="00E30F2C" w:rsidRPr="002B569F">
          <w:rPr>
            <w:rFonts w:cs="Times New Roman"/>
            <w:szCs w:val="24"/>
          </w:rPr>
          <w:t>demás modelos</w:t>
        </w:r>
      </w:ins>
      <w:del w:id="12268"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rsidP="002B569F">
      <w:pPr>
        <w:ind w:firstLine="720"/>
        <w:rPr>
          <w:rFonts w:cs="Times New Roman"/>
          <w:szCs w:val="24"/>
        </w:rPr>
        <w:pPrChange w:id="12269" w:author="Camilo Andrés Díaz Gómez" w:date="2023-03-28T17:43:00Z">
          <w:pPr/>
        </w:pPrChange>
      </w:pPr>
    </w:p>
    <w:p w14:paraId="5BA43FE8" w14:textId="328D46AA" w:rsidR="00635654" w:rsidRPr="002B569F" w:rsidRDefault="00424606" w:rsidP="002B569F">
      <w:pPr>
        <w:ind w:firstLine="720"/>
        <w:rPr>
          <w:ins w:id="12270"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2271" w:author="Camilo Andrés Díaz Gómez" w:date="2023-03-22T16:24:00Z"/>
          <w:rFonts w:cs="Times New Roman"/>
          <w:szCs w:val="24"/>
        </w:rPr>
      </w:pPr>
    </w:p>
    <w:p w14:paraId="2ECB8760" w14:textId="07BBCB65" w:rsidR="00E30F2C" w:rsidRPr="002B569F" w:rsidDel="00E30F2C" w:rsidRDefault="00E30F2C" w:rsidP="002B569F">
      <w:pPr>
        <w:ind w:firstLine="720"/>
        <w:rPr>
          <w:del w:id="12272" w:author="Camilo Andrés Díaz Gómez" w:date="2023-03-22T16:25:00Z"/>
          <w:rFonts w:cs="Times New Roman"/>
          <w:szCs w:val="24"/>
        </w:rPr>
        <w:pPrChange w:id="12273" w:author="Camilo Andrés Díaz Gómez" w:date="2023-03-28T17:43:00Z">
          <w:pPr/>
        </w:pPrChange>
      </w:pPr>
      <w:ins w:id="12274" w:author="Camilo Andrés Díaz Gómez" w:date="2023-03-22T16:24:00Z">
        <w:r w:rsidRPr="002B569F">
          <w:rPr>
            <w:rFonts w:cs="Times New Roman"/>
            <w:szCs w:val="24"/>
          </w:rPr>
          <w:t xml:space="preserve">De igual manera, se realizaron pruebas en tiempo real para saber </w:t>
        </w:r>
      </w:ins>
      <w:ins w:id="12275" w:author="Camilo Andrés Díaz Gómez" w:date="2023-03-28T15:24:00Z">
        <w:r w:rsidR="00405EF3" w:rsidRPr="002B569F">
          <w:rPr>
            <w:rFonts w:cs="Times New Roman"/>
            <w:szCs w:val="24"/>
          </w:rPr>
          <w:t>cómo</w:t>
        </w:r>
      </w:ins>
      <w:ins w:id="12276" w:author="Camilo Andrés Díaz Gómez" w:date="2023-03-22T16:24:00Z">
        <w:r w:rsidRPr="002B569F">
          <w:rPr>
            <w:rFonts w:cs="Times New Roman"/>
            <w:szCs w:val="24"/>
          </w:rPr>
          <w:t xml:space="preserve"> se acercaban los resultados a la fecha actual en la que se estaban realizando las pruebas</w:t>
        </w:r>
      </w:ins>
      <w:ins w:id="12277" w:author="Camilo Andrés Díaz Gómez" w:date="2023-03-22T16:25:00Z">
        <w:r w:rsidRPr="002B569F">
          <w:rPr>
            <w:rFonts w:cs="Times New Roman"/>
            <w:szCs w:val="24"/>
          </w:rPr>
          <w:t>. Gracias a esto se obtuv</w:t>
        </w:r>
      </w:ins>
    </w:p>
    <w:p w14:paraId="7DA9E6D7" w14:textId="1F73AD44" w:rsidR="00424606" w:rsidRPr="002B569F" w:rsidDel="00E30F2C" w:rsidRDefault="00424606" w:rsidP="002B569F">
      <w:pPr>
        <w:ind w:firstLine="720"/>
        <w:rPr>
          <w:del w:id="12278" w:author="Camilo Andrés Díaz Gómez" w:date="2023-03-22T16:25:00Z"/>
          <w:rFonts w:cs="Times New Roman"/>
          <w:noProof/>
          <w:szCs w:val="24"/>
        </w:rPr>
        <w:pPrChange w:id="12279" w:author="Camilo Andrés Díaz Gómez" w:date="2023-03-28T17:43:00Z">
          <w:pPr/>
        </w:pPrChange>
      </w:pPr>
    </w:p>
    <w:p w14:paraId="4F8B077F" w14:textId="003706FA" w:rsidR="00773FA4" w:rsidRPr="002B569F" w:rsidRDefault="00773FA4" w:rsidP="002B569F">
      <w:pPr>
        <w:ind w:firstLine="720"/>
        <w:rPr>
          <w:ins w:id="12280" w:author="Camilo Andrés Díaz Gómez" w:date="2023-03-12T18:42:00Z"/>
          <w:rFonts w:cs="Times New Roman"/>
          <w:noProof/>
          <w:szCs w:val="24"/>
        </w:rPr>
        <w:pPrChange w:id="12281" w:author="Camilo Andrés Díaz Gómez" w:date="2023-03-28T17:43:00Z">
          <w:pPr/>
        </w:pPrChange>
      </w:pPr>
      <w:del w:id="12282" w:author="Camilo Andrés Díaz Gómez" w:date="2023-03-22T16:25:00Z">
        <w:r w:rsidRPr="002B569F" w:rsidDel="00E30F2C">
          <w:rPr>
            <w:rFonts w:cs="Times New Roman"/>
            <w:noProof/>
            <w:szCs w:val="24"/>
          </w:rPr>
          <w:tab/>
          <w:delText>Y comparando con las temperaturas en tiempo real se obtuvi</w:delText>
        </w:r>
      </w:del>
      <w:ins w:id="12283" w:author="Camilo Andrés Díaz Gómez" w:date="2023-03-22T16:25:00Z">
        <w:r w:rsidR="00E30F2C" w:rsidRPr="002B569F">
          <w:rPr>
            <w:rFonts w:cs="Times New Roman"/>
            <w:noProof/>
            <w:szCs w:val="24"/>
          </w:rPr>
          <w:t>i</w:t>
        </w:r>
      </w:ins>
      <w:r w:rsidRPr="002B569F">
        <w:rPr>
          <w:rFonts w:cs="Times New Roman"/>
          <w:noProof/>
          <w:szCs w:val="24"/>
        </w:rPr>
        <w:t>eron resultados</w:t>
      </w:r>
      <w:ins w:id="12284"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2285" w:author="Steff Guzmán" w:date="2023-03-13T19:10:00Z">
        <w:r w:rsidR="00323D57" w:rsidRPr="002B569F">
          <w:rPr>
            <w:rFonts w:cs="Times New Roman"/>
            <w:noProof/>
            <w:szCs w:val="24"/>
          </w:rPr>
          <w:t xml:space="preserve"> (ver Anexo </w:t>
        </w:r>
      </w:ins>
      <w:ins w:id="12286" w:author="Camilo Andrés Díaz Gómez" w:date="2023-03-22T13:44:00Z">
        <w:r w:rsidR="00935104" w:rsidRPr="002B569F">
          <w:rPr>
            <w:rFonts w:cs="Times New Roman"/>
            <w:noProof/>
            <w:szCs w:val="24"/>
          </w:rPr>
          <w:t>3</w:t>
        </w:r>
      </w:ins>
      <w:ins w:id="12287" w:author="Steff Guzmán" w:date="2023-03-13T19:10:00Z">
        <w:del w:id="12288"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2289" w:author="Camilo Andrés Díaz Gómez" w:date="2023-03-22T13:44:00Z">
        <w:r w:rsidR="00935104" w:rsidRPr="002B569F">
          <w:rPr>
            <w:rFonts w:cs="Times New Roman"/>
            <w:noProof/>
            <w:szCs w:val="24"/>
          </w:rPr>
          <w:t>.</w:t>
        </w:r>
      </w:ins>
      <w:del w:id="12290" w:author="Steff Guzmán" w:date="2023-03-13T19:10:00Z">
        <w:r w:rsidRPr="002B569F" w:rsidDel="00323D57">
          <w:rPr>
            <w:rFonts w:cs="Times New Roman"/>
            <w:noProof/>
            <w:szCs w:val="24"/>
          </w:rPr>
          <w:delText>, los cuale</w:delText>
        </w:r>
      </w:del>
      <w:ins w:id="12291" w:author="DIANA CAROLINA CANDIA HERRERA" w:date="2023-03-07T10:21:00Z">
        <w:del w:id="12292" w:author="Steff Guzmán" w:date="2023-03-13T19:10:00Z">
          <w:r w:rsidR="00365E74" w:rsidRPr="002B569F" w:rsidDel="00323D57">
            <w:rPr>
              <w:rFonts w:cs="Times New Roman"/>
              <w:noProof/>
              <w:szCs w:val="24"/>
            </w:rPr>
            <w:delText xml:space="preserve">s se pueden apreciar en la </w:delText>
          </w:r>
        </w:del>
      </w:ins>
      <w:del w:id="12293"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2294" w:author="Steff Guzmán" w:date="2023-03-13T19:10:00Z">
        <w:r w:rsidR="001023B2" w:rsidRPr="002B569F" w:rsidDel="00323D57">
          <w:rPr>
            <w:rFonts w:cs="Times New Roman"/>
            <w:noProof/>
            <w:szCs w:val="24"/>
          </w:rPr>
          <w:delText xml:space="preserve"> Figura 7</w:delText>
        </w:r>
      </w:del>
      <w:ins w:id="12295" w:author="Camilo Andrés Díaz Gómez" w:date="2023-03-12T18:42:00Z">
        <w:del w:id="12296" w:author="Steff Guzmán" w:date="2023-03-13T19:10:00Z">
          <w:r w:rsidR="00A858A6" w:rsidRPr="002B569F" w:rsidDel="00323D57">
            <w:rPr>
              <w:rFonts w:cs="Times New Roman"/>
              <w:noProof/>
              <w:szCs w:val="24"/>
            </w:rPr>
            <w:delText>.</w:delText>
          </w:r>
        </w:del>
      </w:ins>
    </w:p>
    <w:p w14:paraId="4DE6406F" w14:textId="1E6D9001" w:rsidR="00A858A6" w:rsidRPr="002B569F" w:rsidRDefault="00A858A6" w:rsidP="002B569F">
      <w:pPr>
        <w:ind w:firstLine="720"/>
        <w:rPr>
          <w:ins w:id="12297" w:author="Steff Guzmán" w:date="2023-03-13T18:49:00Z"/>
          <w:rFonts w:cs="Times New Roman"/>
          <w:noProof/>
          <w:szCs w:val="24"/>
        </w:rPr>
        <w:pPrChange w:id="12298" w:author="Camilo Andrés Díaz Gómez" w:date="2023-03-28T17:43:00Z">
          <w:pPr/>
        </w:pPrChange>
      </w:pPr>
    </w:p>
    <w:p w14:paraId="6C3A31B5" w14:textId="65F26B54" w:rsidR="00104D00" w:rsidRPr="002B569F" w:rsidRDefault="00104D00" w:rsidP="002B569F">
      <w:pPr>
        <w:ind w:firstLine="720"/>
        <w:rPr>
          <w:ins w:id="12299" w:author="Steff Guzmán" w:date="2023-03-13T18:49:00Z"/>
          <w:rFonts w:cs="Times New Roman"/>
          <w:noProof/>
          <w:szCs w:val="24"/>
        </w:rPr>
        <w:pPrChange w:id="12300" w:author="Camilo Andrés Díaz Gómez" w:date="2023-03-28T17:43:00Z">
          <w:pPr/>
        </w:pPrChange>
      </w:pPr>
    </w:p>
    <w:p w14:paraId="200C6F20" w14:textId="77777777" w:rsidR="00104D00" w:rsidRPr="002B569F" w:rsidRDefault="00104D00" w:rsidP="002B569F">
      <w:pPr>
        <w:ind w:firstLine="720"/>
        <w:rPr>
          <w:rFonts w:cs="Times New Roman"/>
          <w:noProof/>
          <w:szCs w:val="24"/>
        </w:rPr>
        <w:pPrChange w:id="12301" w:author="Camilo Andrés Díaz Gómez" w:date="2023-03-28T17:43:00Z">
          <w:pPr/>
        </w:pPrChange>
      </w:pPr>
    </w:p>
    <w:p w14:paraId="34217077" w14:textId="5BC3A6BC" w:rsidR="001023B2" w:rsidRPr="002B569F" w:rsidDel="00323D57" w:rsidRDefault="001023B2" w:rsidP="002B569F">
      <w:pPr>
        <w:pStyle w:val="Descripcin"/>
        <w:spacing w:line="360" w:lineRule="auto"/>
        <w:ind w:firstLine="720"/>
        <w:rPr>
          <w:del w:id="12302" w:author="Steff Guzmán" w:date="2023-03-13T19:10:00Z"/>
          <w:rFonts w:cs="Times New Roman"/>
          <w:noProof/>
          <w:szCs w:val="24"/>
        </w:rPr>
        <w:pPrChange w:id="12303" w:author="Camilo Andrés Díaz Gómez" w:date="2023-03-28T17:43:00Z">
          <w:pPr/>
        </w:pPrChange>
      </w:pPr>
    </w:p>
    <w:p w14:paraId="33ECCEB6" w14:textId="6C710876" w:rsidR="001023B2" w:rsidRPr="002B569F" w:rsidDel="00C87243" w:rsidRDefault="001023B2" w:rsidP="002B569F">
      <w:pPr>
        <w:ind w:firstLine="720"/>
        <w:rPr>
          <w:del w:id="12304" w:author="Steff Guzmán" w:date="2023-03-13T18:48:00Z"/>
          <w:rFonts w:cs="Times New Roman"/>
          <w:b/>
          <w:bCs/>
          <w:noProof/>
          <w:szCs w:val="24"/>
        </w:rPr>
        <w:pPrChange w:id="12305" w:author="Camilo Andrés Díaz Gómez" w:date="2023-03-28T17:43:00Z">
          <w:pPr/>
        </w:pPrChange>
      </w:pPr>
      <w:del w:id="12306" w:author="Steff Guzmán" w:date="2023-03-13T18:48:00Z">
        <w:r w:rsidRPr="002B569F" w:rsidDel="00C87243">
          <w:rPr>
            <w:rFonts w:cs="Times New Roman"/>
            <w:b/>
            <w:bCs/>
            <w:noProof/>
            <w:szCs w:val="24"/>
          </w:rPr>
          <w:delText>Figura 7.</w:delText>
        </w:r>
      </w:del>
    </w:p>
    <w:p w14:paraId="4E45CF46" w14:textId="5FE9F351" w:rsidR="001023B2" w:rsidRPr="002B569F" w:rsidRDefault="001023B2" w:rsidP="002B569F">
      <w:pPr>
        <w:ind w:firstLine="720"/>
        <w:rPr>
          <w:rFonts w:cs="Times New Roman"/>
          <w:i/>
          <w:iCs/>
          <w:noProof/>
          <w:szCs w:val="24"/>
        </w:rPr>
        <w:pPrChange w:id="12307" w:author="Camilo Andrés Díaz Gómez" w:date="2023-03-28T17:43:00Z">
          <w:pPr/>
        </w:pPrChange>
      </w:pPr>
      <w:del w:id="12308" w:author="Steff Guzmán" w:date="2023-03-13T19:09:00Z">
        <w:r w:rsidRPr="002B569F" w:rsidDel="00323D57">
          <w:rPr>
            <w:rFonts w:cs="Times New Roman"/>
            <w:i/>
            <w:iCs/>
            <w:noProof/>
            <w:szCs w:val="24"/>
          </w:rPr>
          <w:delText xml:space="preserve">Resultados </w:delText>
        </w:r>
      </w:del>
      <w:ins w:id="12309" w:author="Camilo Andrés Díaz Gómez" w:date="2023-03-12T18:42:00Z">
        <w:del w:id="12310" w:author="Steff Guzmán" w:date="2023-03-13T19:09:00Z">
          <w:r w:rsidR="00A858A6" w:rsidRPr="002B569F" w:rsidDel="00323D57">
            <w:rPr>
              <w:rFonts w:cs="Times New Roman"/>
              <w:i/>
              <w:iCs/>
              <w:noProof/>
              <w:szCs w:val="24"/>
            </w:rPr>
            <w:delText>en tiempo real</w:delText>
          </w:r>
        </w:del>
      </w:ins>
      <w:commentRangeStart w:id="12311"/>
      <w:del w:id="12312" w:author="Camilo Andrés Díaz Gómez" w:date="2023-03-12T18:42:00Z">
        <w:r w:rsidRPr="002B569F" w:rsidDel="00A858A6">
          <w:rPr>
            <w:rFonts w:cs="Times New Roman"/>
            <w:i/>
            <w:iCs/>
            <w:noProof/>
            <w:szCs w:val="24"/>
          </w:rPr>
          <w:delText>gratificantes</w:delText>
        </w:r>
      </w:del>
      <w:commentRangeEnd w:id="12311"/>
      <w:r w:rsidR="00365E74" w:rsidRPr="002B569F">
        <w:rPr>
          <w:rStyle w:val="Refdecomentario"/>
          <w:rFonts w:cs="Times New Roman"/>
          <w:sz w:val="24"/>
          <w:szCs w:val="24"/>
          <w:rPrChange w:id="12313" w:author="Camilo Andrés Díaz Gómez" w:date="2023-03-28T17:42:00Z">
            <w:rPr>
              <w:rStyle w:val="Refdecomentario"/>
              <w:rFonts w:cs="Times New Roman"/>
            </w:rPr>
          </w:rPrChange>
        </w:rPr>
        <w:commentReference w:id="12311"/>
      </w:r>
    </w:p>
    <w:p w14:paraId="4663ABD9" w14:textId="4FFBD5EC" w:rsidR="00F06B7C" w:rsidRPr="002B569F" w:rsidDel="00A13A1C" w:rsidRDefault="00F06B7C" w:rsidP="002B569F">
      <w:pPr>
        <w:rPr>
          <w:del w:id="12314" w:author="Camilo Andrés Díaz Gómez" w:date="2023-03-22T13:30:00Z"/>
          <w:rFonts w:cs="Times New Roman"/>
          <w:noProof/>
          <w:szCs w:val="24"/>
        </w:rPr>
        <w:pPrChange w:id="12315" w:author="Camilo Andrés Díaz Gómez" w:date="2023-03-28T17:43:00Z">
          <w:pPr/>
        </w:pPrChange>
      </w:pPr>
      <w:moveFromRangeStart w:id="12316" w:author="Steff Guzmán" w:date="2023-03-13T19:09:00Z" w:name="move129626989"/>
      <w:moveFrom w:id="12317"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2316"/>
    </w:p>
    <w:p w14:paraId="1326D348" w14:textId="04A65F05" w:rsidR="0021407E" w:rsidRPr="002B569F" w:rsidDel="00A858A6" w:rsidRDefault="001A7BEA" w:rsidP="002B569F">
      <w:pPr>
        <w:rPr>
          <w:moveFrom w:id="12318" w:author="Camilo Andrés Díaz Gómez" w:date="2023-03-22T16:26:00Z"/>
          <w:rFonts w:cs="Times New Roman"/>
          <w:noProof/>
          <w:szCs w:val="24"/>
        </w:rPr>
        <w:pPrChange w:id="12319" w:author="Camilo Andrés Díaz Gómez" w:date="2023-03-28T17:43:00Z">
          <w:pPr/>
        </w:pPrChange>
      </w:pPr>
      <w:moveFromRangeStart w:id="12320" w:author="Camilo Andrés Díaz Gómez" w:date="2023-03-22T16:26:00Z" w:name="move129538940"/>
      <w:moveFrom w:id="12321"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2320"/>
    <w:p w14:paraId="408971ED" w14:textId="77777777" w:rsidR="0021407E" w:rsidRPr="002B569F" w:rsidRDefault="0021407E" w:rsidP="002B569F">
      <w:pPr>
        <w:rPr>
          <w:rFonts w:cs="Times New Roman"/>
          <w:noProof/>
          <w:szCs w:val="24"/>
        </w:rPr>
      </w:pPr>
    </w:p>
    <w:p w14:paraId="597690AE" w14:textId="77777777" w:rsidR="00A13A1C" w:rsidRPr="002B569F" w:rsidRDefault="00A13A1C" w:rsidP="002B569F">
      <w:pPr>
        <w:spacing w:after="160"/>
        <w:jc w:val="left"/>
        <w:rPr>
          <w:ins w:id="12322" w:author="Camilo Andrés Díaz Gómez" w:date="2023-03-22T13:30:00Z"/>
          <w:rFonts w:eastAsiaTheme="majorEastAsia" w:cs="Times New Roman"/>
          <w:b/>
          <w:szCs w:val="24"/>
          <w:rPrChange w:id="12323" w:author="Camilo Andrés Díaz Gómez" w:date="2023-03-28T17:42:00Z">
            <w:rPr>
              <w:ins w:id="12324" w:author="Camilo Andrés Díaz Gómez" w:date="2023-03-22T13:30:00Z"/>
              <w:rFonts w:eastAsiaTheme="majorEastAsia" w:cs="Times New Roman"/>
              <w:b/>
              <w:sz w:val="20"/>
              <w:szCs w:val="20"/>
            </w:rPr>
          </w:rPrChange>
        </w:rPr>
        <w:pPrChange w:id="12325" w:author="Camilo Andrés Díaz Gómez" w:date="2023-03-28T17:43:00Z">
          <w:pPr>
            <w:spacing w:after="160" w:line="259" w:lineRule="auto"/>
            <w:jc w:val="left"/>
          </w:pPr>
        </w:pPrChange>
      </w:pPr>
      <w:ins w:id="12326" w:author="Camilo Andrés Díaz Gómez" w:date="2023-03-22T13:30:00Z">
        <w:r w:rsidRPr="002B569F">
          <w:rPr>
            <w:rFonts w:cs="Times New Roman"/>
            <w:szCs w:val="24"/>
            <w:rPrChange w:id="12327" w:author="Camilo Andrés Díaz Gómez" w:date="2023-03-28T17:42:00Z">
              <w:rPr>
                <w:rFonts w:cs="Times New Roman"/>
                <w:sz w:val="20"/>
                <w:szCs w:val="20"/>
              </w:rPr>
            </w:rPrChange>
          </w:rPr>
          <w:br w:type="page"/>
        </w:r>
      </w:ins>
    </w:p>
    <w:p w14:paraId="3E557F53" w14:textId="3A39E0EC" w:rsidR="00424606" w:rsidRPr="002B569F" w:rsidDel="00A13A1C" w:rsidRDefault="00424606" w:rsidP="002B569F">
      <w:pPr>
        <w:spacing w:after="160"/>
        <w:jc w:val="left"/>
        <w:rPr>
          <w:del w:id="12328" w:author="Camilo Andrés Díaz Gómez" w:date="2023-03-22T13:30:00Z"/>
          <w:rFonts w:cs="Times New Roman"/>
          <w:szCs w:val="24"/>
          <w:rPrChange w:id="12329" w:author="Camilo Andrés Díaz Gómez" w:date="2023-03-28T17:42:00Z">
            <w:rPr>
              <w:del w:id="12330" w:author="Camilo Andrés Díaz Gómez" w:date="2023-03-22T13:30:00Z"/>
              <w:rFonts w:cs="Times New Roman"/>
              <w:sz w:val="20"/>
              <w:szCs w:val="20"/>
            </w:rPr>
          </w:rPrChange>
        </w:rPr>
        <w:pPrChange w:id="12331" w:author="Camilo Andrés Díaz Gómez" w:date="2023-03-28T17:43:00Z">
          <w:pPr>
            <w:spacing w:after="160" w:line="259" w:lineRule="auto"/>
            <w:jc w:val="left"/>
          </w:pPr>
        </w:pPrChange>
      </w:pPr>
      <w:del w:id="12332" w:author="Camilo Andrés Díaz Gómez" w:date="2023-03-22T13:30:00Z">
        <w:r w:rsidRPr="002B569F" w:rsidDel="00A13A1C">
          <w:rPr>
            <w:rFonts w:cs="Times New Roman"/>
            <w:szCs w:val="24"/>
            <w:rPrChange w:id="12333" w:author="Camilo Andrés Díaz Gómez" w:date="2023-03-28T17:42:00Z">
              <w:rPr>
                <w:rFonts w:cs="Times New Roman"/>
                <w:sz w:val="20"/>
                <w:szCs w:val="20"/>
              </w:rPr>
            </w:rPrChange>
          </w:rPr>
          <w:lastRenderedPageBreak/>
          <w:br w:type="page"/>
        </w:r>
      </w:del>
    </w:p>
    <w:p w14:paraId="06BD5A6D" w14:textId="3514A532" w:rsidR="00154CFC" w:rsidRPr="002B569F" w:rsidRDefault="00154CFC" w:rsidP="002B569F">
      <w:pPr>
        <w:pStyle w:val="Ttulo2"/>
        <w:jc w:val="center"/>
        <w:rPr>
          <w:rFonts w:cs="Times New Roman"/>
          <w:szCs w:val="24"/>
        </w:rPr>
        <w:pPrChange w:id="12334" w:author="Camilo Andrés Díaz Gómez" w:date="2023-03-28T17:43:00Z">
          <w:pPr>
            <w:jc w:val="center"/>
          </w:pPr>
        </w:pPrChange>
      </w:pPr>
      <w:bookmarkStart w:id="12335" w:name="_Toc129623655"/>
      <w:bookmarkStart w:id="12336" w:name="_Toc130919826"/>
      <w:r w:rsidRPr="002B569F">
        <w:rPr>
          <w:rFonts w:cs="Times New Roman"/>
          <w:szCs w:val="24"/>
        </w:rPr>
        <w:t>Conclusiones</w:t>
      </w:r>
      <w:bookmarkEnd w:id="12335"/>
      <w:bookmarkEnd w:id="12336"/>
    </w:p>
    <w:p w14:paraId="60F536FA" w14:textId="1F0166B4" w:rsidR="000E1688" w:rsidRPr="002B569F" w:rsidDel="00245F28" w:rsidRDefault="000E1688" w:rsidP="002B569F">
      <w:pPr>
        <w:pStyle w:val="PrrAPA"/>
        <w:rPr>
          <w:del w:id="12337" w:author="Steff Guzmán" w:date="2023-03-13T19:57:00Z"/>
          <w:noProof/>
        </w:rPr>
        <w:pPrChange w:id="12338" w:author="Camilo Andrés Díaz Gómez" w:date="2023-03-28T17:43:00Z">
          <w:pPr>
            <w:pStyle w:val="PrrAPA"/>
          </w:pPr>
        </w:pPrChange>
      </w:pPr>
    </w:p>
    <w:p w14:paraId="13CDC4D6" w14:textId="77777777" w:rsidR="00245F28" w:rsidRPr="002B569F" w:rsidRDefault="00245F28" w:rsidP="002B569F">
      <w:pPr>
        <w:pStyle w:val="PrrAPA"/>
        <w:rPr>
          <w:ins w:id="12339" w:author="Camilo Andrés Díaz Gómez" w:date="2023-03-28T15:37:00Z"/>
          <w:noProof/>
        </w:rPr>
      </w:pPr>
    </w:p>
    <w:p w14:paraId="230AC9DB" w14:textId="54E3384D" w:rsidR="007E1986" w:rsidRPr="002B569F" w:rsidDel="00FA2335" w:rsidRDefault="007E1986" w:rsidP="002B569F">
      <w:pPr>
        <w:pStyle w:val="PrrAPA"/>
        <w:rPr>
          <w:ins w:id="12340" w:author="Camilo Andrés Díaz Gómez" w:date="2023-03-22T17:58:00Z"/>
          <w:del w:id="12341" w:author="Steff Guzmán" w:date="2023-03-24T16:34:00Z"/>
          <w:noProof/>
        </w:rPr>
        <w:pPrChange w:id="12342" w:author="Camilo Andrés Díaz Gómez" w:date="2023-03-28T17:43:00Z">
          <w:pPr>
            <w:ind w:firstLine="720"/>
          </w:pPr>
        </w:pPrChange>
      </w:pPr>
    </w:p>
    <w:p w14:paraId="2CFD0106" w14:textId="1F87CC07" w:rsidR="00F96BAA" w:rsidRPr="002B569F" w:rsidRDefault="00F96BAA" w:rsidP="002B569F">
      <w:pPr>
        <w:pStyle w:val="PrrAPA"/>
        <w:rPr>
          <w:ins w:id="12343" w:author="Camilo Andrés Díaz Gómez" w:date="2023-03-22T18:16:00Z"/>
          <w:noProof/>
        </w:rPr>
      </w:pPr>
      <w:ins w:id="12344"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2345" w:author="Camilo Andrés Díaz Gómez" w:date="2023-03-22T18:16:00Z"/>
          <w:noProof/>
        </w:rPr>
      </w:pPr>
    </w:p>
    <w:p w14:paraId="5384EAC8" w14:textId="77777777" w:rsidR="00F96BAA" w:rsidRPr="002B569F" w:rsidRDefault="00F96BAA" w:rsidP="002B569F">
      <w:pPr>
        <w:pStyle w:val="PrrAPA"/>
        <w:rPr>
          <w:ins w:id="12346" w:author="Camilo Andrés Díaz Gómez" w:date="2023-03-22T18:16:00Z"/>
          <w:noProof/>
        </w:rPr>
      </w:pPr>
      <w:ins w:id="12347" w:author="Camilo Andrés Díaz Gómez" w:date="2023-03-22T18:16:00Z">
        <w:r w:rsidRPr="002B569F">
          <w:rPr>
            <w:noProof/>
          </w:rPr>
          <w:t>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red neuronal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2348" w:author="Camilo Andrés Díaz Gómez" w:date="2023-03-22T18:16:00Z"/>
          <w:noProof/>
        </w:rPr>
      </w:pPr>
    </w:p>
    <w:p w14:paraId="21FA469E" w14:textId="1FB3DA89" w:rsidR="00F96BAA" w:rsidRPr="002B569F" w:rsidRDefault="00F96BAA" w:rsidP="002B569F">
      <w:pPr>
        <w:pStyle w:val="PrrAPA"/>
        <w:rPr>
          <w:ins w:id="12349" w:author="Camilo Andrés Díaz Gómez" w:date="2023-03-22T18:16:00Z"/>
          <w:noProof/>
        </w:rPr>
      </w:pPr>
      <w:ins w:id="12350"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2351" w:author="Camilo Andrés Díaz Gómez" w:date="2023-03-22T18:18:00Z">
        <w:r w:rsidR="004660EF" w:rsidRPr="002B569F">
          <w:rPr>
            <w:noProof/>
          </w:rPr>
          <w:t xml:space="preserve">la red neuronal, </w:t>
        </w:r>
      </w:ins>
      <w:ins w:id="12352" w:author="Camilo Andrés Díaz Gómez" w:date="2023-03-22T18:16:00Z">
        <w:r w:rsidRPr="002B569F">
          <w:rPr>
            <w:noProof/>
          </w:rPr>
          <w:t>bosque aleatorio</w:t>
        </w:r>
      </w:ins>
      <w:ins w:id="12353" w:author="Camilo Andrés Díaz Gómez" w:date="2023-03-22T18:18:00Z">
        <w:r w:rsidR="004660EF" w:rsidRPr="002B569F">
          <w:rPr>
            <w:noProof/>
          </w:rPr>
          <w:t>,</w:t>
        </w:r>
      </w:ins>
      <w:ins w:id="12354"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2355" w:author="Camilo Andrés Díaz Gómez" w:date="2023-03-22T18:16:00Z"/>
          <w:noProof/>
        </w:rPr>
      </w:pPr>
    </w:p>
    <w:p w14:paraId="0AC5D9B2" w14:textId="77777777" w:rsidR="00F96BAA" w:rsidRPr="002B569F" w:rsidRDefault="00F96BAA" w:rsidP="002B569F">
      <w:pPr>
        <w:pStyle w:val="PrrAPA"/>
        <w:rPr>
          <w:ins w:id="12356" w:author="Camilo Andrés Díaz Gómez" w:date="2023-03-22T18:16:00Z"/>
          <w:noProof/>
        </w:rPr>
      </w:pPr>
      <w:ins w:id="12357"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2358" w:author="Camilo Andrés Díaz Gómez" w:date="2023-03-22T18:16:00Z"/>
          <w:noProof/>
        </w:rPr>
      </w:pPr>
    </w:p>
    <w:p w14:paraId="6A0136C0" w14:textId="6AA9FF4B" w:rsidR="000E1688" w:rsidRPr="002B569F" w:rsidDel="007E1986" w:rsidRDefault="00F96BAA" w:rsidP="002B569F">
      <w:pPr>
        <w:pStyle w:val="PrrAPA"/>
        <w:ind w:firstLine="0"/>
        <w:rPr>
          <w:del w:id="12359" w:author="Camilo Andrés Díaz Gómez" w:date="2023-03-22T18:07:00Z"/>
          <w:noProof/>
        </w:rPr>
        <w:pPrChange w:id="12360" w:author="Camilo Andrés Díaz Gómez" w:date="2023-03-28T17:43:00Z">
          <w:pPr>
            <w:ind w:firstLine="708"/>
          </w:pPr>
        </w:pPrChange>
      </w:pPr>
      <w:ins w:id="12361" w:author="Camilo Andrés Díaz Gómez" w:date="2023-03-22T18:16:00Z">
        <w:r w:rsidRPr="002B569F">
          <w:rPr>
            <w:noProof/>
          </w:rPr>
          <w:t>En conclusión, el modelo de Machine Learning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2362"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2363" w:author="Camilo Andrés Díaz Gómez" w:date="2023-03-22T13:32:00Z">
        <w:r w:rsidR="005632BE" w:rsidRPr="002B569F" w:rsidDel="00A13A1C">
          <w:rPr>
            <w:noProof/>
          </w:rPr>
          <w:delText>,</w:delText>
        </w:r>
      </w:del>
      <w:del w:id="12364"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2365" w:author="Camilo Andrés Díaz Gómez" w:date="2023-03-12T18:45:00Z">
        <w:r w:rsidR="000E1688" w:rsidRPr="002B569F" w:rsidDel="00A858A6">
          <w:rPr>
            <w:noProof/>
          </w:rPr>
          <w:delText xml:space="preserve"> </w:delText>
        </w:r>
      </w:del>
      <w:commentRangeStart w:id="12366"/>
      <w:del w:id="12367" w:author="Camilo Andrés Díaz Gómez" w:date="2023-03-12T18:46:00Z">
        <w:r w:rsidR="000E1688" w:rsidRPr="002B569F" w:rsidDel="00A858A6">
          <w:rPr>
            <w:noProof/>
          </w:rPr>
          <w:delText>alentadores</w:delText>
        </w:r>
      </w:del>
      <w:commentRangeEnd w:id="12366"/>
      <w:del w:id="12368" w:author="Camilo Andrés Díaz Gómez" w:date="2023-03-22T18:07:00Z">
        <w:r w:rsidR="00365E74" w:rsidRPr="002B569F" w:rsidDel="007E1986">
          <w:rPr>
            <w:rStyle w:val="Refdecomentario"/>
            <w:sz w:val="24"/>
            <w:szCs w:val="24"/>
            <w:rPrChange w:id="12369" w:author="Camilo Andrés Díaz Gómez" w:date="2023-03-28T17:42:00Z">
              <w:rPr>
                <w:rStyle w:val="Refdecomentario"/>
              </w:rPr>
            </w:rPrChange>
          </w:rPr>
          <w:commentReference w:id="12366"/>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2370" w:author="Camilo Andrés Díaz Gómez" w:date="2023-03-22T13:31:00Z">
        <w:r w:rsidR="000E1688" w:rsidRPr="002B569F" w:rsidDel="00A13A1C">
          <w:rPr>
            <w:noProof/>
          </w:rPr>
          <w:delText>os datos específicos y las necesidades del usuario.</w:delText>
        </w:r>
      </w:del>
      <w:del w:id="12371"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rsidP="002B569F">
      <w:pPr>
        <w:pStyle w:val="PrrAPA"/>
        <w:ind w:firstLine="0"/>
        <w:rPr>
          <w:del w:id="12372" w:author="Camilo Andrés Díaz Gómez" w:date="2023-03-22T18:16:00Z"/>
          <w:noProof/>
        </w:rPr>
        <w:pPrChange w:id="12373" w:author="Camilo Andrés Díaz Gómez" w:date="2023-03-28T17:43:00Z">
          <w:pPr/>
        </w:pPrChange>
      </w:pPr>
    </w:p>
    <w:p w14:paraId="111A5D02" w14:textId="542F131C" w:rsidR="00F96BAA" w:rsidRPr="002B569F" w:rsidRDefault="005632BE" w:rsidP="002B569F">
      <w:pPr>
        <w:pStyle w:val="PrrAPA"/>
        <w:rPr>
          <w:ins w:id="12374" w:author="Camilo Andrés Díaz Gómez" w:date="2023-03-22T18:14:00Z"/>
          <w:noProof/>
        </w:rPr>
      </w:pPr>
      <w:del w:id="12375" w:author="Camilo Andrés Díaz Gómez" w:date="2023-03-22T18:16:00Z">
        <w:r w:rsidRPr="002B569F" w:rsidDel="00F96BAA">
          <w:rPr>
            <w:noProof/>
          </w:rPr>
          <w:delText xml:space="preserve">Los resultados indican que el </w:delText>
        </w:r>
      </w:del>
      <w:del w:id="12376" w:author="Camilo Andrés Díaz Gómez" w:date="2023-03-22T18:11:00Z">
        <w:r w:rsidRPr="002B569F" w:rsidDel="00F96BAA">
          <w:rPr>
            <w:noProof/>
          </w:rPr>
          <w:delText>modelo de machine learning</w:delText>
        </w:r>
      </w:del>
      <w:del w:id="12377"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2378" w:author="Camilo Andrés Díaz Gómez" w:date="2023-03-22T18:12:00Z"/>
          <w:noProof/>
        </w:rPr>
      </w:pPr>
    </w:p>
    <w:p w14:paraId="69592D28" w14:textId="77777777" w:rsidR="00F96BAA" w:rsidRPr="002B569F" w:rsidRDefault="00F96BAA" w:rsidP="002B569F">
      <w:pPr>
        <w:pStyle w:val="PrrAPA"/>
        <w:rPr>
          <w:noProof/>
        </w:rPr>
        <w:pPrChange w:id="12379" w:author="Camilo Andrés Díaz Gómez" w:date="2023-03-28T17:43:00Z">
          <w:pPr>
            <w:ind w:firstLine="708"/>
          </w:pPr>
        </w:pPrChange>
      </w:pPr>
    </w:p>
    <w:p w14:paraId="54845C36" w14:textId="60AEBD47" w:rsidR="00041288" w:rsidRPr="002B569F" w:rsidRDefault="00041288" w:rsidP="002B569F">
      <w:pPr>
        <w:pStyle w:val="PrrAPA"/>
        <w:rPr>
          <w:noProof/>
        </w:rPr>
        <w:pPrChange w:id="12380" w:author="Camilo Andrés Díaz Gómez" w:date="2023-03-28T17:43:00Z">
          <w:pPr>
            <w:jc w:val="center"/>
          </w:pPr>
        </w:pPrChange>
      </w:pPr>
    </w:p>
    <w:p w14:paraId="2AA028A8" w14:textId="5D448308" w:rsidR="00041288" w:rsidRPr="002B569F" w:rsidRDefault="00041288" w:rsidP="002B569F">
      <w:pPr>
        <w:pStyle w:val="PrrAPA"/>
        <w:rPr>
          <w:noProof/>
        </w:rPr>
        <w:pPrChange w:id="12381" w:author="Camilo Andrés Díaz Gómez" w:date="2023-03-28T17:43:00Z">
          <w:pPr>
            <w:jc w:val="center"/>
          </w:pPr>
        </w:pPrChange>
      </w:pPr>
    </w:p>
    <w:p w14:paraId="2863A71E" w14:textId="120F023E" w:rsidR="00041288" w:rsidRPr="002B569F" w:rsidRDefault="00041288" w:rsidP="002B569F">
      <w:pPr>
        <w:pStyle w:val="PrrAPA"/>
        <w:rPr>
          <w:noProof/>
        </w:rPr>
        <w:pPrChange w:id="12382" w:author="Camilo Andrés Díaz Gómez" w:date="2023-03-28T17:43:00Z">
          <w:pPr>
            <w:jc w:val="center"/>
          </w:pPr>
        </w:pPrChange>
      </w:pPr>
    </w:p>
    <w:p w14:paraId="64D5BDEB" w14:textId="2A5FCE3B" w:rsidR="00041288" w:rsidRPr="002B569F" w:rsidRDefault="00041288" w:rsidP="002B569F">
      <w:pPr>
        <w:jc w:val="center"/>
        <w:rPr>
          <w:ins w:id="12383"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rsidP="002B569F">
      <w:pPr>
        <w:spacing w:after="160"/>
        <w:jc w:val="left"/>
        <w:rPr>
          <w:ins w:id="12384" w:author="Camilo Andrés Díaz Gómez" w:date="2023-03-22T18:14:00Z"/>
          <w:rFonts w:eastAsiaTheme="majorEastAsia" w:cs="Times New Roman"/>
          <w:b/>
          <w:noProof/>
          <w:szCs w:val="24"/>
        </w:rPr>
        <w:pPrChange w:id="12385" w:author="Camilo Andrés Díaz Gómez" w:date="2023-03-28T17:43:00Z">
          <w:pPr>
            <w:spacing w:after="160" w:line="259" w:lineRule="auto"/>
            <w:jc w:val="left"/>
          </w:pPr>
        </w:pPrChange>
      </w:pPr>
      <w:ins w:id="12386" w:author="Camilo Andrés Díaz Gómez" w:date="2023-03-22T18:14:00Z">
        <w:r w:rsidRPr="002B569F">
          <w:rPr>
            <w:rFonts w:cs="Times New Roman"/>
            <w:noProof/>
            <w:szCs w:val="24"/>
          </w:rPr>
          <w:br w:type="page"/>
        </w:r>
      </w:ins>
    </w:p>
    <w:p w14:paraId="3321FFA2" w14:textId="77777777" w:rsidR="005632BE" w:rsidRPr="002B569F" w:rsidDel="00A858A6" w:rsidRDefault="005632BE" w:rsidP="002B569F">
      <w:pPr>
        <w:rPr>
          <w:del w:id="12387" w:author="Camilo Andrés Díaz Gómez" w:date="2023-03-12T18:46:00Z"/>
          <w:rFonts w:cs="Times New Roman"/>
          <w:noProof/>
          <w:szCs w:val="24"/>
        </w:rPr>
        <w:pPrChange w:id="12388" w:author="Camilo Andrés Díaz Gómez" w:date="2023-03-28T17:43:00Z">
          <w:pPr/>
        </w:pPrChange>
      </w:pPr>
    </w:p>
    <w:p w14:paraId="08CDB835" w14:textId="7176F6B1" w:rsidR="005632BE" w:rsidRPr="002B569F" w:rsidDel="00A858A6" w:rsidRDefault="005632BE" w:rsidP="002B569F">
      <w:pPr>
        <w:jc w:val="center"/>
        <w:rPr>
          <w:del w:id="12389" w:author="Camilo Andrés Díaz Gómez" w:date="2023-03-12T18:46:00Z"/>
          <w:rFonts w:cs="Times New Roman"/>
          <w:b/>
          <w:bCs/>
          <w:szCs w:val="24"/>
          <w:rPrChange w:id="12390" w:author="Camilo Andrés Díaz Gómez" w:date="2023-03-28T17:42:00Z">
            <w:rPr>
              <w:del w:id="12391" w:author="Camilo Andrés Díaz Gómez" w:date="2023-03-12T18:46:00Z"/>
              <w:rFonts w:cs="Times New Roman"/>
              <w:b/>
              <w:bCs/>
              <w:szCs w:val="24"/>
            </w:rPr>
          </w:rPrChange>
        </w:rPr>
        <w:pPrChange w:id="12392" w:author="Camilo Andrés Díaz Gómez" w:date="2023-03-28T17:43:00Z">
          <w:pPr>
            <w:jc w:val="center"/>
          </w:pPr>
        </w:pPrChange>
      </w:pPr>
    </w:p>
    <w:p w14:paraId="7A89CB00" w14:textId="5E667C2F" w:rsidR="00154CFC" w:rsidRPr="002B569F" w:rsidDel="00935104" w:rsidRDefault="00154CFC" w:rsidP="002B569F">
      <w:pPr>
        <w:pStyle w:val="Ttulo2"/>
        <w:jc w:val="center"/>
        <w:rPr>
          <w:del w:id="12393" w:author="Camilo Andrés Díaz Gómez" w:date="2023-03-22T13:45:00Z"/>
          <w:rFonts w:cs="Times New Roman"/>
          <w:szCs w:val="24"/>
        </w:rPr>
        <w:pPrChange w:id="12394" w:author="Camilo Andrés Díaz Gómez" w:date="2023-03-28T17:43:00Z">
          <w:pPr>
            <w:jc w:val="center"/>
          </w:pPr>
        </w:pPrChange>
      </w:pPr>
      <w:bookmarkStart w:id="12395" w:name="_Toc129623656"/>
      <w:bookmarkStart w:id="12396" w:name="_Toc130919827"/>
      <w:r w:rsidRPr="002B569F">
        <w:rPr>
          <w:rFonts w:cs="Times New Roman"/>
          <w:szCs w:val="24"/>
        </w:rPr>
        <w:t>Recomendaciones</w:t>
      </w:r>
      <w:bookmarkEnd w:id="12395"/>
      <w:bookmarkEnd w:id="12396"/>
    </w:p>
    <w:p w14:paraId="4C0AE751" w14:textId="77777777" w:rsidR="00935104" w:rsidRPr="002B569F" w:rsidRDefault="00935104" w:rsidP="002B569F">
      <w:pPr>
        <w:pStyle w:val="Ttulo2"/>
        <w:jc w:val="center"/>
        <w:rPr>
          <w:ins w:id="12397" w:author="Camilo Andrés Díaz Gómez" w:date="2023-03-22T13:45:00Z"/>
          <w:rFonts w:cs="Times New Roman"/>
          <w:szCs w:val="24"/>
        </w:rPr>
        <w:pPrChange w:id="12398" w:author="Camilo Andrés Díaz Gómez" w:date="2023-03-28T17:43:00Z">
          <w:pPr>
            <w:ind w:firstLine="720"/>
          </w:pPr>
        </w:pPrChange>
      </w:pPr>
    </w:p>
    <w:p w14:paraId="17269421" w14:textId="534CDDF3" w:rsidR="00154CFC" w:rsidDel="008F2E62" w:rsidRDefault="00935104" w:rsidP="002B569F">
      <w:pPr>
        <w:pStyle w:val="PrrAPA"/>
        <w:ind w:firstLine="0"/>
        <w:rPr>
          <w:del w:id="12399" w:author="Camilo Andrés Díaz Gómez" w:date="2023-03-22T13:45:00Z"/>
        </w:rPr>
      </w:pPr>
      <w:ins w:id="12400" w:author="Camilo Andrés Díaz Gómez" w:date="2023-03-22T13:45:00Z">
        <w:r w:rsidRPr="002B569F">
          <w:tab/>
        </w:r>
      </w:ins>
    </w:p>
    <w:p w14:paraId="46EB84A6" w14:textId="77777777" w:rsidR="008F2E62" w:rsidRPr="002B569F" w:rsidRDefault="008F2E62" w:rsidP="002B569F">
      <w:pPr>
        <w:pStyle w:val="PrrAPA"/>
        <w:rPr>
          <w:ins w:id="12401" w:author="Camilo Andrés Díaz Gómez" w:date="2023-03-28T18:15:00Z"/>
        </w:rPr>
        <w:pPrChange w:id="12402" w:author="Camilo Andrés Díaz Gómez" w:date="2023-03-28T17:43:00Z">
          <w:pPr/>
        </w:pPrChange>
      </w:pPr>
    </w:p>
    <w:p w14:paraId="6CD9C91D" w14:textId="4F2ED547" w:rsidR="00935104" w:rsidRPr="002B569F" w:rsidDel="00FA2335" w:rsidRDefault="008F2E62" w:rsidP="002B569F">
      <w:pPr>
        <w:pStyle w:val="PrrAPA"/>
        <w:rPr>
          <w:ins w:id="12403" w:author="Camilo Andrés Díaz Gómez" w:date="2023-03-22T13:45:00Z"/>
          <w:del w:id="12404" w:author="Steff Guzmán" w:date="2023-03-24T16:34:00Z"/>
          <w:b/>
          <w:bCs/>
        </w:rPr>
        <w:pPrChange w:id="12405" w:author="Camilo Andrés Díaz Gómez" w:date="2023-03-28T17:43:00Z">
          <w:pPr>
            <w:jc w:val="center"/>
          </w:pPr>
        </w:pPrChange>
      </w:pPr>
      <w:ins w:id="12406" w:author="Camilo Andrés Díaz Gómez" w:date="2023-03-28T18:15:00Z">
        <w:r>
          <w:rPr>
            <w:b/>
            <w:bCs/>
          </w:rPr>
          <w:tab/>
        </w:r>
      </w:ins>
    </w:p>
    <w:p w14:paraId="623A4DEB" w14:textId="77777777" w:rsidR="004660EF" w:rsidRPr="002B569F" w:rsidRDefault="00836B69" w:rsidP="002B569F">
      <w:pPr>
        <w:pStyle w:val="PrrAPA"/>
        <w:ind w:firstLine="0"/>
        <w:rPr>
          <w:ins w:id="12407" w:author="Camilo Andrés Díaz Gómez" w:date="2023-03-22T18:22:00Z"/>
        </w:rPr>
        <w:pPrChange w:id="12408" w:author="Camilo Andrés Díaz Gómez" w:date="2023-03-28T17:43:00Z">
          <w:pPr>
            <w:pStyle w:val="PrrAPA"/>
          </w:pPr>
        </w:pPrChange>
      </w:pPr>
      <w:r w:rsidRPr="002B569F">
        <w:t xml:space="preserve">Para entrenar modelos de Machine Learning de manera efectiva, es fundamental tener en cuenta algunas recomendaciones clave. </w:t>
      </w:r>
    </w:p>
    <w:p w14:paraId="411C2772" w14:textId="77777777" w:rsidR="004660EF" w:rsidRPr="002B569F" w:rsidRDefault="004660EF" w:rsidP="002B569F">
      <w:pPr>
        <w:pStyle w:val="PrrAPA"/>
        <w:rPr>
          <w:ins w:id="12409" w:author="Camilo Andrés Díaz Gómez" w:date="2023-03-22T18:22:00Z"/>
        </w:rPr>
      </w:pPr>
    </w:p>
    <w:p w14:paraId="0C34E58C" w14:textId="605F3FB7" w:rsidR="00836B69" w:rsidRPr="002B569F" w:rsidRDefault="00836B69" w:rsidP="002B569F">
      <w:pPr>
        <w:pStyle w:val="PrrAPA"/>
        <w:pPrChange w:id="12410" w:author="Camilo Andrés Díaz Gómez" w:date="2023-03-28T17:43:00Z">
          <w:pPr>
            <w:ind w:firstLine="708"/>
          </w:pPr>
        </w:pPrChange>
      </w:pPr>
      <w:r w:rsidRPr="002B569F">
        <w:t>En primer lugar, es importante tener en cuenta que los modelos de Machine Learning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rsidP="002B569F">
      <w:pPr>
        <w:pStyle w:val="PrrAPA"/>
        <w:pPrChange w:id="12411" w:author="Camilo Andrés Díaz Gómez" w:date="2023-03-28T17:43:00Z">
          <w:pPr/>
        </w:pPrChange>
      </w:pPr>
    </w:p>
    <w:p w14:paraId="7227AA68" w14:textId="4C7BEDF6" w:rsidR="00836B69" w:rsidRPr="002B569F" w:rsidRDefault="00836B69" w:rsidP="002B569F">
      <w:pPr>
        <w:pStyle w:val="PrrAPA"/>
        <w:pPrChange w:id="12412"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424606" w:rsidRPr="002B569F">
        <w:t>M</w:t>
      </w:r>
      <w:r w:rsidRPr="002B569F">
        <w:t>achine</w:t>
      </w:r>
      <w:r w:rsidR="00424606" w:rsidRPr="002B569F">
        <w:t xml:space="preserve"> Learning</w:t>
      </w:r>
      <w:r w:rsidRPr="002B569F">
        <w:t xml:space="preserve"> de manera efectiva.</w:t>
      </w:r>
    </w:p>
    <w:p w14:paraId="76C13F08" w14:textId="77777777" w:rsidR="00836B69" w:rsidRPr="002B569F" w:rsidRDefault="00836B69" w:rsidP="002B569F">
      <w:pPr>
        <w:pStyle w:val="PrrAPA"/>
        <w:pPrChange w:id="12413" w:author="Camilo Andrés Díaz Gómez" w:date="2023-03-28T17:43:00Z">
          <w:pPr/>
        </w:pPrChange>
      </w:pPr>
    </w:p>
    <w:p w14:paraId="6E9BFB6E" w14:textId="77777777" w:rsidR="00836B69" w:rsidRPr="002B569F" w:rsidDel="00405EF3" w:rsidRDefault="00836B69" w:rsidP="008F2E62">
      <w:pPr>
        <w:pStyle w:val="PrrAPA"/>
        <w:ind w:firstLine="708"/>
        <w:rPr>
          <w:del w:id="12414" w:author="Camilo Andrés Díaz Gómez" w:date="2023-03-28T15:24:00Z"/>
        </w:rPr>
        <w:pPrChange w:id="12415"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rsidP="008F2E62">
      <w:pPr>
        <w:pStyle w:val="PrrAPA"/>
        <w:ind w:firstLine="708"/>
        <w:rPr>
          <w:del w:id="12416" w:author="Camilo Andrés Díaz Gómez" w:date="2023-03-28T15:24:00Z"/>
          <w:b/>
          <w:bCs/>
        </w:rPr>
        <w:pPrChange w:id="12417" w:author="Camilo Andrés Díaz Gómez" w:date="2023-03-28T18:15:00Z">
          <w:pPr>
            <w:jc w:val="center"/>
          </w:pPr>
        </w:pPrChange>
      </w:pPr>
    </w:p>
    <w:p w14:paraId="44008F60" w14:textId="0A1F9D94" w:rsidR="00405EF3" w:rsidRPr="002B569F" w:rsidRDefault="00405EF3" w:rsidP="008F2E62">
      <w:pPr>
        <w:spacing w:after="160"/>
        <w:ind w:firstLine="708"/>
        <w:jc w:val="left"/>
        <w:rPr>
          <w:ins w:id="12418" w:author="Camilo Andrés Díaz Gómez" w:date="2023-03-28T15:24:00Z"/>
          <w:rFonts w:eastAsiaTheme="majorEastAsia" w:cs="Times New Roman"/>
          <w:bCs/>
          <w:szCs w:val="26"/>
        </w:rPr>
        <w:pPrChange w:id="12419" w:author="Camilo Andrés Díaz Gómez" w:date="2023-03-28T18:15:00Z">
          <w:pPr>
            <w:spacing w:after="160" w:line="259" w:lineRule="auto"/>
            <w:jc w:val="left"/>
          </w:pPr>
        </w:pPrChange>
      </w:pPr>
      <w:ins w:id="12420" w:author="Camilo Andrés Díaz Gómez" w:date="2023-03-28T15:24:00Z">
        <w:r w:rsidRPr="002B569F">
          <w:rPr>
            <w:rFonts w:cs="Times New Roman"/>
            <w:b/>
            <w:bCs/>
          </w:rPr>
          <w:br w:type="page"/>
        </w:r>
      </w:ins>
    </w:p>
    <w:p w14:paraId="79ECF7CD" w14:textId="77777777" w:rsidR="004C4EDB" w:rsidRPr="002B569F" w:rsidDel="00405EF3" w:rsidRDefault="004C4EDB" w:rsidP="002B569F">
      <w:pPr>
        <w:pStyle w:val="PrrAPA"/>
        <w:rPr>
          <w:del w:id="12421" w:author="Camilo Andrés Díaz Gómez" w:date="2023-03-28T15:24:00Z"/>
          <w:b/>
          <w:bCs/>
          <w:rPrChange w:id="12422" w:author="Camilo Andrés Díaz Gómez" w:date="2023-03-28T17:42:00Z">
            <w:rPr>
              <w:del w:id="12423" w:author="Camilo Andrés Díaz Gómez" w:date="2023-03-28T15:24:00Z"/>
              <w:b/>
              <w:bCs/>
            </w:rPr>
          </w:rPrChange>
        </w:rPr>
        <w:pPrChange w:id="12424" w:author="Camilo Andrés Díaz Gómez" w:date="2023-03-28T17:43:00Z">
          <w:pPr>
            <w:jc w:val="center"/>
          </w:pPr>
        </w:pPrChange>
      </w:pPr>
    </w:p>
    <w:p w14:paraId="7FBB9CD8" w14:textId="0B879DCC" w:rsidR="004C4EDB" w:rsidRPr="002B569F" w:rsidDel="00405EF3" w:rsidRDefault="004C4EDB" w:rsidP="002B569F">
      <w:pPr>
        <w:pStyle w:val="PrrAPA"/>
        <w:rPr>
          <w:del w:id="12425" w:author="Camilo Andrés Díaz Gómez" w:date="2023-03-28T15:24:00Z"/>
          <w:b/>
          <w:bCs/>
          <w:rPrChange w:id="12426" w:author="Camilo Andrés Díaz Gómez" w:date="2023-03-28T17:42:00Z">
            <w:rPr>
              <w:del w:id="12427" w:author="Camilo Andrés Díaz Gómez" w:date="2023-03-28T15:24:00Z"/>
              <w:b/>
              <w:bCs/>
            </w:rPr>
          </w:rPrChange>
        </w:rPr>
        <w:pPrChange w:id="12428" w:author="Camilo Andrés Díaz Gómez" w:date="2023-03-28T17:43:00Z">
          <w:pPr>
            <w:jc w:val="center"/>
          </w:pPr>
        </w:pPrChange>
      </w:pPr>
    </w:p>
    <w:p w14:paraId="314D0D08" w14:textId="35D5BE28" w:rsidR="00424606" w:rsidRPr="002B569F" w:rsidDel="00405EF3" w:rsidRDefault="00424606" w:rsidP="002B569F">
      <w:pPr>
        <w:pStyle w:val="PrrAPA"/>
        <w:rPr>
          <w:del w:id="12429" w:author="Camilo Andrés Díaz Gómez" w:date="2023-03-28T15:24:00Z"/>
          <w:b/>
          <w:bCs/>
          <w:rPrChange w:id="12430" w:author="Camilo Andrés Díaz Gómez" w:date="2023-03-28T17:42:00Z">
            <w:rPr>
              <w:del w:id="12431" w:author="Camilo Andrés Díaz Gómez" w:date="2023-03-28T15:24:00Z"/>
              <w:b/>
              <w:bCs/>
            </w:rPr>
          </w:rPrChange>
        </w:rPr>
        <w:pPrChange w:id="12432" w:author="Camilo Andrés Díaz Gómez" w:date="2023-03-28T17:43:00Z">
          <w:pPr>
            <w:spacing w:after="160" w:line="259" w:lineRule="auto"/>
            <w:jc w:val="left"/>
          </w:pPr>
        </w:pPrChange>
      </w:pPr>
      <w:del w:id="12433" w:author="Camilo Andrés Díaz Gómez" w:date="2023-03-28T15:24:00Z">
        <w:r w:rsidRPr="002B569F" w:rsidDel="00405EF3">
          <w:rPr>
            <w:b/>
            <w:bCs/>
          </w:rPr>
          <w:br w:type="page"/>
        </w:r>
      </w:del>
    </w:p>
    <w:p w14:paraId="66D8AFBE" w14:textId="4B83CC9C" w:rsidR="00154CFC" w:rsidRPr="002B569F" w:rsidRDefault="00154CFC" w:rsidP="002B569F">
      <w:pPr>
        <w:pStyle w:val="Ttulo2"/>
        <w:jc w:val="center"/>
        <w:rPr>
          <w:rFonts w:cs="Times New Roman"/>
          <w:szCs w:val="24"/>
          <w:rPrChange w:id="12434" w:author="Camilo Andrés Díaz Gómez" w:date="2023-03-28T17:42:00Z">
            <w:rPr>
              <w:rFonts w:cs="Times New Roman"/>
              <w:szCs w:val="24"/>
              <w:lang w:val="en-US"/>
            </w:rPr>
          </w:rPrChange>
        </w:rPr>
        <w:pPrChange w:id="12435" w:author="Camilo Andrés Díaz Gómez" w:date="2023-03-28T17:43:00Z">
          <w:pPr>
            <w:jc w:val="center"/>
          </w:pPr>
        </w:pPrChange>
      </w:pPr>
      <w:bookmarkStart w:id="12436" w:name="_Toc129623657"/>
      <w:bookmarkStart w:id="12437" w:name="_Toc130919828"/>
      <w:r w:rsidRPr="002B569F">
        <w:rPr>
          <w:rFonts w:cs="Times New Roman"/>
          <w:szCs w:val="24"/>
          <w:rPrChange w:id="12438" w:author="Camilo Andrés Díaz Gómez" w:date="2023-03-28T17:42:00Z">
            <w:rPr>
              <w:rFonts w:cs="Times New Roman"/>
              <w:szCs w:val="24"/>
              <w:lang w:val="en-US"/>
            </w:rPr>
          </w:rPrChange>
        </w:rPr>
        <w:t>Referencias</w:t>
      </w:r>
      <w:bookmarkEnd w:id="12436"/>
      <w:bookmarkEnd w:id="12437"/>
    </w:p>
    <w:p w14:paraId="67700DE7" w14:textId="77777777" w:rsidR="00887032" w:rsidRPr="002B569F" w:rsidRDefault="00154CFC" w:rsidP="002B569F">
      <w:pPr>
        <w:pStyle w:val="Bibliografa"/>
        <w:ind w:left="720" w:hanging="720"/>
        <w:rPr>
          <w:ins w:id="12439" w:author="Camilo Andrés Díaz Gómez" w:date="2023-03-28T15:43:00Z"/>
          <w:rFonts w:cs="Times New Roman"/>
          <w:noProof/>
          <w:szCs w:val="24"/>
          <w:rPrChange w:id="12440" w:author="Camilo Andrés Díaz Gómez" w:date="2023-03-28T17:42:00Z">
            <w:rPr>
              <w:ins w:id="12441"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2442"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2443" w:author="Camilo Andrés Díaz Gómez" w:date="2023-03-28T15:43:00Z">
        <w:r w:rsidR="00887032" w:rsidRPr="002B569F">
          <w:rPr>
            <w:rFonts w:cs="Times New Roman"/>
            <w:noProof/>
            <w:rPrChange w:id="12444"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2445" w:author="Camilo Andrés Díaz Gómez" w:date="2023-03-28T17:42:00Z">
              <w:rPr>
                <w:i/>
                <w:iCs/>
                <w:noProof/>
                <w:lang w:val="en-US"/>
              </w:rPr>
            </w:rPrChange>
          </w:rPr>
          <w:t>AADECA Revista</w:t>
        </w:r>
        <w:r w:rsidR="00887032" w:rsidRPr="002B569F">
          <w:rPr>
            <w:rFonts w:cs="Times New Roman"/>
            <w:noProof/>
            <w:rPrChange w:id="12446"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Pr="002B569F" w:rsidRDefault="00887032" w:rsidP="002B569F">
      <w:pPr>
        <w:pStyle w:val="Bibliografa"/>
        <w:ind w:left="720" w:hanging="720"/>
        <w:rPr>
          <w:ins w:id="12447" w:author="Camilo Andrés Díaz Gómez" w:date="2023-03-28T15:43:00Z"/>
          <w:rFonts w:cs="Times New Roman"/>
          <w:noProof/>
          <w:rPrChange w:id="12448" w:author="Camilo Andrés Díaz Gómez" w:date="2023-03-28T17:42:00Z">
            <w:rPr>
              <w:ins w:id="12449" w:author="Camilo Andrés Díaz Gómez" w:date="2023-03-28T15:43:00Z"/>
              <w:noProof/>
              <w:lang w:val="en-US"/>
            </w:rPr>
          </w:rPrChange>
        </w:rPr>
      </w:pPr>
      <w:ins w:id="12450"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2451" w:author="Camilo Andrés Díaz Gómez" w:date="2023-03-28T17:42:00Z">
              <w:rPr>
                <w:i/>
                <w:iCs/>
                <w:noProof/>
                <w:lang w:val="en-US"/>
              </w:rPr>
            </w:rPrChange>
          </w:rPr>
          <w:t>MILCON</w:t>
        </w:r>
        <w:r w:rsidRPr="002B569F">
          <w:rPr>
            <w:rFonts w:cs="Times New Roman"/>
            <w:noProof/>
            <w:rPrChange w:id="12452" w:author="Camilo Andrés Díaz Gómez" w:date="2023-03-28T17:42:00Z">
              <w:rPr>
                <w:noProof/>
                <w:lang w:val="en-US"/>
              </w:rPr>
            </w:rPrChange>
          </w:rPr>
          <w:t>, 1-7.</w:t>
        </w:r>
      </w:ins>
    </w:p>
    <w:p w14:paraId="3053D2B6" w14:textId="77777777" w:rsidR="00887032" w:rsidRPr="002B569F" w:rsidRDefault="00887032" w:rsidP="002B569F">
      <w:pPr>
        <w:pStyle w:val="Bibliografa"/>
        <w:ind w:left="720" w:hanging="720"/>
        <w:rPr>
          <w:ins w:id="12453" w:author="Camilo Andrés Díaz Gómez" w:date="2023-03-28T15:43:00Z"/>
          <w:rFonts w:cs="Times New Roman"/>
          <w:noProof/>
          <w:rPrChange w:id="12454" w:author="Camilo Andrés Díaz Gómez" w:date="2023-03-28T17:42:00Z">
            <w:rPr>
              <w:ins w:id="12455" w:author="Camilo Andrés Díaz Gómez" w:date="2023-03-28T15:43:00Z"/>
              <w:noProof/>
              <w:lang w:val="en-US"/>
            </w:rPr>
          </w:rPrChange>
        </w:rPr>
      </w:pPr>
      <w:ins w:id="12456" w:author="Camilo Andrés Díaz Gómez" w:date="2023-03-28T15:43:00Z">
        <w:r w:rsidRPr="002B569F">
          <w:rPr>
            <w:rFonts w:cs="Times New Roman"/>
            <w:noProof/>
            <w:rPrChange w:id="12457" w:author="Camilo Andrés Díaz Gómez" w:date="2023-03-28T17:42:00Z">
              <w:rPr>
                <w:noProof/>
                <w:lang w:val="en-US"/>
              </w:rPr>
            </w:rPrChange>
          </w:rPr>
          <w:t xml:space="preserve">Amazon Web Services. (2023). </w:t>
        </w:r>
        <w:r w:rsidRPr="002B569F">
          <w:rPr>
            <w:rFonts w:cs="Times New Roman"/>
            <w:i/>
            <w:iCs/>
            <w:noProof/>
            <w:rPrChange w:id="12458" w:author="Camilo Andrés Díaz Gómez" w:date="2023-03-28T17:42:00Z">
              <w:rPr>
                <w:i/>
                <w:iCs/>
                <w:noProof/>
                <w:lang w:val="en-US"/>
              </w:rPr>
            </w:rPrChange>
          </w:rPr>
          <w:t>¿Qué es IoT?</w:t>
        </w:r>
        <w:r w:rsidRPr="002B569F">
          <w:rPr>
            <w:rFonts w:cs="Times New Roman"/>
            <w:noProof/>
            <w:rPrChange w:id="12459"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2460" w:author="Camilo Andrés Díaz Gómez" w:date="2023-03-28T15:43:00Z"/>
          <w:rFonts w:cs="Times New Roman"/>
          <w:noProof/>
          <w:lang w:val="en-US"/>
        </w:rPr>
      </w:pPr>
      <w:ins w:id="12461"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2462" w:author="Camilo Andrés Díaz Gómez" w:date="2023-03-28T15:43:00Z"/>
          <w:rFonts w:cs="Times New Roman"/>
          <w:noProof/>
          <w:lang w:val="en-US"/>
        </w:rPr>
      </w:pPr>
      <w:ins w:id="12463" w:author="Camilo Andrés Díaz Gómez" w:date="2023-03-28T15:43:00Z">
        <w:r w:rsidRPr="002B569F">
          <w:rPr>
            <w:rFonts w:cs="Times New Roman"/>
            <w:noProof/>
            <w:rPrChange w:id="12464" w:author="Camilo Andrés Díaz Gómez" w:date="2023-03-28T17:42:00Z">
              <w:rPr>
                <w:noProof/>
                <w:lang w:val="en-US"/>
              </w:rPr>
            </w:rPrChange>
          </w:rPr>
          <w:t xml:space="preserve">AprendiendoArduino. (2018, Noviembre 17). </w:t>
        </w:r>
        <w:r w:rsidRPr="002B569F">
          <w:rPr>
            <w:rFonts w:cs="Times New Roman"/>
            <w:i/>
            <w:iCs/>
            <w:noProof/>
            <w:rPrChange w:id="12465" w:author="Camilo Andrés Díaz Gómez" w:date="2023-03-28T17:42:00Z">
              <w:rPr>
                <w:i/>
                <w:iCs/>
                <w:noProof/>
                <w:lang w:val="en-US"/>
              </w:rPr>
            </w:rPrChange>
          </w:rPr>
          <w:t>Protocolos IoT Capa Aplicación</w:t>
        </w:r>
        <w:r w:rsidRPr="002B569F">
          <w:rPr>
            <w:rFonts w:cs="Times New Roman"/>
            <w:noProof/>
            <w:rPrChange w:id="12466"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70B5DBCA" w14:textId="77777777" w:rsidR="00887032" w:rsidRPr="002B569F" w:rsidRDefault="00887032" w:rsidP="002B569F">
      <w:pPr>
        <w:pStyle w:val="Bibliografa"/>
        <w:ind w:left="720" w:hanging="720"/>
        <w:rPr>
          <w:ins w:id="12467" w:author="Camilo Andrés Díaz Gómez" w:date="2023-03-28T15:43:00Z"/>
          <w:rFonts w:cs="Times New Roman"/>
          <w:noProof/>
          <w:lang w:val="en-US"/>
        </w:rPr>
      </w:pPr>
      <w:ins w:id="12468" w:author="Camilo Andrés Díaz Gómez" w:date="2023-03-28T15:43:00Z">
        <w:r w:rsidRPr="002B569F">
          <w:rPr>
            <w:rFonts w:cs="Times New Roman"/>
            <w:noProof/>
            <w:lang w:val="en-US"/>
          </w:rPr>
          <w:t xml:space="preserve">AWS. (n.d.). </w:t>
        </w:r>
        <w:r w:rsidRPr="002B569F">
          <w:rPr>
            <w:rFonts w:cs="Times New Roman"/>
            <w:i/>
            <w:iCs/>
            <w:noProof/>
            <w:lang w:val="en-US"/>
          </w:rPr>
          <w:t>IoT Device Simulator</w:t>
        </w:r>
        <w:r w:rsidRPr="002B569F">
          <w:rPr>
            <w:rFonts w:cs="Times New Roman"/>
            <w:noProof/>
            <w:lang w:val="en-US"/>
          </w:rPr>
          <w:t>. Retrieved from IoT Device Simulator: https://aws.amazon.com/es/solutions/implementations/iot-device-simulator/</w:t>
        </w:r>
      </w:ins>
    </w:p>
    <w:p w14:paraId="0BBDCF58" w14:textId="77777777" w:rsidR="00887032" w:rsidRPr="002B569F" w:rsidRDefault="00887032" w:rsidP="002B569F">
      <w:pPr>
        <w:pStyle w:val="Bibliografa"/>
        <w:ind w:left="720" w:hanging="720"/>
        <w:rPr>
          <w:ins w:id="12469" w:author="Camilo Andrés Díaz Gómez" w:date="2023-03-28T15:43:00Z"/>
          <w:rFonts w:cs="Times New Roman"/>
          <w:noProof/>
          <w:rPrChange w:id="12470" w:author="Camilo Andrés Díaz Gómez" w:date="2023-03-28T17:42:00Z">
            <w:rPr>
              <w:ins w:id="12471" w:author="Camilo Andrés Díaz Gómez" w:date="2023-03-28T15:43:00Z"/>
              <w:noProof/>
              <w:lang w:val="en-US"/>
            </w:rPr>
          </w:rPrChange>
        </w:rPr>
      </w:pPr>
      <w:ins w:id="12472" w:author="Camilo Andrés Díaz Gómez" w:date="2023-03-28T15:43:00Z">
        <w:r w:rsidRPr="002B569F">
          <w:rPr>
            <w:rFonts w:cs="Times New Roman"/>
            <w:noProof/>
            <w:rPrChange w:id="12473" w:author="Camilo Andrés Díaz Gómez" w:date="2023-03-28T17:42:00Z">
              <w:rPr>
                <w:noProof/>
                <w:lang w:val="en-US"/>
              </w:rPr>
            </w:rPrChange>
          </w:rPr>
          <w:t xml:space="preserve">Barbara IoT. (2021, Abril 29). </w:t>
        </w:r>
        <w:r w:rsidRPr="002B569F">
          <w:rPr>
            <w:rFonts w:cs="Times New Roman"/>
            <w:i/>
            <w:iCs/>
            <w:noProof/>
            <w:rPrChange w:id="12474" w:author="Camilo Andrés Díaz Gómez" w:date="2023-03-28T17:42:00Z">
              <w:rPr>
                <w:i/>
                <w:iCs/>
                <w:noProof/>
                <w:lang w:val="en-US"/>
              </w:rPr>
            </w:rPrChange>
          </w:rPr>
          <w:t>barbara</w:t>
        </w:r>
        <w:r w:rsidRPr="002B569F">
          <w:rPr>
            <w:rFonts w:cs="Times New Roman"/>
            <w:noProof/>
            <w:rPrChange w:id="12475"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2476" w:author="Camilo Andrés Díaz Gómez" w:date="2023-03-28T15:43:00Z"/>
          <w:rFonts w:cs="Times New Roman"/>
          <w:noProof/>
          <w:rPrChange w:id="12477" w:author="Camilo Andrés Díaz Gómez" w:date="2023-03-28T17:42:00Z">
            <w:rPr>
              <w:ins w:id="12478" w:author="Camilo Andrés Díaz Gómez" w:date="2023-03-28T15:43:00Z"/>
              <w:noProof/>
              <w:lang w:val="en-US"/>
            </w:rPr>
          </w:rPrChange>
        </w:rPr>
      </w:pPr>
      <w:ins w:id="12479" w:author="Camilo Andrés Díaz Gómez" w:date="2023-03-28T15:43:00Z">
        <w:r w:rsidRPr="002B569F">
          <w:rPr>
            <w:rFonts w:cs="Times New Roman"/>
            <w:i/>
            <w:iCs/>
            <w:noProof/>
            <w:rPrChange w:id="12480" w:author="Camilo Andrés Díaz Gómez" w:date="2023-03-28T17:42:00Z">
              <w:rPr>
                <w:i/>
                <w:iCs/>
                <w:noProof/>
                <w:lang w:val="en-US"/>
              </w:rPr>
            </w:rPrChange>
          </w:rPr>
          <w:t>CambioDigital</w:t>
        </w:r>
        <w:r w:rsidRPr="002B569F">
          <w:rPr>
            <w:rFonts w:cs="Times New Roman"/>
            <w:noProof/>
            <w:rPrChange w:id="12481"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2482" w:author="Camilo Andrés Díaz Gómez" w:date="2023-03-28T15:43:00Z"/>
          <w:rFonts w:cs="Times New Roman"/>
          <w:noProof/>
          <w:lang w:val="en-US"/>
        </w:rPr>
      </w:pPr>
      <w:ins w:id="12483"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w:t>
        </w:r>
        <w:r w:rsidRPr="002B569F">
          <w:rPr>
            <w:rFonts w:cs="Times New Roman"/>
            <w:noProof/>
            <w:lang w:val="en-US"/>
          </w:rPr>
          <w:lastRenderedPageBreak/>
          <w:t>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2484" w:author="Camilo Andrés Díaz Gómez" w:date="2023-03-28T15:43:00Z"/>
          <w:rFonts w:cs="Times New Roman"/>
          <w:noProof/>
          <w:rPrChange w:id="12485" w:author="Camilo Andrés Díaz Gómez" w:date="2023-03-28T17:42:00Z">
            <w:rPr>
              <w:ins w:id="12486" w:author="Camilo Andrés Díaz Gómez" w:date="2023-03-28T15:43:00Z"/>
              <w:noProof/>
              <w:lang w:val="en-US"/>
            </w:rPr>
          </w:rPrChange>
        </w:rPr>
      </w:pPr>
      <w:ins w:id="12487" w:author="Camilo Andrés Díaz Gómez" w:date="2023-03-28T15:43:00Z">
        <w:r w:rsidRPr="002B569F">
          <w:rPr>
            <w:rFonts w:cs="Times New Roman"/>
            <w:noProof/>
            <w:rPrChange w:id="12488" w:author="Camilo Andrés Díaz Gómez" w:date="2023-03-28T17:42:00Z">
              <w:rPr>
                <w:noProof/>
                <w:lang w:val="en-US"/>
              </w:rPr>
            </w:rPrChange>
          </w:rPr>
          <w:t xml:space="preserve">Carlos Gamero Burón, J. L. (2015). </w:t>
        </w:r>
        <w:r w:rsidRPr="002B569F">
          <w:rPr>
            <w:rFonts w:cs="Times New Roman"/>
            <w:i/>
            <w:iCs/>
            <w:noProof/>
            <w:rPrChange w:id="12489" w:author="Camilo Andrés Díaz Gómez" w:date="2023-03-28T17:42:00Z">
              <w:rPr>
                <w:i/>
                <w:iCs/>
                <w:noProof/>
                <w:lang w:val="en-US"/>
              </w:rPr>
            </w:rPrChange>
          </w:rPr>
          <w:t>Modelos probabilísticos para Variables aleatorias continuas.</w:t>
        </w:r>
        <w:r w:rsidRPr="002B569F">
          <w:rPr>
            <w:rFonts w:cs="Times New Roman"/>
            <w:noProof/>
            <w:rPrChange w:id="12490"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2491" w:author="Camilo Andrés Díaz Gómez" w:date="2023-03-28T15:43:00Z"/>
          <w:rFonts w:cs="Times New Roman"/>
          <w:noProof/>
          <w:lang w:val="en-US"/>
        </w:rPr>
      </w:pPr>
      <w:ins w:id="12492" w:author="Camilo Andrés Díaz Gómez" w:date="2023-03-28T15:43:00Z">
        <w:r w:rsidRPr="002B569F">
          <w:rPr>
            <w:rFonts w:cs="Times New Roman"/>
            <w:noProof/>
            <w:rPrChange w:id="12493"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2494" w:author="Camilo Andrés Díaz Gómez" w:date="2023-03-28T15:43:00Z"/>
          <w:rFonts w:cs="Times New Roman"/>
          <w:noProof/>
          <w:rPrChange w:id="12495" w:author="Camilo Andrés Díaz Gómez" w:date="2023-03-28T17:42:00Z">
            <w:rPr>
              <w:ins w:id="12496" w:author="Camilo Andrés Díaz Gómez" w:date="2023-03-28T15:43:00Z"/>
              <w:noProof/>
              <w:lang w:val="en-US"/>
            </w:rPr>
          </w:rPrChange>
        </w:rPr>
      </w:pPr>
      <w:ins w:id="12497" w:author="Camilo Andrés Díaz Gómez" w:date="2023-03-28T15:43:00Z">
        <w:r w:rsidRPr="002B569F">
          <w:rPr>
            <w:rFonts w:cs="Times New Roman"/>
            <w:noProof/>
            <w:rPrChange w:id="12498" w:author="Camilo Andrés Díaz Gómez" w:date="2023-03-28T17:42:00Z">
              <w:rPr>
                <w:noProof/>
                <w:lang w:val="en-US"/>
              </w:rPr>
            </w:rPrChange>
          </w:rPr>
          <w:t xml:space="preserve">Corso, C., &amp; Lorena, C. (2009). </w:t>
        </w:r>
        <w:r w:rsidRPr="002B569F">
          <w:rPr>
            <w:rFonts w:cs="Times New Roman"/>
            <w:i/>
            <w:iCs/>
            <w:noProof/>
            <w:rPrChange w:id="12499"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2500"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2501" w:author="Camilo Andrés Díaz Gómez" w:date="2023-03-28T15:43:00Z"/>
          <w:rFonts w:cs="Times New Roman"/>
          <w:noProof/>
          <w:rPrChange w:id="12502" w:author="Camilo Andrés Díaz Gómez" w:date="2023-03-28T17:42:00Z">
            <w:rPr>
              <w:ins w:id="12503" w:author="Camilo Andrés Díaz Gómez" w:date="2023-03-28T15:43:00Z"/>
              <w:noProof/>
              <w:lang w:val="en-US"/>
            </w:rPr>
          </w:rPrChange>
        </w:rPr>
      </w:pPr>
      <w:ins w:id="12504" w:author="Camilo Andrés Díaz Gómez" w:date="2023-03-28T15:43:00Z">
        <w:r w:rsidRPr="002B569F">
          <w:rPr>
            <w:rFonts w:cs="Times New Roman"/>
            <w:noProof/>
            <w:rPrChange w:id="12505" w:author="Camilo Andrés Díaz Gómez" w:date="2023-03-28T17:42:00Z">
              <w:rPr>
                <w:noProof/>
                <w:lang w:val="en-US"/>
              </w:rPr>
            </w:rPrChange>
          </w:rPr>
          <w:t xml:space="preserve">Coss Bu, R. (2003). </w:t>
        </w:r>
        <w:r w:rsidRPr="002B569F">
          <w:rPr>
            <w:rFonts w:cs="Times New Roman"/>
            <w:i/>
            <w:iCs/>
            <w:noProof/>
            <w:rPrChange w:id="12506" w:author="Camilo Andrés Díaz Gómez" w:date="2023-03-28T17:42:00Z">
              <w:rPr>
                <w:i/>
                <w:iCs/>
                <w:noProof/>
                <w:lang w:val="en-US"/>
              </w:rPr>
            </w:rPrChange>
          </w:rPr>
          <w:t>Simulación un enfoque practico.</w:t>
        </w:r>
        <w:r w:rsidRPr="002B569F">
          <w:rPr>
            <w:rFonts w:cs="Times New Roman"/>
            <w:noProof/>
            <w:rPrChange w:id="12507"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2508" w:author="Camilo Andrés Díaz Gómez" w:date="2023-03-28T15:43:00Z"/>
          <w:rFonts w:cs="Times New Roman"/>
          <w:noProof/>
          <w:rPrChange w:id="12509" w:author="Camilo Andrés Díaz Gómez" w:date="2023-03-28T17:42:00Z">
            <w:rPr>
              <w:ins w:id="12510" w:author="Camilo Andrés Díaz Gómez" w:date="2023-03-28T15:43:00Z"/>
              <w:noProof/>
              <w:lang w:val="en-US"/>
            </w:rPr>
          </w:rPrChange>
        </w:rPr>
      </w:pPr>
      <w:ins w:id="12511" w:author="Camilo Andrés Díaz Gómez" w:date="2023-03-28T15:43:00Z">
        <w:r w:rsidRPr="002B569F">
          <w:rPr>
            <w:rFonts w:cs="Times New Roman"/>
            <w:noProof/>
            <w:rPrChange w:id="12512" w:author="Camilo Andrés Díaz Gómez" w:date="2023-03-28T17:42:00Z">
              <w:rPr>
                <w:noProof/>
                <w:lang w:val="en-US"/>
              </w:rPr>
            </w:rPrChange>
          </w:rPr>
          <w:t xml:space="preserve">Crespo Moreno, J. E. (2018, Noviembre 11). </w:t>
        </w:r>
        <w:r w:rsidRPr="002B569F">
          <w:rPr>
            <w:rFonts w:cs="Times New Roman"/>
            <w:i/>
            <w:iCs/>
            <w:noProof/>
            <w:rPrChange w:id="12513" w:author="Camilo Andrés Díaz Gómez" w:date="2023-03-28T17:42:00Z">
              <w:rPr>
                <w:i/>
                <w:iCs/>
                <w:noProof/>
                <w:lang w:val="en-US"/>
              </w:rPr>
            </w:rPrChange>
          </w:rPr>
          <w:t>Aprendiendo Arduino</w:t>
        </w:r>
        <w:r w:rsidRPr="002B569F">
          <w:rPr>
            <w:rFonts w:cs="Times New Roman"/>
            <w:noProof/>
            <w:rPrChange w:id="12514"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2515" w:author="Camilo Andrés Díaz Gómez" w:date="2023-03-28T15:43:00Z"/>
          <w:rFonts w:cs="Times New Roman"/>
          <w:noProof/>
          <w:lang w:val="en-US"/>
        </w:rPr>
      </w:pPr>
      <w:ins w:id="12516" w:author="Camilo Andrés Díaz Gómez" w:date="2023-03-28T15:43:00Z">
        <w:r w:rsidRPr="002B569F">
          <w:rPr>
            <w:rFonts w:cs="Times New Roman"/>
            <w:noProof/>
            <w:rPrChange w:id="12517"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2518" w:author="Camilo Andrés Díaz Gómez" w:date="2023-03-28T15:43:00Z"/>
          <w:rFonts w:cs="Times New Roman"/>
          <w:noProof/>
          <w:lang w:val="en-US"/>
        </w:rPr>
      </w:pPr>
      <w:ins w:id="12519"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2520" w:author="Camilo Andrés Díaz Gómez" w:date="2023-03-28T15:43:00Z"/>
          <w:rFonts w:cs="Times New Roman"/>
          <w:noProof/>
          <w:rPrChange w:id="12521" w:author="Camilo Andrés Díaz Gómez" w:date="2023-03-28T17:42:00Z">
            <w:rPr>
              <w:ins w:id="12522" w:author="Camilo Andrés Díaz Gómez" w:date="2023-03-28T15:43:00Z"/>
              <w:noProof/>
              <w:lang w:val="en-US"/>
            </w:rPr>
          </w:rPrChange>
        </w:rPr>
      </w:pPr>
      <w:ins w:id="12523" w:author="Camilo Andrés Díaz Gómez" w:date="2023-03-28T15:43:00Z">
        <w:r w:rsidRPr="002B569F">
          <w:rPr>
            <w:rFonts w:cs="Times New Roman"/>
            <w:noProof/>
            <w:rPrChange w:id="12524" w:author="Camilo Andrés Díaz Gómez" w:date="2023-03-28T17:42:00Z">
              <w:rPr>
                <w:noProof/>
                <w:lang w:val="en-US"/>
              </w:rPr>
            </w:rPrChange>
          </w:rPr>
          <w:t xml:space="preserve">Diaz, T., Escriba, F., &amp; Murgui, M. (2002). La base de datos BD. </w:t>
        </w:r>
        <w:r w:rsidRPr="002B569F">
          <w:rPr>
            <w:rFonts w:cs="Times New Roman"/>
            <w:i/>
            <w:iCs/>
            <w:noProof/>
            <w:rPrChange w:id="12525" w:author="Camilo Andrés Díaz Gómez" w:date="2023-03-28T17:42:00Z">
              <w:rPr>
                <w:i/>
                <w:iCs/>
                <w:noProof/>
                <w:lang w:val="en-US"/>
              </w:rPr>
            </w:rPrChange>
          </w:rPr>
          <w:t>MORES. Revista de Economia Aplicada</w:t>
        </w:r>
        <w:r w:rsidRPr="002B569F">
          <w:rPr>
            <w:rFonts w:cs="Times New Roman"/>
            <w:noProof/>
            <w:rPrChange w:id="12526"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2527" w:author="Camilo Andrés Díaz Gómez" w:date="2023-03-28T15:43:00Z"/>
          <w:rFonts w:cs="Times New Roman"/>
          <w:noProof/>
          <w:lang w:val="en-US"/>
        </w:rPr>
      </w:pPr>
      <w:ins w:id="12528" w:author="Camilo Andrés Díaz Gómez" w:date="2023-03-28T15:43:00Z">
        <w:r w:rsidRPr="002B569F">
          <w:rPr>
            <w:rFonts w:cs="Times New Roman"/>
            <w:noProof/>
            <w:rPrChange w:id="12529"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2530" w:author="Camilo Andrés Díaz Gómez" w:date="2023-03-28T15:43:00Z"/>
          <w:rFonts w:cs="Times New Roman"/>
          <w:noProof/>
          <w:lang w:val="en-US"/>
        </w:rPr>
      </w:pPr>
      <w:ins w:id="12531" w:author="Camilo Andrés Díaz Gómez" w:date="2023-03-28T15:43:00Z">
        <w:r w:rsidRPr="002B569F">
          <w:rPr>
            <w:rFonts w:cs="Times New Roman"/>
            <w:noProof/>
            <w:lang w:val="en-US"/>
          </w:rPr>
          <w:lastRenderedPageBreak/>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2532" w:author="Camilo Andrés Díaz Gómez" w:date="2023-03-28T15:43:00Z"/>
          <w:rFonts w:cs="Times New Roman"/>
          <w:noProof/>
          <w:rPrChange w:id="12533" w:author="Camilo Andrés Díaz Gómez" w:date="2023-03-28T17:42:00Z">
            <w:rPr>
              <w:ins w:id="12534" w:author="Camilo Andrés Díaz Gómez" w:date="2023-03-28T15:43:00Z"/>
              <w:noProof/>
              <w:lang w:val="en-US"/>
            </w:rPr>
          </w:rPrChange>
        </w:rPr>
      </w:pPr>
      <w:ins w:id="12535" w:author="Camilo Andrés Díaz Gómez" w:date="2023-03-28T15:43:00Z">
        <w:r w:rsidRPr="002B569F">
          <w:rPr>
            <w:rFonts w:cs="Times New Roman"/>
            <w:noProof/>
            <w:lang w:val="en-US"/>
          </w:rPr>
          <w:t xml:space="preserve">editorial, E. (2018, Noviembre 1). </w:t>
        </w:r>
        <w:r w:rsidRPr="002B569F">
          <w:rPr>
            <w:rFonts w:cs="Times New Roman"/>
            <w:i/>
            <w:iCs/>
            <w:noProof/>
            <w:rPrChange w:id="12536" w:author="Camilo Andrés Díaz Gómez" w:date="2023-03-28T17:42:00Z">
              <w:rPr>
                <w:i/>
                <w:iCs/>
                <w:noProof/>
                <w:lang w:val="en-US"/>
              </w:rPr>
            </w:rPrChange>
          </w:rPr>
          <w:t>REPORTEGIGITAL</w:t>
        </w:r>
        <w:r w:rsidRPr="002B569F">
          <w:rPr>
            <w:rFonts w:cs="Times New Roman"/>
            <w:noProof/>
            <w:rPrChange w:id="12537"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2538" w:author="Camilo Andrés Díaz Gómez" w:date="2023-03-28T15:43:00Z"/>
          <w:rFonts w:cs="Times New Roman"/>
          <w:noProof/>
          <w:rPrChange w:id="12539" w:author="Camilo Andrés Díaz Gómez" w:date="2023-03-28T17:42:00Z">
            <w:rPr>
              <w:ins w:id="12540" w:author="Camilo Andrés Díaz Gómez" w:date="2023-03-28T15:43:00Z"/>
              <w:noProof/>
              <w:lang w:val="en-US"/>
            </w:rPr>
          </w:rPrChange>
        </w:rPr>
      </w:pPr>
      <w:ins w:id="12541" w:author="Camilo Andrés Díaz Gómez" w:date="2023-03-28T15:43:00Z">
        <w:r w:rsidRPr="002B569F">
          <w:rPr>
            <w:rFonts w:cs="Times New Roman"/>
            <w:noProof/>
            <w:rPrChange w:id="12542" w:author="Camilo Andrés Díaz Gómez" w:date="2023-03-28T17:42:00Z">
              <w:rPr>
                <w:noProof/>
                <w:lang w:val="en-US"/>
              </w:rPr>
            </w:rPrChange>
          </w:rPr>
          <w:t xml:space="preserve">Eduardo García Dunna, H. G. (2013). </w:t>
        </w:r>
        <w:r w:rsidRPr="002B569F">
          <w:rPr>
            <w:rFonts w:cs="Times New Roman"/>
            <w:i/>
            <w:iCs/>
            <w:noProof/>
            <w:rPrChange w:id="12543" w:author="Camilo Andrés Díaz Gómez" w:date="2023-03-28T17:42:00Z">
              <w:rPr>
                <w:i/>
                <w:iCs/>
                <w:noProof/>
                <w:lang w:val="en-US"/>
              </w:rPr>
            </w:rPrChange>
          </w:rPr>
          <w:t>Simulación y análisis de sistemas con ProModel.</w:t>
        </w:r>
        <w:r w:rsidRPr="002B569F">
          <w:rPr>
            <w:rFonts w:cs="Times New Roman"/>
            <w:noProof/>
            <w:rPrChange w:id="12544"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2545" w:author="Camilo Andrés Díaz Gómez" w:date="2023-03-28T15:43:00Z"/>
          <w:rFonts w:cs="Times New Roman"/>
          <w:noProof/>
          <w:rPrChange w:id="12546" w:author="Camilo Andrés Díaz Gómez" w:date="2023-03-28T17:42:00Z">
            <w:rPr>
              <w:ins w:id="12547" w:author="Camilo Andrés Díaz Gómez" w:date="2023-03-28T15:43:00Z"/>
              <w:noProof/>
              <w:lang w:val="en-US"/>
            </w:rPr>
          </w:rPrChange>
        </w:rPr>
      </w:pPr>
      <w:ins w:id="12548" w:author="Camilo Andrés Díaz Gómez" w:date="2023-03-28T15:43:00Z">
        <w:r w:rsidRPr="002B569F">
          <w:rPr>
            <w:rFonts w:cs="Times New Roman"/>
            <w:noProof/>
            <w:rPrChange w:id="12549" w:author="Camilo Andrés Díaz Gómez" w:date="2023-03-28T17:42:00Z">
              <w:rPr>
                <w:noProof/>
                <w:lang w:val="en-US"/>
              </w:rPr>
            </w:rPrChange>
          </w:rPr>
          <w:t xml:space="preserve">EOI. (2007). </w:t>
        </w:r>
        <w:r w:rsidRPr="002B569F">
          <w:rPr>
            <w:rFonts w:cs="Times New Roman"/>
            <w:i/>
            <w:iCs/>
            <w:noProof/>
            <w:rPrChange w:id="12550" w:author="Camilo Andrés Díaz Gómez" w:date="2023-03-28T17:42:00Z">
              <w:rPr>
                <w:i/>
                <w:iCs/>
                <w:noProof/>
                <w:lang w:val="en-US"/>
              </w:rPr>
            </w:rPrChange>
          </w:rPr>
          <w:t>TÉCNICAS ANALÍTICAS.</w:t>
        </w:r>
        <w:r w:rsidRPr="002B569F">
          <w:rPr>
            <w:rFonts w:cs="Times New Roman"/>
            <w:noProof/>
            <w:rPrChange w:id="12551"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2552" w:author="Camilo Andrés Díaz Gómez" w:date="2023-03-28T15:43:00Z"/>
          <w:rFonts w:cs="Times New Roman"/>
          <w:noProof/>
          <w:lang w:val="en-US"/>
        </w:rPr>
      </w:pPr>
      <w:ins w:id="12553"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2554"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2555" w:author="Camilo Andrés Díaz Gómez" w:date="2023-03-28T15:43:00Z"/>
          <w:rFonts w:cs="Times New Roman"/>
          <w:noProof/>
          <w:lang w:val="en-US"/>
        </w:rPr>
      </w:pPr>
      <w:ins w:id="12556" w:author="Camilo Andrés Díaz Gómez" w:date="2023-03-28T15:43:00Z">
        <w:r w:rsidRPr="002B569F">
          <w:rPr>
            <w:rFonts w:cs="Times New Roman"/>
            <w:noProof/>
            <w:rPrChange w:id="12557" w:author="Camilo Andrés Díaz Gómez" w:date="2023-03-28T17:42:00Z">
              <w:rPr>
                <w:noProof/>
                <w:lang w:val="en-US"/>
              </w:rPr>
            </w:rPrChange>
          </w:rPr>
          <w:t xml:space="preserve">García Sánchez, Á., &amp; Ortega Mier, M. (2006). </w:t>
        </w:r>
        <w:r w:rsidRPr="002B569F">
          <w:rPr>
            <w:rFonts w:cs="Times New Roman"/>
            <w:i/>
            <w:iCs/>
            <w:noProof/>
            <w:rPrChange w:id="12558" w:author="Camilo Andrés Díaz Gómez" w:date="2023-03-28T17:42:00Z">
              <w:rPr>
                <w:i/>
                <w:iCs/>
                <w:noProof/>
                <w:lang w:val="en-US"/>
              </w:rPr>
            </w:rPrChange>
          </w:rPr>
          <w:t>Introducción a la simulación de sistemas discretos.</w:t>
        </w:r>
        <w:r w:rsidRPr="002B569F">
          <w:rPr>
            <w:rFonts w:cs="Times New Roman"/>
            <w:noProof/>
            <w:rPrChange w:id="12559"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2560" w:author="Camilo Andrés Díaz Gómez" w:date="2023-03-28T15:43:00Z"/>
          <w:rFonts w:cs="Times New Roman"/>
          <w:noProof/>
          <w:rPrChange w:id="12561" w:author="Camilo Andrés Díaz Gómez" w:date="2023-03-28T17:42:00Z">
            <w:rPr>
              <w:ins w:id="12562" w:author="Camilo Andrés Díaz Gómez" w:date="2023-03-28T15:43:00Z"/>
              <w:noProof/>
              <w:lang w:val="en-US"/>
            </w:rPr>
          </w:rPrChange>
        </w:rPr>
      </w:pPr>
      <w:ins w:id="12563" w:author="Camilo Andrés Díaz Gómez" w:date="2023-03-28T15:43:00Z">
        <w:r w:rsidRPr="002B569F">
          <w:rPr>
            <w:rFonts w:cs="Times New Roman"/>
            <w:noProof/>
            <w:rPrChange w:id="12564" w:author="Camilo Andrés Díaz Gómez" w:date="2023-03-28T17:42:00Z">
              <w:rPr>
                <w:noProof/>
                <w:lang w:val="en-US"/>
              </w:rPr>
            </w:rPrChange>
          </w:rPr>
          <w:t xml:space="preserve">Garcia, P. (2006). </w:t>
        </w:r>
        <w:r w:rsidRPr="002B569F">
          <w:rPr>
            <w:rFonts w:cs="Times New Roman"/>
            <w:i/>
            <w:iCs/>
            <w:noProof/>
            <w:rPrChange w:id="12565" w:author="Camilo Andrés Díaz Gómez" w:date="2023-03-28T17:42:00Z">
              <w:rPr>
                <w:i/>
                <w:iCs/>
                <w:noProof/>
                <w:lang w:val="en-US"/>
              </w:rPr>
            </w:rPrChange>
          </w:rPr>
          <w:t>TECNICAS DE ANALITICA.</w:t>
        </w:r>
        <w:r w:rsidRPr="002B569F">
          <w:rPr>
            <w:rFonts w:cs="Times New Roman"/>
            <w:noProof/>
            <w:rPrChange w:id="12566"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2567" w:author="Camilo Andrés Díaz Gómez" w:date="2023-03-28T15:43:00Z"/>
          <w:rFonts w:cs="Times New Roman"/>
          <w:noProof/>
          <w:rPrChange w:id="12568" w:author="Camilo Andrés Díaz Gómez" w:date="2023-03-28T17:42:00Z">
            <w:rPr>
              <w:ins w:id="12569" w:author="Camilo Andrés Díaz Gómez" w:date="2023-03-28T15:43:00Z"/>
              <w:noProof/>
              <w:lang w:val="en-US"/>
            </w:rPr>
          </w:rPrChange>
        </w:rPr>
      </w:pPr>
      <w:ins w:id="12570" w:author="Camilo Andrés Díaz Gómez" w:date="2023-03-28T15:43:00Z">
        <w:r w:rsidRPr="002B569F">
          <w:rPr>
            <w:rFonts w:cs="Times New Roman"/>
            <w:noProof/>
            <w:rPrChange w:id="12571" w:author="Camilo Andrés Díaz Gómez" w:date="2023-03-28T17:42:00Z">
              <w:rPr>
                <w:noProof/>
                <w:lang w:val="en-US"/>
              </w:rPr>
            </w:rPrChange>
          </w:rPr>
          <w:t xml:space="preserve">Gibbs, G. (2012). </w:t>
        </w:r>
        <w:r w:rsidRPr="002B569F">
          <w:rPr>
            <w:rFonts w:cs="Times New Roman"/>
            <w:i/>
            <w:iCs/>
            <w:noProof/>
            <w:rPrChange w:id="12572" w:author="Camilo Andrés Díaz Gómez" w:date="2023-03-28T17:42:00Z">
              <w:rPr>
                <w:i/>
                <w:iCs/>
                <w:noProof/>
                <w:lang w:val="en-US"/>
              </w:rPr>
            </w:rPrChange>
          </w:rPr>
          <w:t>Analisis de datos en investigaciones cualitativas .</w:t>
        </w:r>
        <w:r w:rsidRPr="002B569F">
          <w:rPr>
            <w:rFonts w:cs="Times New Roman"/>
            <w:noProof/>
            <w:rPrChange w:id="12573"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2574" w:author="Camilo Andrés Díaz Gómez" w:date="2023-03-28T15:43:00Z"/>
          <w:rFonts w:cs="Times New Roman"/>
          <w:noProof/>
          <w:rPrChange w:id="12575" w:author="Camilo Andrés Díaz Gómez" w:date="2023-03-28T17:42:00Z">
            <w:rPr>
              <w:ins w:id="12576" w:author="Camilo Andrés Díaz Gómez" w:date="2023-03-28T15:43:00Z"/>
              <w:noProof/>
              <w:lang w:val="en-US"/>
            </w:rPr>
          </w:rPrChange>
        </w:rPr>
      </w:pPr>
      <w:ins w:id="12577" w:author="Camilo Andrés Díaz Gómez" w:date="2023-03-28T15:43:00Z">
        <w:r w:rsidRPr="002B569F">
          <w:rPr>
            <w:rFonts w:cs="Times New Roman"/>
            <w:noProof/>
            <w:rPrChange w:id="12578"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2579" w:author="Camilo Andrés Díaz Gómez" w:date="2023-03-28T17:42:00Z">
              <w:rPr>
                <w:i/>
                <w:iCs/>
                <w:noProof/>
                <w:lang w:val="en-US"/>
              </w:rPr>
            </w:rPrChange>
          </w:rPr>
          <w:t xml:space="preserve">El profesional de la informatica </w:t>
        </w:r>
        <w:r w:rsidRPr="002B569F">
          <w:rPr>
            <w:rFonts w:cs="Times New Roman"/>
            <w:noProof/>
            <w:rPrChange w:id="12580" w:author="Camilo Andrés Díaz Gómez" w:date="2023-03-28T17:42:00Z">
              <w:rPr>
                <w:noProof/>
                <w:lang w:val="en-US"/>
              </w:rPr>
            </w:rPrChange>
          </w:rPr>
          <w:t>, 23(3).</w:t>
        </w:r>
      </w:ins>
    </w:p>
    <w:p w14:paraId="421017D4" w14:textId="77777777" w:rsidR="00887032" w:rsidRPr="002B569F" w:rsidRDefault="00887032" w:rsidP="002B569F">
      <w:pPr>
        <w:pStyle w:val="Bibliografa"/>
        <w:ind w:left="720" w:hanging="720"/>
        <w:rPr>
          <w:ins w:id="12581" w:author="Camilo Andrés Díaz Gómez" w:date="2023-03-28T15:43:00Z"/>
          <w:rFonts w:cs="Times New Roman"/>
          <w:noProof/>
          <w:rPrChange w:id="12582" w:author="Camilo Andrés Díaz Gómez" w:date="2023-03-28T17:42:00Z">
            <w:rPr>
              <w:ins w:id="12583" w:author="Camilo Andrés Díaz Gómez" w:date="2023-03-28T15:43:00Z"/>
              <w:noProof/>
              <w:lang w:val="en-US"/>
            </w:rPr>
          </w:rPrChange>
        </w:rPr>
      </w:pPr>
      <w:ins w:id="12584" w:author="Camilo Andrés Díaz Gómez" w:date="2023-03-28T15:43:00Z">
        <w:r w:rsidRPr="002B569F">
          <w:rPr>
            <w:rFonts w:cs="Times New Roman"/>
            <w:noProof/>
            <w:rPrChange w:id="12585"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2586" w:author="Camilo Andrés Díaz Gómez" w:date="2023-03-28T17:42:00Z">
              <w:rPr>
                <w:i/>
                <w:iCs/>
                <w:noProof/>
                <w:lang w:val="en-US"/>
              </w:rPr>
            </w:rPrChange>
          </w:rPr>
          <w:t>Revista Colombiana de Reumatologia</w:t>
        </w:r>
        <w:r w:rsidRPr="002B569F">
          <w:rPr>
            <w:rFonts w:cs="Times New Roman"/>
            <w:noProof/>
            <w:rPrChange w:id="12587" w:author="Camilo Andrés Díaz Gómez" w:date="2023-03-28T17:42:00Z">
              <w:rPr>
                <w:noProof/>
                <w:lang w:val="en-US"/>
              </w:rPr>
            </w:rPrChange>
          </w:rPr>
          <w:t>, pp. 77-78.</w:t>
        </w:r>
      </w:ins>
    </w:p>
    <w:p w14:paraId="7E6EFDF9" w14:textId="77777777" w:rsidR="00887032" w:rsidRPr="002B569F" w:rsidRDefault="00887032" w:rsidP="002B569F">
      <w:pPr>
        <w:pStyle w:val="Bibliografa"/>
        <w:ind w:left="720" w:hanging="720"/>
        <w:rPr>
          <w:ins w:id="12588" w:author="Camilo Andrés Díaz Gómez" w:date="2023-03-28T15:43:00Z"/>
          <w:rFonts w:cs="Times New Roman"/>
          <w:noProof/>
          <w:rPrChange w:id="12589" w:author="Camilo Andrés Díaz Gómez" w:date="2023-03-28T17:42:00Z">
            <w:rPr>
              <w:ins w:id="12590" w:author="Camilo Andrés Díaz Gómez" w:date="2023-03-28T15:43:00Z"/>
              <w:noProof/>
              <w:lang w:val="en-US"/>
            </w:rPr>
          </w:rPrChange>
        </w:rPr>
      </w:pPr>
      <w:ins w:id="12591" w:author="Camilo Andrés Díaz Gómez" w:date="2023-03-28T15:43:00Z">
        <w:r w:rsidRPr="002B569F">
          <w:rPr>
            <w:rFonts w:cs="Times New Roman"/>
            <w:i/>
            <w:iCs/>
            <w:noProof/>
            <w:rPrChange w:id="12592" w:author="Camilo Andrés Díaz Gómez" w:date="2023-03-28T17:42:00Z">
              <w:rPr>
                <w:i/>
                <w:iCs/>
                <w:noProof/>
                <w:lang w:val="en-US"/>
              </w:rPr>
            </w:rPrChange>
          </w:rPr>
          <w:t>Hardwarelibre</w:t>
        </w:r>
        <w:r w:rsidRPr="002B569F">
          <w:rPr>
            <w:rFonts w:cs="Times New Roman"/>
            <w:noProof/>
            <w:rPrChange w:id="12593" w:author="Camilo Andrés Díaz Gómez" w:date="2023-03-28T17:42:00Z">
              <w:rPr>
                <w:noProof/>
                <w:lang w:val="en-US"/>
              </w:rPr>
            </w:rPrChange>
          </w:rPr>
          <w:t>. (n.d.). Retrieved from Hardwarelibre: https://www.hwlibre.com/iotify-servicio-web-desarrolladores-hardware-libre/#:~:text=As%C3%AD%20hace%20poco%20hemos%20conocido,compatible%20con%20cualquier%20hardware%20libre.</w:t>
        </w:r>
      </w:ins>
    </w:p>
    <w:p w14:paraId="0312311F" w14:textId="77777777" w:rsidR="00887032" w:rsidRPr="002B569F" w:rsidRDefault="00887032" w:rsidP="002B569F">
      <w:pPr>
        <w:pStyle w:val="Bibliografa"/>
        <w:ind w:left="720" w:hanging="720"/>
        <w:rPr>
          <w:ins w:id="12594" w:author="Camilo Andrés Díaz Gómez" w:date="2023-03-28T15:43:00Z"/>
          <w:rFonts w:cs="Times New Roman"/>
          <w:noProof/>
          <w:rPrChange w:id="12595" w:author="Camilo Andrés Díaz Gómez" w:date="2023-03-28T17:42:00Z">
            <w:rPr>
              <w:ins w:id="12596" w:author="Camilo Andrés Díaz Gómez" w:date="2023-03-28T15:43:00Z"/>
              <w:noProof/>
              <w:lang w:val="en-US"/>
            </w:rPr>
          </w:rPrChange>
        </w:rPr>
      </w:pPr>
      <w:ins w:id="12597" w:author="Camilo Andrés Díaz Gómez" w:date="2023-03-28T15:43:00Z">
        <w:r w:rsidRPr="002B569F">
          <w:rPr>
            <w:rFonts w:cs="Times New Roman"/>
            <w:noProof/>
            <w:rPrChange w:id="12598" w:author="Camilo Andrés Díaz Gómez" w:date="2023-03-28T17:42:00Z">
              <w:rPr>
                <w:noProof/>
                <w:lang w:val="en-US"/>
              </w:rPr>
            </w:rPrChange>
          </w:rPr>
          <w:lastRenderedPageBreak/>
          <w:t xml:space="preserve">Hassan, F., Domingo-Ferrer, J., &amp; Soria-comas, J. (2018). Anominacion de datos no estrucutrados a traves del reconocimiento de entidades nominadas. </w:t>
        </w:r>
        <w:r w:rsidRPr="002B569F">
          <w:rPr>
            <w:rFonts w:cs="Times New Roman"/>
            <w:i/>
            <w:iCs/>
            <w:noProof/>
            <w:rPrChange w:id="12599" w:author="Camilo Andrés Díaz Gómez" w:date="2023-03-28T17:42:00Z">
              <w:rPr>
                <w:i/>
                <w:iCs/>
                <w:noProof/>
                <w:lang w:val="en-US"/>
              </w:rPr>
            </w:rPrChange>
          </w:rPr>
          <w:t>Actas de la XV Reunni Espaola sobre Criptologa y Seguridad de la informcin-RECSI</w:t>
        </w:r>
        <w:r w:rsidRPr="002B569F">
          <w:rPr>
            <w:rFonts w:cs="Times New Roman"/>
            <w:noProof/>
            <w:rPrChange w:id="12600"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2601" w:author="Camilo Andrés Díaz Gómez" w:date="2023-03-28T15:43:00Z"/>
          <w:rFonts w:cs="Times New Roman"/>
          <w:noProof/>
          <w:rPrChange w:id="12602" w:author="Camilo Andrés Díaz Gómez" w:date="2023-03-28T17:42:00Z">
            <w:rPr>
              <w:ins w:id="12603" w:author="Camilo Andrés Díaz Gómez" w:date="2023-03-28T15:43:00Z"/>
              <w:noProof/>
              <w:lang w:val="en-US"/>
            </w:rPr>
          </w:rPrChange>
        </w:rPr>
      </w:pPr>
      <w:ins w:id="12604" w:author="Camilo Andrés Díaz Gómez" w:date="2023-03-28T15:43:00Z">
        <w:r w:rsidRPr="002B569F">
          <w:rPr>
            <w:rFonts w:cs="Times New Roman"/>
            <w:noProof/>
            <w:rPrChange w:id="12605"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2606" w:author="Camilo Andrés Díaz Gómez" w:date="2023-03-28T17:42:00Z">
              <w:rPr>
                <w:i/>
                <w:iCs/>
                <w:noProof/>
                <w:lang w:val="en-US"/>
              </w:rPr>
            </w:rPrChange>
          </w:rPr>
          <w:t>Diario de gestion estrategica</w:t>
        </w:r>
        <w:r w:rsidRPr="002B569F">
          <w:rPr>
            <w:rFonts w:cs="Times New Roman"/>
            <w:noProof/>
            <w:rPrChange w:id="12607"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2608" w:author="Camilo Andrés Díaz Gómez" w:date="2023-03-28T15:43:00Z"/>
          <w:rFonts w:cs="Times New Roman"/>
          <w:noProof/>
          <w:rPrChange w:id="12609" w:author="Camilo Andrés Díaz Gómez" w:date="2023-03-28T17:42:00Z">
            <w:rPr>
              <w:ins w:id="12610" w:author="Camilo Andrés Díaz Gómez" w:date="2023-03-28T15:43:00Z"/>
              <w:noProof/>
              <w:lang w:val="en-US"/>
            </w:rPr>
          </w:rPrChange>
        </w:rPr>
      </w:pPr>
      <w:ins w:id="12611" w:author="Camilo Andrés Díaz Gómez" w:date="2023-03-28T15:43:00Z">
        <w:r w:rsidRPr="002B569F">
          <w:rPr>
            <w:rFonts w:cs="Times New Roman"/>
            <w:noProof/>
            <w:rPrChange w:id="12612" w:author="Camilo Andrés Díaz Gómez" w:date="2023-03-28T17:42:00Z">
              <w:rPr>
                <w:noProof/>
                <w:lang w:val="en-US"/>
              </w:rPr>
            </w:rPrChange>
          </w:rPr>
          <w:t xml:space="preserve">Hernandez Perez, A. (2013). </w:t>
        </w:r>
        <w:r w:rsidRPr="002B569F">
          <w:rPr>
            <w:rFonts w:cs="Times New Roman"/>
            <w:i/>
            <w:iCs/>
            <w:noProof/>
            <w:rPrChange w:id="12613" w:author="Camilo Andrés Díaz Gómez" w:date="2023-03-28T17:42:00Z">
              <w:rPr>
                <w:i/>
                <w:iCs/>
                <w:noProof/>
                <w:lang w:val="en-US"/>
              </w:rPr>
            </w:rPrChange>
          </w:rPr>
          <w:t>Datos abiertos y repositorios de datos .</w:t>
        </w:r>
        <w:r w:rsidRPr="002B569F">
          <w:rPr>
            <w:rFonts w:cs="Times New Roman"/>
            <w:noProof/>
            <w:rPrChange w:id="12614"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2615" w:author="Camilo Andrés Díaz Gómez" w:date="2023-03-28T15:43:00Z"/>
          <w:rFonts w:cs="Times New Roman"/>
          <w:noProof/>
          <w:lang w:val="en-US"/>
        </w:rPr>
      </w:pPr>
      <w:ins w:id="12616" w:author="Camilo Andrés Díaz Gómez" w:date="2023-03-28T15:43:00Z">
        <w:r w:rsidRPr="002B569F">
          <w:rPr>
            <w:rFonts w:cs="Times New Roman"/>
            <w:noProof/>
            <w:rPrChange w:id="12617"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2618" w:author="Camilo Andrés Díaz Gómez" w:date="2023-03-28T15:43:00Z"/>
          <w:rFonts w:cs="Times New Roman"/>
          <w:noProof/>
          <w:lang w:val="en-US"/>
        </w:rPr>
      </w:pPr>
      <w:ins w:id="12619"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2620" w:author="Camilo Andrés Díaz Gómez" w:date="2023-03-28T15:43:00Z"/>
          <w:rFonts w:cs="Times New Roman"/>
          <w:noProof/>
          <w:lang w:val="en-US"/>
        </w:rPr>
      </w:pPr>
      <w:ins w:id="12621"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2622" w:author="Camilo Andrés Díaz Gómez" w:date="2023-03-28T15:43:00Z"/>
          <w:rFonts w:cs="Times New Roman"/>
          <w:noProof/>
          <w:lang w:val="en-US"/>
        </w:rPr>
      </w:pPr>
      <w:ins w:id="12623"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2759CBB7" w14:textId="77777777" w:rsidR="00887032" w:rsidRPr="002B569F" w:rsidRDefault="00887032" w:rsidP="002B569F">
      <w:pPr>
        <w:pStyle w:val="Bibliografa"/>
        <w:ind w:left="720" w:hanging="720"/>
        <w:rPr>
          <w:ins w:id="12624" w:author="Camilo Andrés Díaz Gómez" w:date="2023-03-28T15:43:00Z"/>
          <w:rFonts w:cs="Times New Roman"/>
          <w:noProof/>
          <w:lang w:val="en-US"/>
        </w:rPr>
      </w:pPr>
      <w:ins w:id="12625" w:author="Camilo Andrés Díaz Gómez" w:date="2023-03-28T15:43:00Z">
        <w:r w:rsidRPr="002B569F">
          <w:rPr>
            <w:rFonts w:cs="Times New Roman"/>
            <w:i/>
            <w:iCs/>
            <w:noProof/>
            <w:lang w:val="en-US"/>
          </w:rPr>
          <w:t xml:space="preserve">IBM </w:t>
        </w:r>
        <w:r w:rsidRPr="002B569F">
          <w:rPr>
            <w:rFonts w:cs="Times New Roman"/>
            <w:noProof/>
            <w:lang w:val="en-US"/>
          </w:rPr>
          <w:t>. (n.d.). Retrieved from IBM : https://www.ibm.com/es-es/cloud?</w:t>
        </w:r>
      </w:ins>
    </w:p>
    <w:p w14:paraId="3AE8E0C1" w14:textId="77777777" w:rsidR="00887032" w:rsidRPr="002B569F" w:rsidRDefault="00887032" w:rsidP="002B569F">
      <w:pPr>
        <w:pStyle w:val="Bibliografa"/>
        <w:ind w:left="720" w:hanging="720"/>
        <w:rPr>
          <w:ins w:id="12626" w:author="Camilo Andrés Díaz Gómez" w:date="2023-03-28T15:43:00Z"/>
          <w:rFonts w:cs="Times New Roman"/>
          <w:noProof/>
          <w:lang w:val="en-US"/>
        </w:rPr>
      </w:pPr>
      <w:ins w:id="12627" w:author="Camilo Andrés Díaz Gómez" w:date="2023-03-28T15:43:00Z">
        <w:r w:rsidRPr="002B569F">
          <w:rPr>
            <w:rFonts w:cs="Times New Roman"/>
            <w:noProof/>
            <w:rPrChange w:id="12628" w:author="Camilo Andrés Díaz Gómez" w:date="2023-03-28T17:42:00Z">
              <w:rPr>
                <w:noProof/>
                <w:lang w:val="en-US"/>
              </w:rPr>
            </w:rPrChange>
          </w:rPr>
          <w:t xml:space="preserve">Isaac Lera, C. G. (2019). </w:t>
        </w:r>
        <w:r w:rsidRPr="002B569F">
          <w:rPr>
            <w:rFonts w:cs="Times New Roman"/>
            <w:i/>
            <w:iCs/>
            <w:noProof/>
            <w:rPrChange w:id="12629" w:author="Camilo Andrés Díaz Gómez" w:date="2023-03-28T17:42:00Z">
              <w:rPr>
                <w:i/>
                <w:iCs/>
                <w:noProof/>
                <w:lang w:val="en-US"/>
              </w:rPr>
            </w:rPrChange>
          </w:rPr>
          <w:t>YAFS.</w:t>
        </w:r>
        <w:r w:rsidRPr="002B569F">
          <w:rPr>
            <w:rFonts w:cs="Times New Roman"/>
            <w:noProof/>
            <w:rPrChange w:id="12630"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2631" w:author="Camilo Andrés Díaz Gómez" w:date="2023-03-28T15:43:00Z"/>
          <w:rFonts w:cs="Times New Roman"/>
          <w:noProof/>
          <w:rPrChange w:id="12632" w:author="Camilo Andrés Díaz Gómez" w:date="2023-03-28T17:42:00Z">
            <w:rPr>
              <w:ins w:id="12633" w:author="Camilo Andrés Díaz Gómez" w:date="2023-03-28T15:43:00Z"/>
              <w:noProof/>
              <w:lang w:val="en-US"/>
            </w:rPr>
          </w:rPrChange>
        </w:rPr>
      </w:pPr>
      <w:ins w:id="12634" w:author="Camilo Andrés Díaz Gómez" w:date="2023-03-28T15:43:00Z">
        <w:r w:rsidRPr="002B569F">
          <w:rPr>
            <w:rFonts w:cs="Times New Roman"/>
            <w:i/>
            <w:iCs/>
            <w:noProof/>
            <w:rPrChange w:id="12635" w:author="Camilo Andrés Díaz Gómez" w:date="2023-03-28T17:42:00Z">
              <w:rPr>
                <w:i/>
                <w:iCs/>
                <w:noProof/>
                <w:lang w:val="en-US"/>
              </w:rPr>
            </w:rPrChange>
          </w:rPr>
          <w:t>itop</w:t>
        </w:r>
        <w:r w:rsidRPr="002B569F">
          <w:rPr>
            <w:rFonts w:cs="Times New Roman"/>
            <w:noProof/>
            <w:rPrChange w:id="12636"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2637" w:author="Camilo Andrés Díaz Gómez" w:date="2023-03-28T15:43:00Z"/>
          <w:rFonts w:cs="Times New Roman"/>
          <w:noProof/>
          <w:rPrChange w:id="12638" w:author="Camilo Andrés Díaz Gómez" w:date="2023-03-28T17:42:00Z">
            <w:rPr>
              <w:ins w:id="12639" w:author="Camilo Andrés Díaz Gómez" w:date="2023-03-28T15:43:00Z"/>
              <w:noProof/>
              <w:lang w:val="en-US"/>
            </w:rPr>
          </w:rPrChange>
        </w:rPr>
      </w:pPr>
      <w:ins w:id="12640" w:author="Camilo Andrés Díaz Gómez" w:date="2023-03-28T15:43:00Z">
        <w:r w:rsidRPr="002B569F">
          <w:rPr>
            <w:rFonts w:cs="Times New Roman"/>
            <w:noProof/>
            <w:rPrChange w:id="12641" w:author="Camilo Andrés Díaz Gómez" w:date="2023-03-28T17:42:00Z">
              <w:rPr>
                <w:noProof/>
                <w:lang w:val="en-US"/>
              </w:rPr>
            </w:rPrChange>
          </w:rPr>
          <w:t xml:space="preserve">Joyanes Aguilar, L. (29 de mayo del 2019). </w:t>
        </w:r>
        <w:r w:rsidRPr="002B569F">
          <w:rPr>
            <w:rFonts w:cs="Times New Roman"/>
            <w:i/>
            <w:iCs/>
            <w:noProof/>
            <w:rPrChange w:id="12642" w:author="Camilo Andrés Díaz Gómez" w:date="2023-03-28T17:42:00Z">
              <w:rPr>
                <w:i/>
                <w:iCs/>
                <w:noProof/>
                <w:lang w:val="en-US"/>
              </w:rPr>
            </w:rPrChange>
          </w:rPr>
          <w:t>Inteligencia de negocios y anlitica de datos.</w:t>
        </w:r>
        <w:r w:rsidRPr="002B569F">
          <w:rPr>
            <w:rFonts w:cs="Times New Roman"/>
            <w:noProof/>
            <w:rPrChange w:id="12643"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2644" w:author="Camilo Andrés Díaz Gómez" w:date="2023-03-28T15:43:00Z"/>
          <w:rFonts w:cs="Times New Roman"/>
          <w:noProof/>
          <w:rPrChange w:id="12645" w:author="Camilo Andrés Díaz Gómez" w:date="2023-03-28T17:42:00Z">
            <w:rPr>
              <w:ins w:id="12646" w:author="Camilo Andrés Díaz Gómez" w:date="2023-03-28T15:43:00Z"/>
              <w:noProof/>
              <w:lang w:val="en-US"/>
            </w:rPr>
          </w:rPrChange>
        </w:rPr>
      </w:pPr>
      <w:ins w:id="12647" w:author="Camilo Andrés Díaz Gómez" w:date="2023-03-28T15:43:00Z">
        <w:r w:rsidRPr="002B569F">
          <w:rPr>
            <w:rFonts w:cs="Times New Roman"/>
            <w:noProof/>
            <w:rPrChange w:id="12648" w:author="Camilo Andrés Díaz Gómez" w:date="2023-03-28T17:42:00Z">
              <w:rPr>
                <w:noProof/>
                <w:lang w:val="en-US"/>
              </w:rPr>
            </w:rPrChange>
          </w:rPr>
          <w:t xml:space="preserve">Leónardo Darío Bello Parias, L. C. (2000). </w:t>
        </w:r>
        <w:r w:rsidRPr="002B569F">
          <w:rPr>
            <w:rFonts w:cs="Times New Roman"/>
            <w:i/>
            <w:iCs/>
            <w:noProof/>
            <w:rPrChange w:id="12649" w:author="Camilo Andrés Díaz Gómez" w:date="2023-03-28T17:42:00Z">
              <w:rPr>
                <w:i/>
                <w:iCs/>
                <w:noProof/>
                <w:lang w:val="en-US"/>
              </w:rPr>
            </w:rPrChange>
          </w:rPr>
          <w:t>Libro de estadística descriptiva.</w:t>
        </w:r>
        <w:r w:rsidRPr="002B569F">
          <w:rPr>
            <w:rFonts w:cs="Times New Roman"/>
            <w:noProof/>
            <w:rPrChange w:id="12650"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2651" w:author="Camilo Andrés Díaz Gómez" w:date="2023-03-28T15:43:00Z"/>
          <w:rFonts w:cs="Times New Roman"/>
          <w:noProof/>
          <w:lang w:val="en-US"/>
        </w:rPr>
      </w:pPr>
      <w:ins w:id="12652" w:author="Camilo Andrés Díaz Gómez" w:date="2023-03-28T15:43:00Z">
        <w:r w:rsidRPr="002B569F">
          <w:rPr>
            <w:rFonts w:cs="Times New Roman"/>
            <w:noProof/>
            <w:lang w:val="en-US"/>
          </w:rPr>
          <w:lastRenderedPageBreak/>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2653" w:author="Camilo Andrés Díaz Gómez" w:date="2023-03-28T15:43:00Z"/>
          <w:rFonts w:cs="Times New Roman"/>
          <w:noProof/>
          <w:lang w:val="en-US"/>
        </w:rPr>
      </w:pPr>
      <w:ins w:id="12654" w:author="Camilo Andrés Díaz Gómez" w:date="2023-03-28T15:43:00Z">
        <w:r w:rsidRPr="002B569F">
          <w:rPr>
            <w:rFonts w:cs="Times New Roman"/>
            <w:noProof/>
            <w:rPrChange w:id="12655" w:author="Camilo Andrés Díaz Gómez" w:date="2023-03-28T17:42:00Z">
              <w:rPr>
                <w:noProof/>
                <w:lang w:val="en-US"/>
              </w:rPr>
            </w:rPrChange>
          </w:rPr>
          <w:t xml:space="preserve">Loukides, M. (2011). </w:t>
        </w:r>
        <w:r w:rsidRPr="002B569F">
          <w:rPr>
            <w:rFonts w:cs="Times New Roman"/>
            <w:i/>
            <w:iCs/>
            <w:noProof/>
            <w:rPrChange w:id="12656" w:author="Camilo Andrés Díaz Gómez" w:date="2023-03-28T17:42:00Z">
              <w:rPr>
                <w:i/>
                <w:iCs/>
                <w:noProof/>
                <w:lang w:val="en-US"/>
              </w:rPr>
            </w:rPrChange>
          </w:rPr>
          <w:t>¿Que es la ciencia de datos?</w:t>
        </w:r>
        <w:r w:rsidRPr="002B569F">
          <w:rPr>
            <w:rFonts w:cs="Times New Roman"/>
            <w:noProof/>
            <w:rPrChange w:id="12657"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2658" w:author="Camilo Andrés Díaz Gómez" w:date="2023-03-28T15:43:00Z"/>
          <w:rFonts w:cs="Times New Roman"/>
          <w:noProof/>
          <w:lang w:val="en-US"/>
        </w:rPr>
      </w:pPr>
      <w:ins w:id="12659"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2660" w:author="Camilo Andrés Díaz Gómez" w:date="2023-03-28T15:43:00Z"/>
          <w:rFonts w:cs="Times New Roman"/>
          <w:noProof/>
          <w:rPrChange w:id="12661" w:author="Camilo Andrés Díaz Gómez" w:date="2023-03-28T17:42:00Z">
            <w:rPr>
              <w:ins w:id="12662" w:author="Camilo Andrés Díaz Gómez" w:date="2023-03-28T15:43:00Z"/>
              <w:noProof/>
              <w:lang w:val="en-US"/>
            </w:rPr>
          </w:rPrChange>
        </w:rPr>
      </w:pPr>
      <w:ins w:id="12663" w:author="Camilo Andrés Díaz Gómez" w:date="2023-03-28T15:43:00Z">
        <w:r w:rsidRPr="002B569F">
          <w:rPr>
            <w:rFonts w:cs="Times New Roman"/>
            <w:noProof/>
            <w:rPrChange w:id="12664" w:author="Camilo Andrés Díaz Gómez" w:date="2023-03-28T17:42:00Z">
              <w:rPr>
                <w:noProof/>
                <w:lang w:val="en-US"/>
              </w:rPr>
            </w:rPrChange>
          </w:rPr>
          <w:t xml:space="preserve">Martin Iglesia, M. (2019, Febrero). </w:t>
        </w:r>
        <w:r w:rsidRPr="002B569F">
          <w:rPr>
            <w:rFonts w:cs="Times New Roman"/>
            <w:i/>
            <w:iCs/>
            <w:noProof/>
            <w:rPrChange w:id="12665" w:author="Camilo Andrés Díaz Gómez" w:date="2023-03-28T17:42:00Z">
              <w:rPr>
                <w:i/>
                <w:iCs/>
                <w:noProof/>
                <w:lang w:val="en-US"/>
              </w:rPr>
            </w:rPrChange>
          </w:rPr>
          <w:t>Archivo Digital UPM.</w:t>
        </w:r>
        <w:r w:rsidRPr="002B569F">
          <w:rPr>
            <w:rFonts w:cs="Times New Roman"/>
            <w:noProof/>
            <w:rPrChange w:id="12666"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2667" w:author="Camilo Andrés Díaz Gómez" w:date="2023-03-28T15:43:00Z"/>
          <w:rFonts w:cs="Times New Roman"/>
          <w:noProof/>
          <w:lang w:val="en-US"/>
        </w:rPr>
      </w:pPr>
      <w:ins w:id="12668"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2669" w:author="Camilo Andrés Díaz Gómez" w:date="2023-03-28T15:43:00Z"/>
          <w:rFonts w:cs="Times New Roman"/>
          <w:noProof/>
          <w:lang w:val="en-US"/>
        </w:rPr>
      </w:pPr>
      <w:ins w:id="12670"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2671" w:author="Camilo Andrés Díaz Gómez" w:date="2023-03-28T15:43:00Z"/>
          <w:rFonts w:cs="Times New Roman"/>
          <w:noProof/>
          <w:lang w:val="en-US"/>
        </w:rPr>
      </w:pPr>
      <w:ins w:id="12672"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2673" w:author="Camilo Andrés Díaz Gómez" w:date="2023-03-28T15:43:00Z"/>
          <w:rFonts w:cs="Times New Roman"/>
          <w:noProof/>
          <w:rPrChange w:id="12674" w:author="Camilo Andrés Díaz Gómez" w:date="2023-03-28T17:42:00Z">
            <w:rPr>
              <w:ins w:id="12675" w:author="Camilo Andrés Díaz Gómez" w:date="2023-03-28T15:43:00Z"/>
              <w:noProof/>
              <w:lang w:val="en-US"/>
            </w:rPr>
          </w:rPrChange>
        </w:rPr>
      </w:pPr>
      <w:ins w:id="12676" w:author="Camilo Andrés Díaz Gómez" w:date="2023-03-28T15:43:00Z">
        <w:r w:rsidRPr="002B569F">
          <w:rPr>
            <w:rFonts w:cs="Times New Roman"/>
            <w:noProof/>
            <w:rPrChange w:id="12677" w:author="Camilo Andrés Díaz Gómez" w:date="2023-03-28T17:42:00Z">
              <w:rPr>
                <w:noProof/>
                <w:lang w:val="en-US"/>
              </w:rPr>
            </w:rPrChange>
          </w:rPr>
          <w:t xml:space="preserve">Muñoz, G. (2019, septiembre 14). </w:t>
        </w:r>
        <w:r w:rsidRPr="002B569F">
          <w:rPr>
            <w:rFonts w:cs="Times New Roman"/>
            <w:i/>
            <w:iCs/>
            <w:noProof/>
            <w:rPrChange w:id="12678" w:author="Camilo Andrés Díaz Gómez" w:date="2023-03-28T17:42:00Z">
              <w:rPr>
                <w:i/>
                <w:iCs/>
                <w:noProof/>
                <w:lang w:val="en-US"/>
              </w:rPr>
            </w:rPrChange>
          </w:rPr>
          <w:t>¿Dónde está Avinash cuando se le necesita?</w:t>
        </w:r>
        <w:r w:rsidRPr="002B569F">
          <w:rPr>
            <w:rFonts w:cs="Times New Roman"/>
            <w:noProof/>
            <w:rPrChange w:id="12679"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2680" w:author="Camilo Andrés Díaz Gómez" w:date="2023-03-28T15:43:00Z"/>
          <w:rFonts w:cs="Times New Roman"/>
          <w:noProof/>
          <w:lang w:val="en-US"/>
        </w:rPr>
      </w:pPr>
      <w:ins w:id="12681" w:author="Camilo Andrés Díaz Gómez" w:date="2023-03-28T15:43:00Z">
        <w:r w:rsidRPr="002B569F">
          <w:rPr>
            <w:rFonts w:cs="Times New Roman"/>
            <w:noProof/>
            <w:rPrChange w:id="12682"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2683" w:author="Camilo Andrés Díaz Gómez" w:date="2023-03-28T15:43:00Z"/>
          <w:rFonts w:cs="Times New Roman"/>
          <w:noProof/>
          <w:rPrChange w:id="12684" w:author="Camilo Andrés Díaz Gómez" w:date="2023-03-28T17:42:00Z">
            <w:rPr>
              <w:ins w:id="12685" w:author="Camilo Andrés Díaz Gómez" w:date="2023-03-28T15:43:00Z"/>
              <w:noProof/>
              <w:lang w:val="en-US"/>
            </w:rPr>
          </w:rPrChange>
        </w:rPr>
      </w:pPr>
      <w:ins w:id="12686" w:author="Camilo Andrés Díaz Gómez" w:date="2023-03-28T15:43:00Z">
        <w:r w:rsidRPr="002B569F">
          <w:rPr>
            <w:rFonts w:cs="Times New Roman"/>
            <w:noProof/>
            <w:rPrChange w:id="12687" w:author="Camilo Andrés Díaz Gómez" w:date="2023-03-28T17:42:00Z">
              <w:rPr>
                <w:noProof/>
                <w:lang w:val="en-US"/>
              </w:rPr>
            </w:rPrChange>
          </w:rPr>
          <w:t xml:space="preserve">NEO.LCC. (n.d.). </w:t>
        </w:r>
        <w:r w:rsidRPr="002B569F">
          <w:rPr>
            <w:rFonts w:cs="Times New Roman"/>
            <w:i/>
            <w:iCs/>
            <w:noProof/>
            <w:rPrChange w:id="12688" w:author="Camilo Andrés Díaz Gómez" w:date="2023-03-28T17:42:00Z">
              <w:rPr>
                <w:i/>
                <w:iCs/>
                <w:noProof/>
                <w:lang w:val="en-US"/>
              </w:rPr>
            </w:rPrChange>
          </w:rPr>
          <w:t>Protocolos de transporte</w:t>
        </w:r>
        <w:r w:rsidRPr="002B569F">
          <w:rPr>
            <w:rFonts w:cs="Times New Roman"/>
            <w:noProof/>
            <w:rPrChange w:id="12689"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2690" w:author="Camilo Andrés Díaz Gómez" w:date="2023-03-28T15:43:00Z"/>
          <w:rFonts w:cs="Times New Roman"/>
          <w:noProof/>
          <w:rPrChange w:id="12691" w:author="Camilo Andrés Díaz Gómez" w:date="2023-03-28T17:42:00Z">
            <w:rPr>
              <w:ins w:id="12692" w:author="Camilo Andrés Díaz Gómez" w:date="2023-03-28T15:43:00Z"/>
              <w:noProof/>
              <w:lang w:val="en-US"/>
            </w:rPr>
          </w:rPrChange>
        </w:rPr>
      </w:pPr>
      <w:ins w:id="12693" w:author="Camilo Andrés Díaz Gómez" w:date="2023-03-28T15:43:00Z">
        <w:r w:rsidRPr="002B569F">
          <w:rPr>
            <w:rFonts w:cs="Times New Roman"/>
            <w:noProof/>
            <w:rPrChange w:id="12694" w:author="Camilo Andrés Díaz Gómez" w:date="2023-03-28T17:42:00Z">
              <w:rPr>
                <w:noProof/>
                <w:lang w:val="en-US"/>
              </w:rPr>
            </w:rPrChange>
          </w:rPr>
          <w:t xml:space="preserve">Nigro, O., Corti, D., &amp; Terren, D. (2004). </w:t>
        </w:r>
        <w:r w:rsidRPr="002B569F">
          <w:rPr>
            <w:rFonts w:cs="Times New Roman"/>
            <w:i/>
            <w:iCs/>
            <w:noProof/>
            <w:rPrChange w:id="12695" w:author="Camilo Andrés Díaz Gómez" w:date="2023-03-28T17:42:00Z">
              <w:rPr>
                <w:i/>
                <w:iCs/>
                <w:noProof/>
                <w:lang w:val="en-US"/>
              </w:rPr>
            </w:rPrChange>
          </w:rPr>
          <w:t>Knowledge Discovery in Databases.</w:t>
        </w:r>
        <w:r w:rsidRPr="002B569F">
          <w:rPr>
            <w:rFonts w:cs="Times New Roman"/>
            <w:noProof/>
            <w:rPrChange w:id="12696"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2697" w:author="Camilo Andrés Díaz Gómez" w:date="2023-03-28T15:43:00Z"/>
          <w:rFonts w:cs="Times New Roman"/>
          <w:noProof/>
          <w:lang w:val="en-US"/>
        </w:rPr>
      </w:pPr>
      <w:ins w:id="12698"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2699" w:author="Camilo Andrés Díaz Gómez" w:date="2023-03-28T15:43:00Z"/>
          <w:rFonts w:cs="Times New Roman"/>
          <w:noProof/>
        </w:rPr>
      </w:pPr>
      <w:ins w:id="12700" w:author="Camilo Andrés Díaz Gómez" w:date="2023-03-28T15:43:00Z">
        <w:r w:rsidRPr="002B569F">
          <w:rPr>
            <w:rFonts w:cs="Times New Roman"/>
            <w:noProof/>
          </w:rPr>
          <w:lastRenderedPageBreak/>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2701" w:author="Camilo Andrés Díaz Gómez" w:date="2023-03-28T15:43:00Z"/>
          <w:rFonts w:cs="Times New Roman"/>
          <w:noProof/>
          <w:rPrChange w:id="12702" w:author="Camilo Andrés Díaz Gómez" w:date="2023-03-28T17:42:00Z">
            <w:rPr>
              <w:ins w:id="12703" w:author="Camilo Andrés Díaz Gómez" w:date="2023-03-28T15:43:00Z"/>
              <w:noProof/>
              <w:lang w:val="en-US"/>
            </w:rPr>
          </w:rPrChange>
        </w:rPr>
      </w:pPr>
      <w:ins w:id="12704" w:author="Camilo Andrés Díaz Gómez" w:date="2023-03-28T15:43:00Z">
        <w:r w:rsidRPr="002B569F">
          <w:rPr>
            <w:rFonts w:cs="Times New Roman"/>
            <w:noProof/>
            <w:rPrChange w:id="12705" w:author="Camilo Andrés Díaz Gómez" w:date="2023-03-28T17:42:00Z">
              <w:rPr>
                <w:noProof/>
                <w:lang w:val="en-US"/>
              </w:rPr>
            </w:rPrChange>
          </w:rPr>
          <w:t xml:space="preserve">Peña, S. (2017). </w:t>
        </w:r>
        <w:r w:rsidRPr="002B569F">
          <w:rPr>
            <w:rFonts w:cs="Times New Roman"/>
            <w:i/>
            <w:iCs/>
            <w:noProof/>
            <w:rPrChange w:id="12706" w:author="Camilo Andrés Díaz Gómez" w:date="2023-03-28T17:42:00Z">
              <w:rPr>
                <w:i/>
                <w:iCs/>
                <w:noProof/>
                <w:lang w:val="en-US"/>
              </w:rPr>
            </w:rPrChange>
          </w:rPr>
          <w:t>Análisis de Datos.</w:t>
        </w:r>
        <w:r w:rsidRPr="002B569F">
          <w:rPr>
            <w:rFonts w:cs="Times New Roman"/>
            <w:noProof/>
            <w:rPrChange w:id="12707"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2708" w:author="Camilo Andrés Díaz Gómez" w:date="2023-03-28T15:43:00Z"/>
          <w:rFonts w:cs="Times New Roman"/>
          <w:noProof/>
          <w:lang w:val="en-US"/>
        </w:rPr>
      </w:pPr>
      <w:ins w:id="12709" w:author="Camilo Andrés Díaz Gómez" w:date="2023-03-28T15:43:00Z">
        <w:r w:rsidRPr="002B569F">
          <w:rPr>
            <w:rFonts w:cs="Times New Roman"/>
            <w:noProof/>
            <w:rPrChange w:id="12710"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2711" w:author="Camilo Andrés Díaz Gómez" w:date="2023-03-28T15:43:00Z"/>
          <w:rFonts w:cs="Times New Roman"/>
          <w:noProof/>
          <w:rPrChange w:id="12712" w:author="Camilo Andrés Díaz Gómez" w:date="2023-03-28T17:42:00Z">
            <w:rPr>
              <w:ins w:id="12713" w:author="Camilo Andrés Díaz Gómez" w:date="2023-03-28T15:43:00Z"/>
              <w:noProof/>
              <w:lang w:val="en-US"/>
            </w:rPr>
          </w:rPrChange>
        </w:rPr>
      </w:pPr>
      <w:ins w:id="12714" w:author="Camilo Andrés Díaz Gómez" w:date="2023-03-28T15:43:00Z">
        <w:r w:rsidRPr="002B569F">
          <w:rPr>
            <w:rFonts w:cs="Times New Roman"/>
            <w:noProof/>
            <w:rPrChange w:id="12715"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2716" w:author="Camilo Andrés Díaz Gómez" w:date="2023-03-28T17:42:00Z">
              <w:rPr>
                <w:i/>
                <w:iCs/>
                <w:noProof/>
                <w:lang w:val="en-US"/>
              </w:rPr>
            </w:rPrChange>
          </w:rPr>
          <w:t>Telos</w:t>
        </w:r>
        <w:r w:rsidRPr="002B569F">
          <w:rPr>
            <w:rFonts w:cs="Times New Roman"/>
            <w:noProof/>
            <w:rPrChange w:id="12717"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2718" w:author="Camilo Andrés Díaz Gómez" w:date="2023-03-28T15:43:00Z"/>
          <w:rFonts w:cs="Times New Roman"/>
          <w:noProof/>
          <w:rPrChange w:id="12719" w:author="Camilo Andrés Díaz Gómez" w:date="2023-03-28T17:42:00Z">
            <w:rPr>
              <w:ins w:id="12720" w:author="Camilo Andrés Díaz Gómez" w:date="2023-03-28T15:43:00Z"/>
              <w:noProof/>
              <w:lang w:val="en-US"/>
            </w:rPr>
          </w:rPrChange>
        </w:rPr>
      </w:pPr>
      <w:ins w:id="12721" w:author="Camilo Andrés Díaz Gómez" w:date="2023-03-28T15:43:00Z">
        <w:r w:rsidRPr="002B569F">
          <w:rPr>
            <w:rFonts w:cs="Times New Roman"/>
            <w:noProof/>
            <w:rPrChange w:id="12722"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2723"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2724"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2725" w:author="Camilo Andrés Díaz Gómez" w:date="2023-03-28T15:43:00Z"/>
          <w:rFonts w:cs="Times New Roman"/>
          <w:noProof/>
          <w:lang w:val="en-US"/>
        </w:rPr>
      </w:pPr>
      <w:ins w:id="12726" w:author="Camilo Andrés Díaz Gómez" w:date="2023-03-28T15:43:00Z">
        <w:r w:rsidRPr="002B569F">
          <w:rPr>
            <w:rFonts w:cs="Times New Roman"/>
            <w:noProof/>
            <w:rPrChange w:id="12727" w:author="Camilo Andrés Díaz Gómez" w:date="2023-03-28T17:42:00Z">
              <w:rPr>
                <w:noProof/>
                <w:lang w:val="en-US"/>
              </w:rPr>
            </w:rPrChange>
          </w:rPr>
          <w:t xml:space="preserve">Raposo, J. (2007). </w:t>
        </w:r>
        <w:r w:rsidRPr="002B569F">
          <w:rPr>
            <w:rFonts w:cs="Times New Roman"/>
            <w:i/>
            <w:iCs/>
            <w:noProof/>
            <w:rPrChange w:id="12728"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2729"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2730" w:author="Camilo Andrés Díaz Gómez" w:date="2023-03-28T15:43:00Z"/>
          <w:rFonts w:cs="Times New Roman"/>
          <w:noProof/>
          <w:lang w:val="en-US"/>
        </w:rPr>
      </w:pPr>
      <w:ins w:id="12731"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2732" w:author="Camilo Andrés Díaz Gómez" w:date="2023-03-28T15:43:00Z"/>
          <w:rFonts w:cs="Times New Roman"/>
          <w:noProof/>
          <w:rPrChange w:id="12733" w:author="Camilo Andrés Díaz Gómez" w:date="2023-03-28T17:42:00Z">
            <w:rPr>
              <w:ins w:id="12734" w:author="Camilo Andrés Díaz Gómez" w:date="2023-03-28T15:43:00Z"/>
              <w:noProof/>
              <w:lang w:val="en-US"/>
            </w:rPr>
          </w:rPrChange>
        </w:rPr>
      </w:pPr>
      <w:ins w:id="12735" w:author="Camilo Andrés Díaz Gómez" w:date="2023-03-28T15:43:00Z">
        <w:r w:rsidRPr="002B569F">
          <w:rPr>
            <w:rFonts w:cs="Times New Roman"/>
            <w:noProof/>
            <w:rPrChange w:id="12736" w:author="Camilo Andrés Díaz Gómez" w:date="2023-03-28T17:42:00Z">
              <w:rPr>
                <w:noProof/>
                <w:lang w:val="en-US"/>
              </w:rPr>
            </w:rPrChange>
          </w:rPr>
          <w:t xml:space="preserve">Robles Solano, D. (2021, Marzo). </w:t>
        </w:r>
        <w:r w:rsidRPr="002B569F">
          <w:rPr>
            <w:rFonts w:cs="Times New Roman"/>
            <w:i/>
            <w:iCs/>
            <w:noProof/>
            <w:rPrChange w:id="12737" w:author="Camilo Andrés Díaz Gómez" w:date="2023-03-28T17:42:00Z">
              <w:rPr>
                <w:i/>
                <w:iCs/>
                <w:noProof/>
                <w:lang w:val="en-US"/>
              </w:rPr>
            </w:rPrChange>
          </w:rPr>
          <w:t>Repositorio Digital.</w:t>
        </w:r>
        <w:r w:rsidRPr="002B569F">
          <w:rPr>
            <w:rFonts w:cs="Times New Roman"/>
            <w:noProof/>
            <w:rPrChange w:id="12738"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2739" w:author="Camilo Andrés Díaz Gómez" w:date="2023-03-28T15:43:00Z"/>
          <w:rFonts w:cs="Times New Roman"/>
          <w:noProof/>
          <w:rPrChange w:id="12740" w:author="Camilo Andrés Díaz Gómez" w:date="2023-03-28T17:42:00Z">
            <w:rPr>
              <w:ins w:id="12741" w:author="Camilo Andrés Díaz Gómez" w:date="2023-03-28T15:43:00Z"/>
              <w:noProof/>
              <w:lang w:val="en-US"/>
            </w:rPr>
          </w:rPrChange>
        </w:rPr>
      </w:pPr>
      <w:ins w:id="12742" w:author="Camilo Andrés Díaz Gómez" w:date="2023-03-28T15:43:00Z">
        <w:r w:rsidRPr="002B569F">
          <w:rPr>
            <w:rFonts w:cs="Times New Roman"/>
            <w:noProof/>
            <w:rPrChange w:id="12743" w:author="Camilo Andrés Díaz Gómez" w:date="2023-03-28T17:42:00Z">
              <w:rPr>
                <w:noProof/>
                <w:lang w:val="en-US"/>
              </w:rPr>
            </w:rPrChange>
          </w:rPr>
          <w:t xml:space="preserve">Rodríguez Moreno, E. S., &amp; López Ordoñez, V. F. (2017). </w:t>
        </w:r>
        <w:r w:rsidRPr="002B569F">
          <w:rPr>
            <w:rFonts w:cs="Times New Roman"/>
            <w:i/>
            <w:iCs/>
            <w:noProof/>
            <w:rPrChange w:id="12744" w:author="Camilo Andrés Díaz Gómez" w:date="2023-03-28T17:42:00Z">
              <w:rPr>
                <w:i/>
                <w:iCs/>
                <w:noProof/>
                <w:lang w:val="en-US"/>
              </w:rPr>
            </w:rPrChange>
          </w:rPr>
          <w:t>Diseño e implmentación de un sistema inteligente para un edificio.</w:t>
        </w:r>
        <w:r w:rsidRPr="002B569F">
          <w:rPr>
            <w:rFonts w:cs="Times New Roman"/>
            <w:noProof/>
            <w:rPrChange w:id="12745"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2746" w:author="Camilo Andrés Díaz Gómez" w:date="2023-03-28T15:43:00Z"/>
          <w:rFonts w:cs="Times New Roman"/>
          <w:noProof/>
          <w:lang w:val="en-US"/>
        </w:rPr>
      </w:pPr>
      <w:ins w:id="12747" w:author="Camilo Andrés Díaz Gómez" w:date="2023-03-28T15:43:00Z">
        <w:r w:rsidRPr="002B569F">
          <w:rPr>
            <w:rFonts w:cs="Times New Roman"/>
            <w:noProof/>
            <w:rPrChange w:id="12748" w:author="Camilo Andrés Díaz Gómez" w:date="2023-03-28T17:42:00Z">
              <w:rPr>
                <w:noProof/>
                <w:lang w:val="en-US"/>
              </w:rPr>
            </w:rPrChange>
          </w:rPr>
          <w:t xml:space="preserve">Roldán Carrasco, Á. (2007). </w:t>
        </w:r>
        <w:r w:rsidRPr="002B569F">
          <w:rPr>
            <w:rFonts w:cs="Times New Roman"/>
            <w:i/>
            <w:iCs/>
            <w:noProof/>
            <w:rPrChange w:id="12749" w:author="Camilo Andrés Díaz Gómez" w:date="2023-03-28T17:42:00Z">
              <w:rPr>
                <w:i/>
                <w:iCs/>
                <w:noProof/>
                <w:lang w:val="en-US"/>
              </w:rPr>
            </w:rPrChange>
          </w:rPr>
          <w:t>Emulador de Gameboy para dispositivos móviles.</w:t>
        </w:r>
        <w:r w:rsidRPr="002B569F">
          <w:rPr>
            <w:rFonts w:cs="Times New Roman"/>
            <w:noProof/>
            <w:rPrChange w:id="12750"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2751" w:author="Camilo Andrés Díaz Gómez" w:date="2023-03-28T15:43:00Z"/>
          <w:rFonts w:cs="Times New Roman"/>
          <w:noProof/>
          <w:rPrChange w:id="12752" w:author="Camilo Andrés Díaz Gómez" w:date="2023-03-28T17:42:00Z">
            <w:rPr>
              <w:ins w:id="12753" w:author="Camilo Andrés Díaz Gómez" w:date="2023-03-28T15:43:00Z"/>
              <w:noProof/>
              <w:lang w:val="en-US"/>
            </w:rPr>
          </w:rPrChange>
        </w:rPr>
      </w:pPr>
      <w:ins w:id="12754" w:author="Camilo Andrés Díaz Gómez" w:date="2023-03-28T15:43:00Z">
        <w:r w:rsidRPr="002B569F">
          <w:rPr>
            <w:rFonts w:cs="Times New Roman"/>
            <w:noProof/>
            <w:rPrChange w:id="12755" w:author="Camilo Andrés Díaz Gómez" w:date="2023-03-28T17:42:00Z">
              <w:rPr>
                <w:noProof/>
                <w:lang w:val="en-US"/>
              </w:rPr>
            </w:rPrChange>
          </w:rPr>
          <w:t xml:space="preserve">Ruz Nieto, A. (2021). </w:t>
        </w:r>
        <w:r w:rsidRPr="002B569F">
          <w:rPr>
            <w:rFonts w:cs="Times New Roman"/>
            <w:i/>
            <w:iCs/>
            <w:noProof/>
            <w:rPrChange w:id="12756" w:author="Camilo Andrés Díaz Gómez" w:date="2023-03-28T17:42:00Z">
              <w:rPr>
                <w:i/>
                <w:iCs/>
                <w:noProof/>
                <w:lang w:val="en-US"/>
              </w:rPr>
            </w:rPrChange>
          </w:rPr>
          <w:t>Repositorio Digital.</w:t>
        </w:r>
        <w:r w:rsidRPr="002B569F">
          <w:rPr>
            <w:rFonts w:cs="Times New Roman"/>
            <w:noProof/>
            <w:rPrChange w:id="12757"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2758" w:author="Camilo Andrés Díaz Gómez" w:date="2023-03-28T15:43:00Z"/>
          <w:rFonts w:cs="Times New Roman"/>
          <w:noProof/>
          <w:rPrChange w:id="12759" w:author="Camilo Andrés Díaz Gómez" w:date="2023-03-28T17:42:00Z">
            <w:rPr>
              <w:ins w:id="12760" w:author="Camilo Andrés Díaz Gómez" w:date="2023-03-28T15:43:00Z"/>
              <w:noProof/>
              <w:lang w:val="en-US"/>
            </w:rPr>
          </w:rPrChange>
        </w:rPr>
      </w:pPr>
      <w:ins w:id="12761" w:author="Camilo Andrés Díaz Gómez" w:date="2023-03-28T15:43:00Z">
        <w:r w:rsidRPr="002B569F">
          <w:rPr>
            <w:rFonts w:cs="Times New Roman"/>
            <w:noProof/>
            <w:rPrChange w:id="12762" w:author="Camilo Andrés Díaz Gómez" w:date="2023-03-28T17:42:00Z">
              <w:rPr>
                <w:noProof/>
                <w:lang w:val="en-US"/>
              </w:rPr>
            </w:rPrChange>
          </w:rPr>
          <w:lastRenderedPageBreak/>
          <w:t xml:space="preserve">Sánchez Martín, A. A., Barreto Santamaría, L. E., Ochoa Ortiz, J. J., &amp; Villanueva Navarro, S. E. (2019). </w:t>
        </w:r>
        <w:r w:rsidRPr="002B569F">
          <w:rPr>
            <w:rFonts w:cs="Times New Roman"/>
            <w:i/>
            <w:iCs/>
            <w:noProof/>
            <w:rPrChange w:id="12763" w:author="Camilo Andrés Díaz Gómez" w:date="2023-03-28T17:42:00Z">
              <w:rPr>
                <w:i/>
                <w:iCs/>
                <w:noProof/>
                <w:lang w:val="en-US"/>
              </w:rPr>
            </w:rPrChange>
          </w:rPr>
          <w:t>Emulador para desarrollo de proyectos IoT y analiticas.</w:t>
        </w:r>
        <w:r w:rsidRPr="002B569F">
          <w:rPr>
            <w:rFonts w:cs="Times New Roman"/>
            <w:noProof/>
            <w:rPrChange w:id="12764"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2765" w:author="Camilo Andrés Díaz Gómez" w:date="2023-03-28T15:43:00Z"/>
          <w:rFonts w:cs="Times New Roman"/>
          <w:noProof/>
          <w:rPrChange w:id="12766" w:author="Camilo Andrés Díaz Gómez" w:date="2023-03-28T17:42:00Z">
            <w:rPr>
              <w:ins w:id="12767" w:author="Camilo Andrés Díaz Gómez" w:date="2023-03-28T15:43:00Z"/>
              <w:noProof/>
              <w:lang w:val="en-US"/>
            </w:rPr>
          </w:rPrChange>
        </w:rPr>
      </w:pPr>
      <w:ins w:id="12768" w:author="Camilo Andrés Díaz Gómez" w:date="2023-03-28T15:43:00Z">
        <w:r w:rsidRPr="002B569F">
          <w:rPr>
            <w:rFonts w:cs="Times New Roman"/>
            <w:noProof/>
            <w:rPrChange w:id="12769"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2770" w:author="Camilo Andrés Díaz Gómez" w:date="2023-03-28T17:42:00Z">
              <w:rPr>
                <w:i/>
                <w:iCs/>
                <w:noProof/>
                <w:lang w:val="en-US"/>
              </w:rPr>
            </w:rPrChange>
          </w:rPr>
          <w:t>ITCA FEPADE</w:t>
        </w:r>
        <w:r w:rsidRPr="002B569F">
          <w:rPr>
            <w:rFonts w:cs="Times New Roman"/>
            <w:noProof/>
            <w:rPrChange w:id="12771"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2772" w:author="Camilo Andrés Díaz Gómez" w:date="2023-03-28T15:43:00Z"/>
          <w:rFonts w:cs="Times New Roman"/>
          <w:noProof/>
          <w:rPrChange w:id="12773" w:author="Camilo Andrés Díaz Gómez" w:date="2023-03-28T17:42:00Z">
            <w:rPr>
              <w:ins w:id="12774" w:author="Camilo Andrés Díaz Gómez" w:date="2023-03-28T15:43:00Z"/>
              <w:noProof/>
              <w:lang w:val="en-US"/>
            </w:rPr>
          </w:rPrChange>
        </w:rPr>
      </w:pPr>
      <w:ins w:id="12775" w:author="Camilo Andrés Díaz Gómez" w:date="2023-03-28T15:43:00Z">
        <w:r w:rsidRPr="002B569F">
          <w:rPr>
            <w:rFonts w:cs="Times New Roman"/>
            <w:noProof/>
            <w:rPrChange w:id="12776" w:author="Camilo Andrés Díaz Gómez" w:date="2023-03-28T17:42:00Z">
              <w:rPr>
                <w:noProof/>
                <w:lang w:val="en-US"/>
              </w:rPr>
            </w:rPrChange>
          </w:rPr>
          <w:t xml:space="preserve">Sandy E. Abasolo, M. A. (2013). </w:t>
        </w:r>
        <w:r w:rsidRPr="002B569F">
          <w:rPr>
            <w:rFonts w:cs="Times New Roman"/>
            <w:i/>
            <w:iCs/>
            <w:noProof/>
            <w:rPrChange w:id="12777"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2778"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2779" w:author="Camilo Andrés Díaz Gómez" w:date="2023-03-28T15:43:00Z"/>
          <w:rFonts w:cs="Times New Roman"/>
          <w:noProof/>
          <w:rPrChange w:id="12780" w:author="Camilo Andrés Díaz Gómez" w:date="2023-03-28T17:42:00Z">
            <w:rPr>
              <w:ins w:id="12781" w:author="Camilo Andrés Díaz Gómez" w:date="2023-03-28T15:43:00Z"/>
              <w:noProof/>
              <w:lang w:val="en-US"/>
            </w:rPr>
          </w:rPrChange>
        </w:rPr>
      </w:pPr>
      <w:ins w:id="12782" w:author="Camilo Andrés Díaz Gómez" w:date="2023-03-28T15:43:00Z">
        <w:r w:rsidRPr="002B569F">
          <w:rPr>
            <w:rFonts w:cs="Times New Roman"/>
            <w:noProof/>
            <w:rPrChange w:id="12783"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2784" w:author="Camilo Andrés Díaz Gómez" w:date="2023-03-28T17:42:00Z">
              <w:rPr>
                <w:i/>
                <w:iCs/>
                <w:noProof/>
                <w:lang w:val="en-US"/>
              </w:rPr>
            </w:rPrChange>
          </w:rPr>
          <w:t>Avances en sistemas de procesamiento de informacion neuronal</w:t>
        </w:r>
        <w:r w:rsidRPr="002B569F">
          <w:rPr>
            <w:rFonts w:cs="Times New Roman"/>
            <w:noProof/>
            <w:rPrChange w:id="12785" w:author="Camilo Andrés Díaz Gómez" w:date="2023-03-28T17:42:00Z">
              <w:rPr>
                <w:noProof/>
                <w:lang w:val="en-US"/>
              </w:rPr>
            </w:rPrChange>
          </w:rPr>
          <w:t>, 2951-2959.</w:t>
        </w:r>
      </w:ins>
    </w:p>
    <w:p w14:paraId="00CC6769" w14:textId="77777777" w:rsidR="00887032" w:rsidRPr="002B569F" w:rsidRDefault="00887032" w:rsidP="002B569F">
      <w:pPr>
        <w:pStyle w:val="Bibliografa"/>
        <w:ind w:left="720" w:hanging="720"/>
        <w:rPr>
          <w:ins w:id="12786" w:author="Camilo Andrés Díaz Gómez" w:date="2023-03-28T15:43:00Z"/>
          <w:rFonts w:cs="Times New Roman"/>
          <w:noProof/>
          <w:rPrChange w:id="12787" w:author="Camilo Andrés Díaz Gómez" w:date="2023-03-28T17:42:00Z">
            <w:rPr>
              <w:ins w:id="12788" w:author="Camilo Andrés Díaz Gómez" w:date="2023-03-28T15:43:00Z"/>
              <w:noProof/>
              <w:lang w:val="en-US"/>
            </w:rPr>
          </w:rPrChange>
        </w:rPr>
      </w:pPr>
      <w:ins w:id="12789" w:author="Camilo Andrés Díaz Gómez" w:date="2023-03-28T15:43:00Z">
        <w:r w:rsidRPr="002B569F">
          <w:rPr>
            <w:rFonts w:cs="Times New Roman"/>
            <w:noProof/>
            <w:rPrChange w:id="12790" w:author="Camilo Andrés Díaz Gómez" w:date="2023-03-28T17:42:00Z">
              <w:rPr>
                <w:noProof/>
                <w:lang w:val="en-US"/>
              </w:rPr>
            </w:rPrChange>
          </w:rPr>
          <w:t xml:space="preserve">Softtek. (2021, 9 2). </w:t>
        </w:r>
        <w:r w:rsidRPr="002B569F">
          <w:rPr>
            <w:rFonts w:cs="Times New Roman"/>
            <w:i/>
            <w:iCs/>
            <w:noProof/>
            <w:rPrChange w:id="12791" w:author="Camilo Andrés Díaz Gómez" w:date="2023-03-28T17:42:00Z">
              <w:rPr>
                <w:i/>
                <w:iCs/>
                <w:noProof/>
                <w:lang w:val="en-US"/>
              </w:rPr>
            </w:rPrChange>
          </w:rPr>
          <w:t>softtek.eu</w:t>
        </w:r>
        <w:r w:rsidRPr="002B569F">
          <w:rPr>
            <w:rFonts w:cs="Times New Roman"/>
            <w:noProof/>
            <w:rPrChange w:id="12792" w:author="Camilo Andrés Díaz Gómez" w:date="2023-03-28T17:42:00Z">
              <w:rPr>
                <w:noProof/>
                <w:lang w:val="en-US"/>
              </w:rPr>
            </w:rPrChange>
          </w:rPr>
          <w:t>. Retrieved from La Reducción de Dimensionalidad en el Machine Learning: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2793" w:author="Camilo Andrés Díaz Gómez" w:date="2023-03-28T15:43:00Z"/>
          <w:rFonts w:cs="Times New Roman"/>
          <w:noProof/>
          <w:lang w:val="en-US"/>
        </w:rPr>
      </w:pPr>
      <w:ins w:id="12794"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2795" w:author="Camilo Andrés Díaz Gómez" w:date="2023-03-28T15:43:00Z"/>
          <w:rFonts w:cs="Times New Roman"/>
          <w:noProof/>
          <w:rPrChange w:id="12796" w:author="Camilo Andrés Díaz Gómez" w:date="2023-03-28T17:42:00Z">
            <w:rPr>
              <w:ins w:id="12797" w:author="Camilo Andrés Díaz Gómez" w:date="2023-03-28T15:43:00Z"/>
              <w:noProof/>
              <w:lang w:val="en-US"/>
            </w:rPr>
          </w:rPrChange>
        </w:rPr>
      </w:pPr>
      <w:ins w:id="12798"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2799"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2800" w:author="Camilo Andrés Díaz Gómez" w:date="2023-03-28T15:43:00Z"/>
          <w:rFonts w:cs="Times New Roman"/>
          <w:noProof/>
          <w:rPrChange w:id="12801" w:author="Camilo Andrés Díaz Gómez" w:date="2023-03-28T17:42:00Z">
            <w:rPr>
              <w:ins w:id="12802" w:author="Camilo Andrés Díaz Gómez" w:date="2023-03-28T15:43:00Z"/>
              <w:noProof/>
              <w:lang w:val="en-US"/>
            </w:rPr>
          </w:rPrChange>
        </w:rPr>
      </w:pPr>
      <w:ins w:id="12803" w:author="Camilo Andrés Díaz Gómez" w:date="2023-03-28T15:43:00Z">
        <w:r w:rsidRPr="002B569F">
          <w:rPr>
            <w:rFonts w:cs="Times New Roman"/>
            <w:noProof/>
            <w:rPrChange w:id="12804" w:author="Camilo Andrés Díaz Gómez" w:date="2023-03-28T17:42:00Z">
              <w:rPr>
                <w:noProof/>
                <w:lang w:val="en-US"/>
              </w:rPr>
            </w:rPrChange>
          </w:rPr>
          <w:t xml:space="preserve">Torres Bataller, J. (2016). </w:t>
        </w:r>
        <w:r w:rsidRPr="002B569F">
          <w:rPr>
            <w:rFonts w:cs="Times New Roman"/>
            <w:i/>
            <w:iCs/>
            <w:noProof/>
            <w:rPrChange w:id="12805" w:author="Camilo Andrés Díaz Gómez" w:date="2023-03-28T17:42:00Z">
              <w:rPr>
                <w:i/>
                <w:iCs/>
                <w:noProof/>
                <w:lang w:val="en-US"/>
              </w:rPr>
            </w:rPrChange>
          </w:rPr>
          <w:t>Desarrollo de una solucion para la simulacion de entornos IoT.</w:t>
        </w:r>
        <w:r w:rsidRPr="002B569F">
          <w:rPr>
            <w:rFonts w:cs="Times New Roman"/>
            <w:noProof/>
            <w:rPrChange w:id="12806"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2807" w:author="Camilo Andrés Díaz Gómez" w:date="2023-03-28T15:43:00Z"/>
          <w:rFonts w:cs="Times New Roman"/>
          <w:noProof/>
          <w:lang w:val="en-US"/>
        </w:rPr>
      </w:pPr>
      <w:ins w:id="12808" w:author="Camilo Andrés Díaz Gómez" w:date="2023-03-28T15:43:00Z">
        <w:r w:rsidRPr="002B569F">
          <w:rPr>
            <w:rFonts w:cs="Times New Roman"/>
            <w:noProof/>
            <w:rPrChange w:id="12809" w:author="Camilo Andrés Díaz Gómez" w:date="2023-03-28T17:42:00Z">
              <w:rPr>
                <w:noProof/>
                <w:lang w:val="en-US"/>
              </w:rPr>
            </w:rPrChange>
          </w:rPr>
          <w:t xml:space="preserve">Universidad de Alcalá. (2019). </w:t>
        </w:r>
        <w:r w:rsidRPr="002B569F">
          <w:rPr>
            <w:rFonts w:cs="Times New Roman"/>
            <w:i/>
            <w:iCs/>
            <w:noProof/>
            <w:rPrChange w:id="12810" w:author="Camilo Andrés Díaz Gómez" w:date="2023-03-28T17:42:00Z">
              <w:rPr>
                <w:i/>
                <w:iCs/>
                <w:noProof/>
                <w:lang w:val="en-US"/>
              </w:rPr>
            </w:rPrChange>
          </w:rPr>
          <w:t>¿Por qué actualmente es tan importante el IoT?</w:t>
        </w:r>
        <w:r w:rsidRPr="002B569F">
          <w:rPr>
            <w:rFonts w:cs="Times New Roman"/>
            <w:noProof/>
            <w:rPrChange w:id="12811"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2812" w:author="Camilo Andrés Díaz Gómez" w:date="2023-03-28T15:43:00Z"/>
          <w:rFonts w:cs="Times New Roman"/>
          <w:noProof/>
          <w:lang w:val="en-US"/>
        </w:rPr>
      </w:pPr>
      <w:ins w:id="12813"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2814" w:author="Camilo Andrés Díaz Gómez" w:date="2023-03-28T15:43:00Z"/>
          <w:rFonts w:cs="Times New Roman"/>
          <w:noProof/>
          <w:lang w:val="en-US"/>
        </w:rPr>
      </w:pPr>
      <w:ins w:id="12815"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2816" w:author="Camilo Andrés Díaz Gómez" w:date="2023-03-28T15:43:00Z"/>
          <w:rFonts w:cs="Times New Roman"/>
          <w:noProof/>
          <w:lang w:val="en-US"/>
        </w:rPr>
      </w:pPr>
      <w:ins w:id="12817" w:author="Camilo Andrés Díaz Gómez" w:date="2023-03-28T15:43:00Z">
        <w:r w:rsidRPr="002B569F">
          <w:rPr>
            <w:rFonts w:cs="Times New Roman"/>
            <w:noProof/>
            <w:rPrChange w:id="12818"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rsidP="002B569F">
      <w:pPr>
        <w:pStyle w:val="Bibliografa"/>
        <w:ind w:left="284" w:hanging="284"/>
        <w:rPr>
          <w:del w:id="12819" w:author="Camilo Andrés Díaz Gómez" w:date="2023-03-28T15:43:00Z"/>
          <w:rFonts w:cs="Times New Roman"/>
          <w:noProof/>
          <w:szCs w:val="24"/>
          <w:lang w:val="en-US"/>
        </w:rPr>
        <w:pPrChange w:id="12820" w:author="Camilo Andrés Díaz Gómez" w:date="2023-03-28T17:43:00Z">
          <w:pPr>
            <w:pStyle w:val="Bibliografa"/>
            <w:ind w:left="284" w:hanging="720"/>
          </w:pPr>
        </w:pPrChange>
      </w:pPr>
      <w:del w:id="12821"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rsidP="002B569F">
      <w:pPr>
        <w:pStyle w:val="Bibliografa"/>
        <w:ind w:left="284" w:hanging="284"/>
        <w:rPr>
          <w:ins w:id="12822" w:author="Steff Guzmán" w:date="2023-03-24T16:05:00Z"/>
          <w:del w:id="12823" w:author="Camilo Andrés Díaz Gómez" w:date="2023-03-28T15:43:00Z"/>
          <w:rFonts w:cs="Times New Roman"/>
          <w:noProof/>
          <w:szCs w:val="24"/>
          <w:lang w:val="en-US"/>
        </w:rPr>
        <w:pPrChange w:id="12824" w:author="Camilo Andrés Díaz Gómez" w:date="2023-03-28T17:43:00Z">
          <w:pPr>
            <w:pStyle w:val="Bibliografa"/>
          </w:pPr>
        </w:pPrChange>
      </w:pPr>
    </w:p>
    <w:p w14:paraId="7292F4AE" w14:textId="79626C76" w:rsidR="00154CFC" w:rsidRPr="002B569F" w:rsidDel="00887032" w:rsidRDefault="00154CFC" w:rsidP="002B569F">
      <w:pPr>
        <w:pStyle w:val="Bibliografa"/>
        <w:ind w:left="284" w:hanging="284"/>
        <w:rPr>
          <w:del w:id="12825" w:author="Camilo Andrés Díaz Gómez" w:date="2023-03-28T15:43:00Z"/>
          <w:rFonts w:cs="Times New Roman"/>
          <w:noProof/>
          <w:szCs w:val="24"/>
          <w:lang w:val="en-US"/>
        </w:rPr>
        <w:pPrChange w:id="12826" w:author="Camilo Andrés Díaz Gómez" w:date="2023-03-28T17:43:00Z">
          <w:pPr>
            <w:pStyle w:val="Bibliografa"/>
            <w:ind w:left="720" w:hanging="720"/>
          </w:pPr>
        </w:pPrChange>
      </w:pPr>
      <w:del w:id="12827"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rsidP="002B569F">
      <w:pPr>
        <w:pStyle w:val="Bibliografa"/>
        <w:ind w:left="284" w:hanging="284"/>
        <w:rPr>
          <w:ins w:id="12828" w:author="Steff Guzmán" w:date="2023-03-24T16:05:00Z"/>
          <w:del w:id="12829" w:author="Camilo Andrés Díaz Gómez" w:date="2023-03-28T15:43:00Z"/>
          <w:rFonts w:cs="Times New Roman"/>
          <w:noProof/>
          <w:szCs w:val="24"/>
          <w:lang w:val="en-US"/>
          <w:rPrChange w:id="12830" w:author="Camilo Andrés Díaz Gómez" w:date="2023-03-28T17:42:00Z">
            <w:rPr>
              <w:ins w:id="12831" w:author="Steff Guzmán" w:date="2023-03-24T16:05:00Z"/>
              <w:del w:id="12832" w:author="Camilo Andrés Díaz Gómez" w:date="2023-03-28T15:43:00Z"/>
              <w:rFonts w:cs="Times New Roman"/>
              <w:noProof/>
              <w:szCs w:val="24"/>
            </w:rPr>
          </w:rPrChange>
        </w:rPr>
        <w:pPrChange w:id="12833" w:author="Camilo Andrés Díaz Gómez" w:date="2023-03-28T17:43:00Z">
          <w:pPr>
            <w:pStyle w:val="Bibliografa"/>
            <w:ind w:left="284" w:hanging="284"/>
          </w:pPr>
        </w:pPrChange>
      </w:pPr>
    </w:p>
    <w:p w14:paraId="0AC1A416" w14:textId="5CC92FFE" w:rsidR="00154CFC" w:rsidRPr="002B569F" w:rsidDel="00887032" w:rsidRDefault="00154CFC" w:rsidP="002B569F">
      <w:pPr>
        <w:pStyle w:val="Bibliografa"/>
        <w:ind w:left="284" w:hanging="284"/>
        <w:rPr>
          <w:del w:id="12834" w:author="Camilo Andrés Díaz Gómez" w:date="2023-03-28T15:43:00Z"/>
          <w:rFonts w:cs="Times New Roman"/>
          <w:noProof/>
          <w:szCs w:val="24"/>
          <w:lang w:val="en-US"/>
        </w:rPr>
        <w:pPrChange w:id="12835" w:author="Camilo Andrés Díaz Gómez" w:date="2023-03-28T17:43:00Z">
          <w:pPr>
            <w:pStyle w:val="Bibliografa"/>
            <w:ind w:left="720" w:hanging="720"/>
          </w:pPr>
        </w:pPrChange>
      </w:pPr>
      <w:del w:id="12836"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rsidP="002B569F">
      <w:pPr>
        <w:pStyle w:val="Bibliografa"/>
        <w:ind w:left="284" w:hanging="284"/>
        <w:rPr>
          <w:ins w:id="12837" w:author="Steff Guzmán" w:date="2023-03-24T16:05:00Z"/>
          <w:del w:id="12838" w:author="Camilo Andrés Díaz Gómez" w:date="2023-03-28T15:43:00Z"/>
          <w:rFonts w:cs="Times New Roman"/>
          <w:noProof/>
          <w:szCs w:val="24"/>
          <w:lang w:val="en-US"/>
        </w:rPr>
        <w:pPrChange w:id="12839" w:author="Camilo Andrés Díaz Gómez" w:date="2023-03-28T17:43:00Z">
          <w:pPr>
            <w:pStyle w:val="Bibliografa"/>
            <w:ind w:left="284" w:hanging="284"/>
          </w:pPr>
        </w:pPrChange>
      </w:pPr>
    </w:p>
    <w:p w14:paraId="41C0909F" w14:textId="72F4BD0B" w:rsidR="00154CFC" w:rsidRPr="002B569F" w:rsidDel="00887032" w:rsidRDefault="00154CFC" w:rsidP="002B569F">
      <w:pPr>
        <w:pStyle w:val="Bibliografa"/>
        <w:ind w:left="284" w:hanging="284"/>
        <w:rPr>
          <w:del w:id="12840" w:author="Camilo Andrés Díaz Gómez" w:date="2023-03-28T15:43:00Z"/>
          <w:rFonts w:cs="Times New Roman"/>
          <w:noProof/>
          <w:szCs w:val="24"/>
          <w:lang w:val="en-US"/>
        </w:rPr>
        <w:pPrChange w:id="12841" w:author="Camilo Andrés Díaz Gómez" w:date="2023-03-28T17:43:00Z">
          <w:pPr>
            <w:pStyle w:val="Bibliografa"/>
            <w:ind w:left="720" w:hanging="720"/>
          </w:pPr>
        </w:pPrChange>
      </w:pPr>
      <w:del w:id="12842"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rsidP="002B569F">
      <w:pPr>
        <w:pStyle w:val="Bibliografa"/>
        <w:ind w:left="720" w:hanging="284"/>
        <w:rPr>
          <w:del w:id="12843" w:author="Camilo Andrés Díaz Gómez" w:date="2023-03-28T15:43:00Z"/>
          <w:rFonts w:cs="Times New Roman"/>
          <w:noProof/>
          <w:szCs w:val="24"/>
        </w:rPr>
        <w:pPrChange w:id="12844" w:author="Camilo Andrés Díaz Gómez" w:date="2023-03-28T17:43:00Z">
          <w:pPr>
            <w:pStyle w:val="Bibliografa"/>
            <w:ind w:left="720" w:hanging="720"/>
          </w:pPr>
        </w:pPrChange>
      </w:pPr>
      <w:del w:id="12845"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rsidP="002B569F">
      <w:pPr>
        <w:pStyle w:val="Bibliografa"/>
        <w:ind w:left="436"/>
        <w:rPr>
          <w:ins w:id="12846" w:author="Steff Guzmán" w:date="2023-03-24T16:06:00Z"/>
          <w:del w:id="12847" w:author="Camilo Andrés Díaz Gómez" w:date="2023-03-28T15:43:00Z"/>
          <w:rFonts w:cs="Times New Roman"/>
          <w:i/>
          <w:iCs/>
          <w:noProof/>
          <w:szCs w:val="24"/>
        </w:rPr>
        <w:pPrChange w:id="12848" w:author="Camilo Andrés Díaz Gómez" w:date="2023-03-28T17:43:00Z">
          <w:pPr>
            <w:pStyle w:val="Bibliografa"/>
            <w:ind w:left="436"/>
          </w:pPr>
        </w:pPrChange>
      </w:pPr>
    </w:p>
    <w:p w14:paraId="22FC3640" w14:textId="1B7DF7A5" w:rsidR="00154CFC" w:rsidRPr="002B569F" w:rsidDel="00887032" w:rsidRDefault="00154CFC" w:rsidP="002B569F">
      <w:pPr>
        <w:pStyle w:val="Bibliografa"/>
        <w:ind w:left="436"/>
        <w:rPr>
          <w:del w:id="12849" w:author="Camilo Andrés Díaz Gómez" w:date="2023-03-28T15:43:00Z"/>
          <w:rFonts w:cs="Times New Roman"/>
          <w:noProof/>
          <w:szCs w:val="24"/>
        </w:rPr>
        <w:pPrChange w:id="12850" w:author="Camilo Andrés Díaz Gómez" w:date="2023-03-28T17:43:00Z">
          <w:pPr>
            <w:pStyle w:val="Bibliografa"/>
            <w:ind w:left="720" w:hanging="720"/>
          </w:pPr>
        </w:pPrChange>
      </w:pPr>
      <w:del w:id="12851"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rsidP="002B569F">
      <w:pPr>
        <w:pStyle w:val="Bibliografa"/>
        <w:ind w:left="720" w:hanging="284"/>
        <w:rPr>
          <w:del w:id="12852" w:author="Camilo Andrés Díaz Gómez" w:date="2023-03-28T15:43:00Z"/>
          <w:rFonts w:cs="Times New Roman"/>
          <w:noProof/>
          <w:szCs w:val="24"/>
          <w:lang w:val="en-US"/>
        </w:rPr>
        <w:pPrChange w:id="12853" w:author="Camilo Andrés Díaz Gómez" w:date="2023-03-28T17:43:00Z">
          <w:pPr>
            <w:pStyle w:val="Bibliografa"/>
            <w:ind w:left="720" w:hanging="720"/>
          </w:pPr>
        </w:pPrChange>
      </w:pPr>
      <w:del w:id="12854"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rsidP="002B569F">
      <w:pPr>
        <w:pStyle w:val="Bibliografa"/>
        <w:ind w:left="720" w:hanging="284"/>
        <w:rPr>
          <w:ins w:id="12855" w:author="Steff Guzmán" w:date="2023-03-24T16:06:00Z"/>
          <w:del w:id="12856" w:author="Camilo Andrés Díaz Gómez" w:date="2023-03-28T15:43:00Z"/>
          <w:rFonts w:cs="Times New Roman"/>
          <w:noProof/>
          <w:szCs w:val="24"/>
          <w:lang w:val="en-US"/>
          <w:rPrChange w:id="12857" w:author="Camilo Andrés Díaz Gómez" w:date="2023-03-28T17:42:00Z">
            <w:rPr>
              <w:ins w:id="12858" w:author="Steff Guzmán" w:date="2023-03-24T16:06:00Z"/>
              <w:del w:id="12859" w:author="Camilo Andrés Díaz Gómez" w:date="2023-03-28T15:43:00Z"/>
              <w:rFonts w:cs="Times New Roman"/>
              <w:noProof/>
              <w:szCs w:val="24"/>
            </w:rPr>
          </w:rPrChange>
        </w:rPr>
        <w:pPrChange w:id="12860" w:author="Camilo Andrés Díaz Gómez" w:date="2023-03-28T17:43:00Z">
          <w:pPr>
            <w:pStyle w:val="Bibliografa"/>
            <w:ind w:left="720" w:hanging="284"/>
          </w:pPr>
        </w:pPrChange>
      </w:pPr>
    </w:p>
    <w:p w14:paraId="390203A5" w14:textId="59D1F637" w:rsidR="00154CFC" w:rsidRPr="002B569F" w:rsidDel="00887032" w:rsidRDefault="00154CFC" w:rsidP="002B569F">
      <w:pPr>
        <w:pStyle w:val="Bibliografa"/>
        <w:ind w:left="720" w:hanging="284"/>
        <w:rPr>
          <w:del w:id="12861" w:author="Camilo Andrés Díaz Gómez" w:date="2023-03-28T15:43:00Z"/>
          <w:rFonts w:cs="Times New Roman"/>
          <w:noProof/>
          <w:szCs w:val="24"/>
        </w:rPr>
        <w:pPrChange w:id="12862" w:author="Camilo Andrés Díaz Gómez" w:date="2023-03-28T17:43:00Z">
          <w:pPr>
            <w:pStyle w:val="Bibliografa"/>
            <w:ind w:left="720" w:hanging="720"/>
          </w:pPr>
        </w:pPrChange>
      </w:pPr>
      <w:del w:id="12863"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rsidP="002B569F">
      <w:pPr>
        <w:pStyle w:val="Bibliografa"/>
        <w:ind w:left="284" w:hanging="284"/>
        <w:rPr>
          <w:del w:id="12864" w:author="Camilo Andrés Díaz Gómez" w:date="2023-03-28T15:43:00Z"/>
          <w:rFonts w:cs="Times New Roman"/>
          <w:noProof/>
          <w:szCs w:val="24"/>
          <w:lang w:val="en-US"/>
        </w:rPr>
        <w:pPrChange w:id="12865" w:author="Camilo Andrés Díaz Gómez" w:date="2023-03-28T17:43:00Z">
          <w:pPr>
            <w:pStyle w:val="Bibliografa"/>
            <w:ind w:left="284" w:hanging="284"/>
          </w:pPr>
        </w:pPrChange>
      </w:pPr>
      <w:del w:id="12866"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rsidP="002B569F">
      <w:pPr>
        <w:pStyle w:val="Bibliografa"/>
        <w:ind w:left="284" w:hanging="284"/>
        <w:rPr>
          <w:del w:id="12867" w:author="Camilo Andrés Díaz Gómez" w:date="2023-03-28T15:43:00Z"/>
          <w:rFonts w:cs="Times New Roman"/>
          <w:noProof/>
          <w:szCs w:val="24"/>
        </w:rPr>
        <w:pPrChange w:id="12868" w:author="Camilo Andrés Díaz Gómez" w:date="2023-03-28T17:43:00Z">
          <w:pPr>
            <w:pStyle w:val="Bibliografa"/>
            <w:ind w:left="284" w:hanging="284"/>
          </w:pPr>
        </w:pPrChange>
      </w:pPr>
      <w:del w:id="12869"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rsidP="002B569F">
      <w:pPr>
        <w:pStyle w:val="Bibliografa"/>
        <w:ind w:left="284" w:hanging="284"/>
        <w:rPr>
          <w:del w:id="12870" w:author="Camilo Andrés Díaz Gómez" w:date="2023-03-28T15:43:00Z"/>
          <w:rFonts w:cs="Times New Roman"/>
          <w:noProof/>
          <w:szCs w:val="24"/>
        </w:rPr>
        <w:pPrChange w:id="12871" w:author="Camilo Andrés Díaz Gómez" w:date="2023-03-28T17:43:00Z">
          <w:pPr>
            <w:pStyle w:val="Bibliografa"/>
            <w:ind w:left="284" w:hanging="284"/>
          </w:pPr>
        </w:pPrChange>
      </w:pPr>
      <w:del w:id="12872"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rsidP="002B569F">
      <w:pPr>
        <w:pStyle w:val="Bibliografa"/>
        <w:ind w:left="284" w:hanging="284"/>
        <w:rPr>
          <w:del w:id="12873" w:author="Camilo Andrés Díaz Gómez" w:date="2023-03-28T15:43:00Z"/>
          <w:rFonts w:cs="Times New Roman"/>
          <w:noProof/>
          <w:szCs w:val="24"/>
        </w:rPr>
        <w:pPrChange w:id="12874" w:author="Camilo Andrés Díaz Gómez" w:date="2023-03-28T17:43:00Z">
          <w:pPr>
            <w:pStyle w:val="Bibliografa"/>
            <w:ind w:left="284" w:hanging="284"/>
          </w:pPr>
        </w:pPrChange>
      </w:pPr>
      <w:del w:id="12875"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rsidP="002B569F">
      <w:pPr>
        <w:pStyle w:val="Bibliografa"/>
        <w:ind w:left="284" w:hanging="284"/>
        <w:rPr>
          <w:del w:id="12876" w:author="Camilo Andrés Díaz Gómez" w:date="2023-03-28T15:43:00Z"/>
          <w:rFonts w:cs="Times New Roman"/>
          <w:noProof/>
          <w:szCs w:val="24"/>
          <w:lang w:val="en-US"/>
        </w:rPr>
        <w:pPrChange w:id="12877" w:author="Camilo Andrés Díaz Gómez" w:date="2023-03-28T17:43:00Z">
          <w:pPr>
            <w:pStyle w:val="Bibliografa"/>
            <w:ind w:left="284" w:hanging="284"/>
          </w:pPr>
        </w:pPrChange>
      </w:pPr>
      <w:del w:id="12878"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rsidP="002B569F">
      <w:pPr>
        <w:pStyle w:val="Bibliografa"/>
        <w:ind w:left="284" w:hanging="284"/>
        <w:rPr>
          <w:del w:id="12879" w:author="Camilo Andrés Díaz Gómez" w:date="2023-03-28T15:43:00Z"/>
          <w:rFonts w:cs="Times New Roman"/>
          <w:noProof/>
          <w:szCs w:val="24"/>
          <w:lang w:val="en-US"/>
        </w:rPr>
        <w:pPrChange w:id="12880" w:author="Camilo Andrés Díaz Gómez" w:date="2023-03-28T17:43:00Z">
          <w:pPr>
            <w:pStyle w:val="Bibliografa"/>
            <w:ind w:left="284" w:hanging="284"/>
          </w:pPr>
        </w:pPrChange>
      </w:pPr>
      <w:del w:id="12881"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rsidP="002B569F">
      <w:pPr>
        <w:pStyle w:val="Bibliografa"/>
        <w:ind w:left="284" w:hanging="284"/>
        <w:rPr>
          <w:del w:id="12882" w:author="Camilo Andrés Díaz Gómez" w:date="2023-03-28T15:43:00Z"/>
          <w:rFonts w:cs="Times New Roman"/>
          <w:noProof/>
          <w:szCs w:val="24"/>
        </w:rPr>
        <w:pPrChange w:id="12883" w:author="Camilo Andrés Díaz Gómez" w:date="2023-03-28T17:43:00Z">
          <w:pPr>
            <w:pStyle w:val="Bibliografa"/>
            <w:ind w:left="284" w:hanging="284"/>
          </w:pPr>
        </w:pPrChange>
      </w:pPr>
      <w:del w:id="12884"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rsidP="002B569F">
      <w:pPr>
        <w:pStyle w:val="Bibliografa"/>
        <w:ind w:left="284" w:hanging="284"/>
        <w:rPr>
          <w:del w:id="12885" w:author="Camilo Andrés Díaz Gómez" w:date="2023-03-28T15:43:00Z"/>
          <w:rFonts w:cs="Times New Roman"/>
          <w:noProof/>
          <w:szCs w:val="24"/>
          <w:lang w:val="en-US"/>
        </w:rPr>
        <w:pPrChange w:id="12886" w:author="Camilo Andrés Díaz Gómez" w:date="2023-03-28T17:43:00Z">
          <w:pPr>
            <w:pStyle w:val="Bibliografa"/>
            <w:ind w:left="284" w:hanging="284"/>
          </w:pPr>
        </w:pPrChange>
      </w:pPr>
      <w:del w:id="12887"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rsidP="002B569F">
      <w:pPr>
        <w:pStyle w:val="Bibliografa"/>
        <w:ind w:left="284" w:hanging="284"/>
        <w:rPr>
          <w:del w:id="12888" w:author="Camilo Andrés Díaz Gómez" w:date="2023-03-28T15:43:00Z"/>
          <w:rFonts w:cs="Times New Roman"/>
          <w:noProof/>
          <w:szCs w:val="24"/>
          <w:lang w:val="en-US"/>
        </w:rPr>
        <w:pPrChange w:id="12889" w:author="Camilo Andrés Díaz Gómez" w:date="2023-03-28T17:43:00Z">
          <w:pPr>
            <w:pStyle w:val="Bibliografa"/>
            <w:ind w:left="284" w:hanging="284"/>
          </w:pPr>
        </w:pPrChange>
      </w:pPr>
      <w:del w:id="12890"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rsidP="002B569F">
      <w:pPr>
        <w:pStyle w:val="Bibliografa"/>
        <w:ind w:left="284" w:hanging="284"/>
        <w:rPr>
          <w:del w:id="12891" w:author="Camilo Andrés Díaz Gómez" w:date="2023-03-28T15:43:00Z"/>
          <w:rFonts w:cs="Times New Roman"/>
          <w:noProof/>
          <w:szCs w:val="24"/>
        </w:rPr>
        <w:pPrChange w:id="12892" w:author="Camilo Andrés Díaz Gómez" w:date="2023-03-28T17:43:00Z">
          <w:pPr>
            <w:pStyle w:val="Bibliografa"/>
            <w:ind w:left="284" w:hanging="284"/>
          </w:pPr>
        </w:pPrChange>
      </w:pPr>
      <w:ins w:id="12893" w:author="Steff Guzmán" w:date="2023-03-24T16:04:00Z">
        <w:del w:id="12894" w:author="Camilo Andrés Díaz Gómez" w:date="2023-03-28T15:43:00Z">
          <w:r w:rsidRPr="002B569F" w:rsidDel="00887032">
            <w:rPr>
              <w:rFonts w:cs="Times New Roman"/>
              <w:noProof/>
              <w:szCs w:val="24"/>
              <w:lang w:val="en-US"/>
            </w:rPr>
            <w:delText>E</w:delText>
          </w:r>
        </w:del>
      </w:ins>
      <w:del w:id="12895"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rsidP="002B569F">
      <w:pPr>
        <w:pStyle w:val="Bibliografa"/>
        <w:ind w:left="284" w:hanging="284"/>
        <w:rPr>
          <w:del w:id="12896" w:author="Camilo Andrés Díaz Gómez" w:date="2023-03-28T15:43:00Z"/>
          <w:rFonts w:cs="Times New Roman"/>
          <w:noProof/>
          <w:szCs w:val="24"/>
        </w:rPr>
        <w:pPrChange w:id="12897" w:author="Camilo Andrés Díaz Gómez" w:date="2023-03-28T17:43:00Z">
          <w:pPr>
            <w:pStyle w:val="Bibliografa"/>
            <w:ind w:left="284" w:hanging="284"/>
          </w:pPr>
        </w:pPrChange>
      </w:pPr>
      <w:del w:id="12898"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rsidP="002B569F">
      <w:pPr>
        <w:pStyle w:val="Bibliografa"/>
        <w:ind w:left="284" w:hanging="284"/>
        <w:rPr>
          <w:ins w:id="12899" w:author="Steff Guzmán" w:date="2023-03-24T16:04:00Z"/>
          <w:del w:id="12900" w:author="Camilo Andrés Díaz Gómez" w:date="2023-03-28T15:43:00Z"/>
          <w:rFonts w:cs="Times New Roman"/>
          <w:noProof/>
          <w:szCs w:val="24"/>
          <w:rPrChange w:id="12901" w:author="Camilo Andrés Díaz Gómez" w:date="2023-03-28T17:42:00Z">
            <w:rPr>
              <w:ins w:id="12902" w:author="Steff Guzmán" w:date="2023-03-24T16:04:00Z"/>
              <w:del w:id="12903" w:author="Camilo Andrés Díaz Gómez" w:date="2023-03-28T15:43:00Z"/>
              <w:rFonts w:cs="Times New Roman"/>
              <w:noProof/>
              <w:szCs w:val="24"/>
              <w:lang w:val="en-US"/>
            </w:rPr>
          </w:rPrChange>
        </w:rPr>
        <w:pPrChange w:id="12904" w:author="Camilo Andrés Díaz Gómez" w:date="2023-03-28T17:43:00Z">
          <w:pPr>
            <w:pStyle w:val="Bibliografa"/>
            <w:ind w:left="284" w:hanging="284"/>
          </w:pPr>
        </w:pPrChange>
      </w:pPr>
    </w:p>
    <w:p w14:paraId="31F22511" w14:textId="44A4CB52" w:rsidR="00154CFC" w:rsidRPr="002B569F" w:rsidDel="00887032" w:rsidRDefault="00154CFC" w:rsidP="002B569F">
      <w:pPr>
        <w:pStyle w:val="Bibliografa"/>
        <w:ind w:left="284" w:hanging="284"/>
        <w:rPr>
          <w:del w:id="12905" w:author="Camilo Andrés Díaz Gómez" w:date="2023-03-28T15:43:00Z"/>
          <w:rFonts w:cs="Times New Roman"/>
          <w:noProof/>
          <w:szCs w:val="24"/>
          <w:lang w:val="en-US"/>
        </w:rPr>
        <w:pPrChange w:id="12906" w:author="Camilo Andrés Díaz Gómez" w:date="2023-03-28T17:43:00Z">
          <w:pPr>
            <w:pStyle w:val="Bibliografa"/>
            <w:ind w:left="720" w:hanging="284"/>
          </w:pPr>
        </w:pPrChange>
      </w:pPr>
      <w:del w:id="12907"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rsidP="002B569F">
      <w:pPr>
        <w:pStyle w:val="Bibliografa"/>
        <w:ind w:left="720" w:hanging="284"/>
        <w:rPr>
          <w:del w:id="12908" w:author="Camilo Andrés Díaz Gómez" w:date="2023-03-28T15:43:00Z"/>
          <w:rFonts w:cs="Times New Roman"/>
          <w:noProof/>
          <w:szCs w:val="24"/>
          <w:lang w:val="en-US"/>
        </w:rPr>
        <w:pPrChange w:id="12909" w:author="Camilo Andrés Díaz Gómez" w:date="2023-03-28T17:43:00Z">
          <w:pPr>
            <w:pStyle w:val="Bibliografa"/>
            <w:ind w:left="720" w:hanging="284"/>
          </w:pPr>
        </w:pPrChange>
      </w:pPr>
      <w:del w:id="12910"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rsidP="002B569F">
      <w:pPr>
        <w:pStyle w:val="Bibliografa"/>
        <w:ind w:left="720" w:hanging="284"/>
        <w:rPr>
          <w:del w:id="12911" w:author="Camilo Andrés Díaz Gómez" w:date="2023-03-28T15:43:00Z"/>
          <w:rFonts w:cs="Times New Roman"/>
          <w:noProof/>
          <w:szCs w:val="24"/>
        </w:rPr>
        <w:pPrChange w:id="12912" w:author="Camilo Andrés Díaz Gómez" w:date="2023-03-28T17:43:00Z">
          <w:pPr>
            <w:pStyle w:val="Bibliografa"/>
            <w:ind w:left="720" w:hanging="284"/>
          </w:pPr>
        </w:pPrChange>
      </w:pPr>
      <w:del w:id="12913"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rsidP="002B569F">
      <w:pPr>
        <w:pStyle w:val="Bibliografa"/>
        <w:ind w:left="720" w:hanging="284"/>
        <w:rPr>
          <w:del w:id="12914" w:author="Camilo Andrés Díaz Gómez" w:date="2023-03-28T15:43:00Z"/>
          <w:rFonts w:cs="Times New Roman"/>
          <w:noProof/>
          <w:szCs w:val="24"/>
        </w:rPr>
        <w:pPrChange w:id="12915" w:author="Camilo Andrés Díaz Gómez" w:date="2023-03-28T17:43:00Z">
          <w:pPr>
            <w:pStyle w:val="Bibliografa"/>
            <w:ind w:left="720" w:hanging="284"/>
          </w:pPr>
        </w:pPrChange>
      </w:pPr>
      <w:del w:id="12916"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rsidP="002B569F">
      <w:pPr>
        <w:pStyle w:val="Bibliografa"/>
        <w:ind w:left="720" w:hanging="284"/>
        <w:rPr>
          <w:del w:id="12917" w:author="Camilo Andrés Díaz Gómez" w:date="2023-03-28T15:43:00Z"/>
          <w:rFonts w:cs="Times New Roman"/>
          <w:noProof/>
          <w:szCs w:val="24"/>
        </w:rPr>
        <w:pPrChange w:id="12918" w:author="Camilo Andrés Díaz Gómez" w:date="2023-03-28T17:43:00Z">
          <w:pPr>
            <w:pStyle w:val="Bibliografa"/>
            <w:ind w:left="720" w:hanging="284"/>
          </w:pPr>
        </w:pPrChange>
      </w:pPr>
      <w:del w:id="12919"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rsidP="002B569F">
      <w:pPr>
        <w:pStyle w:val="Bibliografa"/>
        <w:ind w:left="720" w:hanging="284"/>
        <w:rPr>
          <w:del w:id="12920" w:author="Camilo Andrés Díaz Gómez" w:date="2023-03-28T15:43:00Z"/>
          <w:rFonts w:cs="Times New Roman"/>
          <w:noProof/>
          <w:szCs w:val="24"/>
          <w:lang w:val="en-US"/>
        </w:rPr>
        <w:pPrChange w:id="12921" w:author="Camilo Andrés Díaz Gómez" w:date="2023-03-28T17:43:00Z">
          <w:pPr>
            <w:pStyle w:val="Bibliografa"/>
            <w:ind w:left="720" w:hanging="284"/>
          </w:pPr>
        </w:pPrChange>
      </w:pPr>
      <w:del w:id="12922"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rsidP="002B569F">
      <w:pPr>
        <w:pStyle w:val="Bibliografa"/>
        <w:ind w:left="720" w:hanging="284"/>
        <w:rPr>
          <w:del w:id="12923" w:author="Camilo Andrés Díaz Gómez" w:date="2023-03-28T15:43:00Z"/>
          <w:rFonts w:cs="Times New Roman"/>
          <w:noProof/>
          <w:szCs w:val="24"/>
        </w:rPr>
        <w:pPrChange w:id="12924" w:author="Camilo Andrés Díaz Gómez" w:date="2023-03-28T17:43:00Z">
          <w:pPr>
            <w:pStyle w:val="Bibliografa"/>
            <w:ind w:left="720" w:hanging="284"/>
          </w:pPr>
        </w:pPrChange>
      </w:pPr>
      <w:del w:id="12925"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rsidP="002B569F">
      <w:pPr>
        <w:pStyle w:val="Bibliografa"/>
        <w:ind w:left="720" w:hanging="284"/>
        <w:rPr>
          <w:del w:id="12926" w:author="Camilo Andrés Díaz Gómez" w:date="2023-03-28T15:43:00Z"/>
          <w:rFonts w:cs="Times New Roman"/>
          <w:noProof/>
          <w:szCs w:val="24"/>
        </w:rPr>
        <w:pPrChange w:id="12927" w:author="Camilo Andrés Díaz Gómez" w:date="2023-03-28T17:43:00Z">
          <w:pPr>
            <w:pStyle w:val="Bibliografa"/>
            <w:ind w:left="720" w:hanging="284"/>
          </w:pPr>
        </w:pPrChange>
      </w:pPr>
      <w:del w:id="12928"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rsidP="002B569F">
      <w:pPr>
        <w:pStyle w:val="Bibliografa"/>
        <w:ind w:left="720" w:hanging="284"/>
        <w:rPr>
          <w:del w:id="12929" w:author="Camilo Andrés Díaz Gómez" w:date="2023-03-28T15:43:00Z"/>
          <w:rFonts w:cs="Times New Roman"/>
          <w:noProof/>
          <w:szCs w:val="24"/>
        </w:rPr>
        <w:pPrChange w:id="12930" w:author="Camilo Andrés Díaz Gómez" w:date="2023-03-28T17:43:00Z">
          <w:pPr>
            <w:pStyle w:val="Bibliografa"/>
            <w:ind w:left="720" w:hanging="284"/>
          </w:pPr>
        </w:pPrChange>
      </w:pPr>
      <w:del w:id="12931"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rsidP="002B569F">
      <w:pPr>
        <w:pStyle w:val="Bibliografa"/>
        <w:ind w:left="720" w:hanging="284"/>
        <w:rPr>
          <w:del w:id="12932" w:author="Camilo Andrés Díaz Gómez" w:date="2023-03-28T15:43:00Z"/>
          <w:rFonts w:cs="Times New Roman"/>
          <w:noProof/>
          <w:szCs w:val="24"/>
          <w:lang w:val="en-US"/>
        </w:rPr>
        <w:pPrChange w:id="12933" w:author="Camilo Andrés Díaz Gómez" w:date="2023-03-28T17:43:00Z">
          <w:pPr>
            <w:pStyle w:val="Bibliografa"/>
            <w:ind w:left="720" w:hanging="284"/>
          </w:pPr>
        </w:pPrChange>
      </w:pPr>
      <w:del w:id="12934"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rsidP="002B569F">
      <w:pPr>
        <w:pStyle w:val="Bibliografa"/>
        <w:ind w:left="720" w:hanging="284"/>
        <w:rPr>
          <w:del w:id="12935" w:author="Camilo Andrés Díaz Gómez" w:date="2023-03-28T15:43:00Z"/>
          <w:rFonts w:cs="Times New Roman"/>
          <w:noProof/>
          <w:szCs w:val="24"/>
          <w:lang w:val="en-US"/>
        </w:rPr>
        <w:pPrChange w:id="12936" w:author="Camilo Andrés Díaz Gómez" w:date="2023-03-28T17:43:00Z">
          <w:pPr>
            <w:pStyle w:val="Bibliografa"/>
            <w:ind w:left="720" w:hanging="284"/>
          </w:pPr>
        </w:pPrChange>
      </w:pPr>
      <w:del w:id="12937"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rsidP="002B569F">
      <w:pPr>
        <w:pStyle w:val="Bibliografa"/>
        <w:ind w:left="720" w:hanging="284"/>
        <w:rPr>
          <w:del w:id="12938" w:author="Camilo Andrés Díaz Gómez" w:date="2023-03-28T15:43:00Z"/>
          <w:rFonts w:cs="Times New Roman"/>
          <w:noProof/>
          <w:szCs w:val="24"/>
          <w:lang w:val="en-US"/>
        </w:rPr>
        <w:pPrChange w:id="12939" w:author="Camilo Andrés Díaz Gómez" w:date="2023-03-28T17:43:00Z">
          <w:pPr>
            <w:pStyle w:val="Bibliografa"/>
            <w:ind w:left="720" w:hanging="284"/>
          </w:pPr>
        </w:pPrChange>
      </w:pPr>
      <w:del w:id="12940"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rsidP="002B569F">
      <w:pPr>
        <w:pStyle w:val="Bibliografa"/>
        <w:ind w:left="720" w:hanging="284"/>
        <w:rPr>
          <w:del w:id="12941" w:author="Camilo Andrés Díaz Gómez" w:date="2023-03-28T15:43:00Z"/>
          <w:rFonts w:cs="Times New Roman"/>
          <w:noProof/>
          <w:szCs w:val="24"/>
          <w:lang w:val="en-US"/>
        </w:rPr>
        <w:pPrChange w:id="12942" w:author="Camilo Andrés Díaz Gómez" w:date="2023-03-28T17:43:00Z">
          <w:pPr>
            <w:pStyle w:val="Bibliografa"/>
            <w:ind w:left="720" w:hanging="284"/>
          </w:pPr>
        </w:pPrChange>
      </w:pPr>
      <w:del w:id="12943"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rsidP="002B569F">
      <w:pPr>
        <w:pStyle w:val="Bibliografa"/>
        <w:ind w:left="720" w:hanging="284"/>
        <w:rPr>
          <w:del w:id="12944" w:author="Camilo Andrés Díaz Gómez" w:date="2023-03-28T15:43:00Z"/>
          <w:rFonts w:cs="Times New Roman"/>
          <w:noProof/>
          <w:szCs w:val="24"/>
          <w:lang w:val="en-US"/>
        </w:rPr>
        <w:pPrChange w:id="12945" w:author="Camilo Andrés Díaz Gómez" w:date="2023-03-28T17:43:00Z">
          <w:pPr>
            <w:pStyle w:val="Bibliografa"/>
            <w:ind w:left="720" w:hanging="284"/>
          </w:pPr>
        </w:pPrChange>
      </w:pPr>
      <w:del w:id="12946"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rsidP="002B569F">
      <w:pPr>
        <w:pStyle w:val="Bibliografa"/>
        <w:ind w:left="720" w:hanging="284"/>
        <w:rPr>
          <w:del w:id="12947" w:author="Camilo Andrés Díaz Gómez" w:date="2023-03-28T15:43:00Z"/>
          <w:rFonts w:cs="Times New Roman"/>
          <w:noProof/>
          <w:szCs w:val="24"/>
          <w:lang w:val="en-US"/>
        </w:rPr>
        <w:pPrChange w:id="12948" w:author="Camilo Andrés Díaz Gómez" w:date="2023-03-28T17:43:00Z">
          <w:pPr>
            <w:pStyle w:val="Bibliografa"/>
            <w:ind w:left="720" w:hanging="284"/>
          </w:pPr>
        </w:pPrChange>
      </w:pPr>
      <w:del w:id="12949"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rsidP="002B569F">
      <w:pPr>
        <w:pStyle w:val="Bibliografa"/>
        <w:ind w:left="720" w:hanging="284"/>
        <w:rPr>
          <w:del w:id="12950" w:author="Camilo Andrés Díaz Gómez" w:date="2023-03-28T15:43:00Z"/>
          <w:rFonts w:cs="Times New Roman"/>
          <w:noProof/>
          <w:szCs w:val="24"/>
        </w:rPr>
        <w:pPrChange w:id="12951" w:author="Camilo Andrés Díaz Gómez" w:date="2023-03-28T17:43:00Z">
          <w:pPr>
            <w:pStyle w:val="Bibliografa"/>
            <w:ind w:left="720" w:hanging="284"/>
          </w:pPr>
        </w:pPrChange>
      </w:pPr>
      <w:del w:id="12952"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rsidP="002B569F">
      <w:pPr>
        <w:pStyle w:val="Bibliografa"/>
        <w:ind w:left="720" w:hanging="284"/>
        <w:rPr>
          <w:del w:id="12953" w:author="Camilo Andrés Díaz Gómez" w:date="2023-03-28T15:43:00Z"/>
          <w:rFonts w:cs="Times New Roman"/>
          <w:noProof/>
          <w:szCs w:val="24"/>
        </w:rPr>
        <w:pPrChange w:id="12954" w:author="Camilo Andrés Díaz Gómez" w:date="2023-03-28T17:43:00Z">
          <w:pPr>
            <w:pStyle w:val="Bibliografa"/>
            <w:ind w:left="720" w:hanging="284"/>
          </w:pPr>
        </w:pPrChange>
      </w:pPr>
      <w:del w:id="12955"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rsidP="002B569F">
      <w:pPr>
        <w:pStyle w:val="Bibliografa"/>
        <w:ind w:left="720" w:hanging="284"/>
        <w:rPr>
          <w:del w:id="12956" w:author="Camilo Andrés Díaz Gómez" w:date="2023-03-28T15:43:00Z"/>
          <w:rFonts w:cs="Times New Roman"/>
          <w:noProof/>
          <w:szCs w:val="24"/>
        </w:rPr>
        <w:pPrChange w:id="12957" w:author="Camilo Andrés Díaz Gómez" w:date="2023-03-28T17:43:00Z">
          <w:pPr>
            <w:pStyle w:val="Bibliografa"/>
            <w:ind w:left="720" w:hanging="284"/>
          </w:pPr>
        </w:pPrChange>
      </w:pPr>
      <w:del w:id="12958"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rsidP="002B569F">
      <w:pPr>
        <w:pStyle w:val="Bibliografa"/>
        <w:ind w:left="720" w:hanging="284"/>
        <w:rPr>
          <w:del w:id="12959" w:author="Camilo Andrés Díaz Gómez" w:date="2023-03-28T15:43:00Z"/>
          <w:rFonts w:cs="Times New Roman"/>
          <w:noProof/>
          <w:szCs w:val="24"/>
          <w:lang w:val="en-US"/>
        </w:rPr>
        <w:pPrChange w:id="12960" w:author="Camilo Andrés Díaz Gómez" w:date="2023-03-28T17:43:00Z">
          <w:pPr>
            <w:pStyle w:val="Bibliografa"/>
            <w:ind w:left="720" w:hanging="284"/>
          </w:pPr>
        </w:pPrChange>
      </w:pPr>
      <w:del w:id="12961"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rsidP="002B569F">
      <w:pPr>
        <w:pStyle w:val="Bibliografa"/>
        <w:ind w:left="720" w:hanging="284"/>
        <w:rPr>
          <w:del w:id="12962" w:author="Camilo Andrés Díaz Gómez" w:date="2023-03-28T15:43:00Z"/>
          <w:rFonts w:cs="Times New Roman"/>
          <w:noProof/>
          <w:szCs w:val="24"/>
          <w:lang w:val="en-US"/>
        </w:rPr>
        <w:pPrChange w:id="12963" w:author="Camilo Andrés Díaz Gómez" w:date="2023-03-28T17:43:00Z">
          <w:pPr>
            <w:pStyle w:val="Bibliografa"/>
            <w:ind w:left="720" w:hanging="284"/>
          </w:pPr>
        </w:pPrChange>
      </w:pPr>
      <w:del w:id="12964"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rsidP="002B569F">
      <w:pPr>
        <w:pStyle w:val="Bibliografa"/>
        <w:ind w:left="720" w:hanging="284"/>
        <w:rPr>
          <w:del w:id="12965" w:author="Camilo Andrés Díaz Gómez" w:date="2023-03-28T15:43:00Z"/>
          <w:rFonts w:cs="Times New Roman"/>
          <w:noProof/>
          <w:szCs w:val="24"/>
          <w:lang w:val="en-US"/>
        </w:rPr>
        <w:pPrChange w:id="12966" w:author="Camilo Andrés Díaz Gómez" w:date="2023-03-28T17:43:00Z">
          <w:pPr>
            <w:pStyle w:val="Bibliografa"/>
            <w:ind w:left="720" w:hanging="284"/>
          </w:pPr>
        </w:pPrChange>
      </w:pPr>
      <w:del w:id="12967"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rsidP="002B569F">
      <w:pPr>
        <w:pStyle w:val="Bibliografa"/>
        <w:ind w:left="720" w:hanging="284"/>
        <w:rPr>
          <w:del w:id="12968" w:author="Camilo Andrés Díaz Gómez" w:date="2023-03-28T15:43:00Z"/>
          <w:rFonts w:cs="Times New Roman"/>
          <w:noProof/>
          <w:szCs w:val="24"/>
        </w:rPr>
        <w:pPrChange w:id="12969" w:author="Camilo Andrés Díaz Gómez" w:date="2023-03-28T17:43:00Z">
          <w:pPr>
            <w:pStyle w:val="Bibliografa"/>
            <w:ind w:left="720" w:hanging="284"/>
          </w:pPr>
        </w:pPrChange>
      </w:pPr>
      <w:del w:id="12970"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rsidP="002B569F">
      <w:pPr>
        <w:pStyle w:val="Bibliografa"/>
        <w:ind w:left="720" w:hanging="284"/>
        <w:rPr>
          <w:del w:id="12971" w:author="Camilo Andrés Díaz Gómez" w:date="2023-03-28T15:43:00Z"/>
          <w:rFonts w:cs="Times New Roman"/>
          <w:noProof/>
          <w:szCs w:val="24"/>
          <w:lang w:val="en-US"/>
        </w:rPr>
        <w:pPrChange w:id="12972" w:author="Camilo Andrés Díaz Gómez" w:date="2023-03-28T17:43:00Z">
          <w:pPr>
            <w:pStyle w:val="Bibliografa"/>
            <w:ind w:left="720" w:hanging="284"/>
          </w:pPr>
        </w:pPrChange>
      </w:pPr>
      <w:del w:id="12973"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rsidP="002B569F">
      <w:pPr>
        <w:pStyle w:val="Bibliografa"/>
        <w:ind w:left="720" w:hanging="284"/>
        <w:rPr>
          <w:del w:id="12974" w:author="Camilo Andrés Díaz Gómez" w:date="2023-03-28T15:43:00Z"/>
          <w:rFonts w:cs="Times New Roman"/>
          <w:noProof/>
          <w:szCs w:val="24"/>
          <w:lang w:val="en-US"/>
        </w:rPr>
        <w:pPrChange w:id="12975" w:author="Camilo Andrés Díaz Gómez" w:date="2023-03-28T17:43:00Z">
          <w:pPr>
            <w:pStyle w:val="Bibliografa"/>
            <w:ind w:left="720" w:hanging="284"/>
          </w:pPr>
        </w:pPrChange>
      </w:pPr>
      <w:del w:id="12976"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rsidP="002B569F">
      <w:pPr>
        <w:pStyle w:val="Bibliografa"/>
        <w:ind w:left="720" w:hanging="284"/>
        <w:rPr>
          <w:del w:id="12977" w:author="Camilo Andrés Díaz Gómez" w:date="2023-03-28T15:43:00Z"/>
          <w:rFonts w:cs="Times New Roman"/>
          <w:noProof/>
          <w:szCs w:val="24"/>
          <w:lang w:val="en-US"/>
        </w:rPr>
        <w:pPrChange w:id="12978" w:author="Camilo Andrés Díaz Gómez" w:date="2023-03-28T17:43:00Z">
          <w:pPr>
            <w:pStyle w:val="Bibliografa"/>
            <w:ind w:left="720" w:hanging="284"/>
          </w:pPr>
        </w:pPrChange>
      </w:pPr>
      <w:del w:id="12979"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rsidP="002B569F">
      <w:pPr>
        <w:pStyle w:val="Bibliografa"/>
        <w:ind w:left="720" w:hanging="284"/>
        <w:rPr>
          <w:del w:id="12980" w:author="Camilo Andrés Díaz Gómez" w:date="2023-03-28T15:43:00Z"/>
          <w:rFonts w:cs="Times New Roman"/>
          <w:noProof/>
          <w:szCs w:val="24"/>
          <w:lang w:val="en-US"/>
        </w:rPr>
        <w:pPrChange w:id="12981" w:author="Camilo Andrés Díaz Gómez" w:date="2023-03-28T17:43:00Z">
          <w:pPr>
            <w:pStyle w:val="Bibliografa"/>
            <w:ind w:left="720" w:hanging="284"/>
          </w:pPr>
        </w:pPrChange>
      </w:pPr>
      <w:del w:id="12982"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rsidP="002B569F">
      <w:pPr>
        <w:pStyle w:val="Bibliografa"/>
        <w:ind w:left="720" w:hanging="284"/>
        <w:rPr>
          <w:del w:id="12983" w:author="Camilo Andrés Díaz Gómez" w:date="2023-03-28T15:43:00Z"/>
          <w:rFonts w:cs="Times New Roman"/>
          <w:noProof/>
          <w:szCs w:val="24"/>
        </w:rPr>
        <w:pPrChange w:id="12984" w:author="Camilo Andrés Díaz Gómez" w:date="2023-03-28T17:43:00Z">
          <w:pPr>
            <w:pStyle w:val="Bibliografa"/>
            <w:ind w:left="720" w:hanging="284"/>
          </w:pPr>
        </w:pPrChange>
      </w:pPr>
      <w:del w:id="12985"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rsidP="002B569F">
      <w:pPr>
        <w:pStyle w:val="Bibliografa"/>
        <w:ind w:left="720" w:hanging="284"/>
        <w:rPr>
          <w:del w:id="12986" w:author="Camilo Andrés Díaz Gómez" w:date="2023-03-28T15:43:00Z"/>
          <w:rFonts w:cs="Times New Roman"/>
          <w:noProof/>
          <w:szCs w:val="24"/>
        </w:rPr>
        <w:pPrChange w:id="12987" w:author="Camilo Andrés Díaz Gómez" w:date="2023-03-28T17:43:00Z">
          <w:pPr>
            <w:pStyle w:val="Bibliografa"/>
            <w:ind w:left="720" w:hanging="284"/>
          </w:pPr>
        </w:pPrChange>
      </w:pPr>
      <w:del w:id="12988"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rsidP="002B569F">
      <w:pPr>
        <w:pStyle w:val="Bibliografa"/>
        <w:ind w:left="720" w:hanging="284"/>
        <w:rPr>
          <w:del w:id="12989" w:author="Camilo Andrés Díaz Gómez" w:date="2023-03-28T15:43:00Z"/>
          <w:rFonts w:cs="Times New Roman"/>
          <w:noProof/>
          <w:szCs w:val="24"/>
          <w:lang w:val="en-US"/>
        </w:rPr>
        <w:pPrChange w:id="12990" w:author="Camilo Andrés Díaz Gómez" w:date="2023-03-28T17:43:00Z">
          <w:pPr>
            <w:pStyle w:val="Bibliografa"/>
            <w:ind w:left="720" w:hanging="284"/>
          </w:pPr>
        </w:pPrChange>
      </w:pPr>
      <w:del w:id="12991"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rsidP="002B569F">
      <w:pPr>
        <w:pStyle w:val="Bibliografa"/>
        <w:ind w:left="720" w:hanging="284"/>
        <w:rPr>
          <w:del w:id="12992" w:author="Camilo Andrés Díaz Gómez" w:date="2023-03-28T15:43:00Z"/>
          <w:rFonts w:cs="Times New Roman"/>
          <w:noProof/>
          <w:szCs w:val="24"/>
        </w:rPr>
        <w:pPrChange w:id="12993" w:author="Camilo Andrés Díaz Gómez" w:date="2023-03-28T17:43:00Z">
          <w:pPr>
            <w:pStyle w:val="Bibliografa"/>
            <w:ind w:left="720" w:hanging="284"/>
          </w:pPr>
        </w:pPrChange>
      </w:pPr>
      <w:del w:id="12994"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rsidP="002B569F">
      <w:pPr>
        <w:pStyle w:val="Bibliografa"/>
        <w:ind w:left="720" w:hanging="284"/>
        <w:rPr>
          <w:del w:id="12995" w:author="Camilo Andrés Díaz Gómez" w:date="2023-03-28T15:43:00Z"/>
          <w:rFonts w:cs="Times New Roman"/>
          <w:noProof/>
          <w:szCs w:val="24"/>
        </w:rPr>
        <w:pPrChange w:id="12996" w:author="Camilo Andrés Díaz Gómez" w:date="2023-03-28T17:43:00Z">
          <w:pPr>
            <w:pStyle w:val="Bibliografa"/>
            <w:ind w:left="720" w:hanging="284"/>
          </w:pPr>
        </w:pPrChange>
      </w:pPr>
      <w:del w:id="12997"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rsidP="002B569F">
      <w:pPr>
        <w:pStyle w:val="Bibliografa"/>
        <w:ind w:left="720" w:hanging="284"/>
        <w:rPr>
          <w:del w:id="12998" w:author="Camilo Andrés Díaz Gómez" w:date="2023-03-28T15:43:00Z"/>
          <w:rFonts w:cs="Times New Roman"/>
          <w:noProof/>
          <w:szCs w:val="24"/>
          <w:lang w:val="en-US"/>
        </w:rPr>
        <w:pPrChange w:id="12999" w:author="Camilo Andrés Díaz Gómez" w:date="2023-03-28T17:43:00Z">
          <w:pPr>
            <w:pStyle w:val="Bibliografa"/>
            <w:ind w:left="720" w:hanging="284"/>
          </w:pPr>
        </w:pPrChange>
      </w:pPr>
      <w:del w:id="13000"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rsidP="002B569F">
      <w:pPr>
        <w:pStyle w:val="Bibliografa"/>
        <w:ind w:left="720" w:hanging="284"/>
        <w:rPr>
          <w:del w:id="13001" w:author="Camilo Andrés Díaz Gómez" w:date="2023-03-28T15:43:00Z"/>
          <w:rFonts w:cs="Times New Roman"/>
          <w:noProof/>
          <w:szCs w:val="24"/>
        </w:rPr>
        <w:pPrChange w:id="13002" w:author="Camilo Andrés Díaz Gómez" w:date="2023-03-28T17:43:00Z">
          <w:pPr>
            <w:pStyle w:val="Bibliografa"/>
            <w:ind w:left="720" w:hanging="284"/>
          </w:pPr>
        </w:pPrChange>
      </w:pPr>
      <w:del w:id="13003"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rsidP="002B569F">
      <w:pPr>
        <w:pStyle w:val="Bibliografa"/>
        <w:ind w:left="720" w:hanging="284"/>
        <w:rPr>
          <w:del w:id="13004" w:author="Camilo Andrés Díaz Gómez" w:date="2023-03-28T15:43:00Z"/>
          <w:rFonts w:cs="Times New Roman"/>
          <w:noProof/>
          <w:szCs w:val="24"/>
        </w:rPr>
        <w:pPrChange w:id="13005" w:author="Camilo Andrés Díaz Gómez" w:date="2023-03-28T17:43:00Z">
          <w:pPr>
            <w:pStyle w:val="Bibliografa"/>
            <w:ind w:left="720" w:hanging="284"/>
          </w:pPr>
        </w:pPrChange>
      </w:pPr>
      <w:del w:id="13006"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rsidP="002B569F">
      <w:pPr>
        <w:pStyle w:val="Bibliografa"/>
        <w:ind w:left="720" w:hanging="284"/>
        <w:rPr>
          <w:del w:id="13007" w:author="Camilo Andrés Díaz Gómez" w:date="2023-03-28T15:43:00Z"/>
          <w:rFonts w:cs="Times New Roman"/>
          <w:noProof/>
          <w:szCs w:val="24"/>
          <w:lang w:val="en-US"/>
        </w:rPr>
        <w:pPrChange w:id="13008" w:author="Camilo Andrés Díaz Gómez" w:date="2023-03-28T17:43:00Z">
          <w:pPr>
            <w:pStyle w:val="Bibliografa"/>
            <w:ind w:left="720" w:hanging="284"/>
          </w:pPr>
        </w:pPrChange>
      </w:pPr>
      <w:del w:id="13009"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rsidP="002B569F">
      <w:pPr>
        <w:pStyle w:val="Bibliografa"/>
        <w:ind w:left="720" w:hanging="284"/>
        <w:rPr>
          <w:del w:id="13010" w:author="Camilo Andrés Díaz Gómez" w:date="2023-03-28T15:43:00Z"/>
          <w:rFonts w:cs="Times New Roman"/>
          <w:noProof/>
          <w:szCs w:val="24"/>
          <w:lang w:val="en-US"/>
        </w:rPr>
        <w:pPrChange w:id="13011" w:author="Camilo Andrés Díaz Gómez" w:date="2023-03-28T17:43:00Z">
          <w:pPr>
            <w:pStyle w:val="Bibliografa"/>
            <w:ind w:left="720" w:hanging="284"/>
          </w:pPr>
        </w:pPrChange>
      </w:pPr>
      <w:del w:id="13012"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rsidP="002B569F">
      <w:pPr>
        <w:pStyle w:val="Bibliografa"/>
        <w:ind w:left="720" w:hanging="284"/>
        <w:rPr>
          <w:del w:id="13013" w:author="Camilo Andrés Díaz Gómez" w:date="2023-03-28T15:43:00Z"/>
          <w:rFonts w:cs="Times New Roman"/>
          <w:noProof/>
          <w:szCs w:val="24"/>
        </w:rPr>
        <w:pPrChange w:id="13014" w:author="Camilo Andrés Díaz Gómez" w:date="2023-03-28T17:43:00Z">
          <w:pPr>
            <w:pStyle w:val="Bibliografa"/>
            <w:ind w:left="720" w:hanging="284"/>
          </w:pPr>
        </w:pPrChange>
      </w:pPr>
      <w:del w:id="13015"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rsidP="002B569F">
      <w:pPr>
        <w:pStyle w:val="Bibliografa"/>
        <w:ind w:left="720" w:hanging="284"/>
        <w:rPr>
          <w:del w:id="13016" w:author="Camilo Andrés Díaz Gómez" w:date="2023-03-28T15:43:00Z"/>
          <w:rFonts w:cs="Times New Roman"/>
          <w:noProof/>
          <w:szCs w:val="24"/>
        </w:rPr>
        <w:pPrChange w:id="13017" w:author="Camilo Andrés Díaz Gómez" w:date="2023-03-28T17:43:00Z">
          <w:pPr>
            <w:pStyle w:val="Bibliografa"/>
            <w:ind w:left="720" w:hanging="284"/>
          </w:pPr>
        </w:pPrChange>
      </w:pPr>
      <w:del w:id="13018"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rsidP="002B569F">
      <w:pPr>
        <w:pStyle w:val="Bibliografa"/>
        <w:ind w:left="720" w:hanging="284"/>
        <w:rPr>
          <w:del w:id="13019" w:author="Camilo Andrés Díaz Gómez" w:date="2023-03-28T15:43:00Z"/>
          <w:rFonts w:cs="Times New Roman"/>
          <w:noProof/>
          <w:szCs w:val="24"/>
          <w:lang w:val="en-US"/>
        </w:rPr>
        <w:pPrChange w:id="13020" w:author="Camilo Andrés Díaz Gómez" w:date="2023-03-28T17:43:00Z">
          <w:pPr>
            <w:pStyle w:val="Bibliografa"/>
            <w:ind w:left="720" w:hanging="284"/>
          </w:pPr>
        </w:pPrChange>
      </w:pPr>
      <w:del w:id="13021"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rsidP="002B569F">
      <w:pPr>
        <w:pStyle w:val="Bibliografa"/>
        <w:ind w:left="720" w:hanging="284"/>
        <w:rPr>
          <w:del w:id="13022" w:author="Camilo Andrés Díaz Gómez" w:date="2023-03-28T15:43:00Z"/>
          <w:rFonts w:cs="Times New Roman"/>
          <w:noProof/>
          <w:szCs w:val="24"/>
        </w:rPr>
        <w:pPrChange w:id="13023" w:author="Camilo Andrés Díaz Gómez" w:date="2023-03-28T17:43:00Z">
          <w:pPr>
            <w:pStyle w:val="Bibliografa"/>
            <w:ind w:left="720" w:hanging="284"/>
          </w:pPr>
        </w:pPrChange>
      </w:pPr>
      <w:del w:id="13024"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rsidP="002B569F">
      <w:pPr>
        <w:pStyle w:val="Bibliografa"/>
        <w:ind w:left="720" w:hanging="284"/>
        <w:rPr>
          <w:del w:id="13025" w:author="Camilo Andrés Díaz Gómez" w:date="2023-03-28T15:43:00Z"/>
          <w:rFonts w:cs="Times New Roman"/>
          <w:noProof/>
          <w:szCs w:val="24"/>
        </w:rPr>
        <w:pPrChange w:id="13026" w:author="Camilo Andrés Díaz Gómez" w:date="2023-03-28T17:43:00Z">
          <w:pPr>
            <w:pStyle w:val="Bibliografa"/>
            <w:ind w:left="720" w:hanging="284"/>
          </w:pPr>
        </w:pPrChange>
      </w:pPr>
      <w:del w:id="13027"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rsidP="002B569F">
      <w:pPr>
        <w:pStyle w:val="Bibliografa"/>
        <w:ind w:left="720" w:hanging="284"/>
        <w:rPr>
          <w:del w:id="13028" w:author="Camilo Andrés Díaz Gómez" w:date="2023-03-28T15:43:00Z"/>
          <w:rFonts w:cs="Times New Roman"/>
          <w:noProof/>
          <w:szCs w:val="24"/>
        </w:rPr>
        <w:pPrChange w:id="13029" w:author="Camilo Andrés Díaz Gómez" w:date="2023-03-28T17:43:00Z">
          <w:pPr>
            <w:pStyle w:val="Bibliografa"/>
            <w:ind w:left="720" w:hanging="284"/>
          </w:pPr>
        </w:pPrChange>
      </w:pPr>
      <w:del w:id="13030"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rsidP="002B569F">
      <w:pPr>
        <w:pStyle w:val="Bibliografa"/>
        <w:ind w:left="720" w:hanging="284"/>
        <w:rPr>
          <w:del w:id="13031" w:author="Camilo Andrés Díaz Gómez" w:date="2023-03-28T15:43:00Z"/>
          <w:rFonts w:cs="Times New Roman"/>
          <w:noProof/>
          <w:szCs w:val="24"/>
        </w:rPr>
        <w:pPrChange w:id="13032" w:author="Camilo Andrés Díaz Gómez" w:date="2023-03-28T17:43:00Z">
          <w:pPr>
            <w:pStyle w:val="Bibliografa"/>
            <w:ind w:left="720" w:hanging="284"/>
          </w:pPr>
        </w:pPrChange>
      </w:pPr>
      <w:bookmarkStart w:id="13033" w:name="_Hlk127619164"/>
      <w:del w:id="13034" w:author="Camilo Andrés Díaz Gómez" w:date="2023-03-28T15:43:00Z">
        <w:r w:rsidRPr="002B569F" w:rsidDel="00887032">
          <w:rPr>
            <w:rFonts w:cs="Times New Roman"/>
            <w:noProof/>
            <w:szCs w:val="24"/>
          </w:rPr>
          <w:delText>Sandy E. Abasolo, M. A. (2013)</w:delText>
        </w:r>
        <w:bookmarkEnd w:id="13033"/>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rsidP="002B569F">
      <w:pPr>
        <w:pStyle w:val="Bibliografa"/>
        <w:ind w:left="720" w:hanging="284"/>
        <w:rPr>
          <w:del w:id="13035" w:author="Camilo Andrés Díaz Gómez" w:date="2023-03-28T15:43:00Z"/>
          <w:rFonts w:cs="Times New Roman"/>
          <w:noProof/>
          <w:szCs w:val="24"/>
        </w:rPr>
        <w:pPrChange w:id="13036" w:author="Camilo Andrés Díaz Gómez" w:date="2023-03-28T17:43:00Z">
          <w:pPr>
            <w:pStyle w:val="Bibliografa"/>
            <w:ind w:left="720" w:hanging="284"/>
          </w:pPr>
        </w:pPrChange>
      </w:pPr>
      <w:del w:id="13037"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rsidP="002B569F">
      <w:pPr>
        <w:pStyle w:val="Bibliografa"/>
        <w:ind w:left="720" w:hanging="284"/>
        <w:rPr>
          <w:del w:id="13038" w:author="Camilo Andrés Díaz Gómez" w:date="2023-03-28T15:43:00Z"/>
          <w:rFonts w:cs="Times New Roman"/>
          <w:noProof/>
          <w:szCs w:val="24"/>
        </w:rPr>
        <w:pPrChange w:id="13039" w:author="Camilo Andrés Díaz Gómez" w:date="2023-03-28T17:43:00Z">
          <w:pPr>
            <w:pStyle w:val="Bibliografa"/>
            <w:ind w:left="720" w:hanging="284"/>
          </w:pPr>
        </w:pPrChange>
      </w:pPr>
      <w:del w:id="13040"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rsidP="002B569F">
      <w:pPr>
        <w:pStyle w:val="Bibliografa"/>
        <w:ind w:left="720" w:hanging="284"/>
        <w:rPr>
          <w:del w:id="13041" w:author="Camilo Andrés Díaz Gómez" w:date="2023-03-28T15:43:00Z"/>
          <w:rFonts w:cs="Times New Roman"/>
          <w:noProof/>
          <w:szCs w:val="24"/>
          <w:lang w:val="en-US"/>
        </w:rPr>
        <w:pPrChange w:id="13042" w:author="Camilo Andrés Díaz Gómez" w:date="2023-03-28T17:43:00Z">
          <w:pPr>
            <w:pStyle w:val="Bibliografa"/>
            <w:ind w:left="720" w:hanging="284"/>
          </w:pPr>
        </w:pPrChange>
      </w:pPr>
      <w:del w:id="13043"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rsidP="002B569F">
      <w:pPr>
        <w:pStyle w:val="Bibliografa"/>
        <w:ind w:left="720" w:hanging="284"/>
        <w:rPr>
          <w:del w:id="13044" w:author="Camilo Andrés Díaz Gómez" w:date="2023-03-28T15:43:00Z"/>
          <w:rFonts w:cs="Times New Roman"/>
          <w:noProof/>
          <w:szCs w:val="24"/>
        </w:rPr>
        <w:pPrChange w:id="13045" w:author="Camilo Andrés Díaz Gómez" w:date="2023-03-28T17:43:00Z">
          <w:pPr>
            <w:pStyle w:val="Bibliografa"/>
            <w:ind w:left="720" w:hanging="284"/>
          </w:pPr>
        </w:pPrChange>
      </w:pPr>
      <w:del w:id="13046"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rsidP="002B569F">
      <w:pPr>
        <w:pStyle w:val="Bibliografa"/>
        <w:ind w:left="720" w:hanging="284"/>
        <w:rPr>
          <w:del w:id="13047" w:author="Camilo Andrés Díaz Gómez" w:date="2023-03-28T15:43:00Z"/>
          <w:rFonts w:cs="Times New Roman"/>
          <w:noProof/>
          <w:szCs w:val="24"/>
        </w:rPr>
        <w:pPrChange w:id="13048" w:author="Camilo Andrés Díaz Gómez" w:date="2023-03-28T17:43:00Z">
          <w:pPr>
            <w:pStyle w:val="Bibliografa"/>
            <w:ind w:left="720" w:hanging="284"/>
          </w:pPr>
        </w:pPrChange>
      </w:pPr>
      <w:del w:id="13049"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rsidP="002B569F">
      <w:pPr>
        <w:pStyle w:val="Bibliografa"/>
        <w:ind w:left="720" w:hanging="284"/>
        <w:rPr>
          <w:del w:id="13050" w:author="Camilo Andrés Díaz Gómez" w:date="2023-03-28T15:43:00Z"/>
          <w:rFonts w:cs="Times New Roman"/>
          <w:noProof/>
          <w:szCs w:val="24"/>
          <w:lang w:val="en-US"/>
        </w:rPr>
        <w:pPrChange w:id="13051" w:author="Camilo Andrés Díaz Gómez" w:date="2023-03-28T17:43:00Z">
          <w:pPr>
            <w:pStyle w:val="Bibliografa"/>
            <w:ind w:left="720" w:hanging="284"/>
          </w:pPr>
        </w:pPrChange>
      </w:pPr>
      <w:del w:id="13052"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rsidP="002B569F">
      <w:pPr>
        <w:pStyle w:val="Bibliografa"/>
        <w:ind w:left="720" w:hanging="284"/>
        <w:rPr>
          <w:del w:id="13053" w:author="Camilo Andrés Díaz Gómez" w:date="2023-03-28T15:43:00Z"/>
          <w:rFonts w:cs="Times New Roman"/>
          <w:noProof/>
          <w:szCs w:val="24"/>
          <w:lang w:val="en-US"/>
        </w:rPr>
        <w:pPrChange w:id="13054" w:author="Camilo Andrés Díaz Gómez" w:date="2023-03-28T17:43:00Z">
          <w:pPr>
            <w:pStyle w:val="Bibliografa"/>
            <w:ind w:left="720" w:hanging="284"/>
          </w:pPr>
        </w:pPrChange>
      </w:pPr>
      <w:del w:id="13055"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rsidP="002B569F">
      <w:pPr>
        <w:pStyle w:val="Bibliografa"/>
        <w:ind w:left="720" w:hanging="284"/>
        <w:rPr>
          <w:del w:id="13056" w:author="Camilo Andrés Díaz Gómez" w:date="2023-03-28T15:43:00Z"/>
          <w:rFonts w:cs="Times New Roman"/>
          <w:noProof/>
          <w:szCs w:val="24"/>
          <w:lang w:val="en-US"/>
        </w:rPr>
        <w:pPrChange w:id="13057" w:author="Camilo Andrés Díaz Gómez" w:date="2023-03-28T17:43:00Z">
          <w:pPr>
            <w:pStyle w:val="Bibliografa"/>
            <w:ind w:left="720" w:hanging="284"/>
          </w:pPr>
        </w:pPrChange>
      </w:pPr>
      <w:bookmarkStart w:id="13058" w:name="_Hlk127619045"/>
      <w:del w:id="13059" w:author="Camilo Andrés Díaz Gómez" w:date="2023-03-28T15:43:00Z">
        <w:r w:rsidRPr="002B569F" w:rsidDel="00887032">
          <w:rPr>
            <w:rFonts w:cs="Times New Roman"/>
            <w:noProof/>
            <w:szCs w:val="24"/>
            <w:lang w:val="en-US"/>
          </w:rPr>
          <w:delText>Xia, F., Yang, L., Wang, L., &amp; Vinel, A. (2012).</w:delText>
        </w:r>
        <w:bookmarkEnd w:id="13058"/>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rsidP="002B569F">
      <w:pPr>
        <w:pStyle w:val="Bibliografa"/>
        <w:ind w:left="720" w:hanging="284"/>
        <w:rPr>
          <w:del w:id="13060" w:author="Camilo Andrés Díaz Gómez" w:date="2023-03-28T15:43:00Z"/>
          <w:rFonts w:cs="Times New Roman"/>
          <w:noProof/>
          <w:szCs w:val="24"/>
        </w:rPr>
        <w:pPrChange w:id="13061" w:author="Camilo Andrés Díaz Gómez" w:date="2023-03-28T17:43:00Z">
          <w:pPr>
            <w:pStyle w:val="Bibliografa"/>
            <w:ind w:left="720" w:hanging="284"/>
          </w:pPr>
        </w:pPrChange>
      </w:pPr>
      <w:del w:id="13062"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rsidP="002B569F">
      <w:pPr>
        <w:ind w:hanging="284"/>
        <w:jc w:val="center"/>
        <w:rPr>
          <w:rFonts w:cs="Times New Roman"/>
          <w:b/>
          <w:bCs/>
          <w:szCs w:val="24"/>
        </w:rPr>
        <w:pPrChange w:id="13063"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rsidP="002B569F">
      <w:pPr>
        <w:jc w:val="center"/>
        <w:rPr>
          <w:del w:id="13064" w:author="Camilo Andrés Díaz Gómez" w:date="2023-03-28T15:43:00Z"/>
          <w:rFonts w:cs="Times New Roman"/>
          <w:b/>
          <w:bCs/>
          <w:szCs w:val="24"/>
        </w:rPr>
        <w:pPrChange w:id="13065" w:author="Camilo Andrés Díaz Gómez" w:date="2023-03-28T17:43:00Z">
          <w:pPr>
            <w:jc w:val="center"/>
          </w:pPr>
        </w:pPrChange>
      </w:pPr>
    </w:p>
    <w:p w14:paraId="50F97B44" w14:textId="0DFAC529" w:rsidR="00154CFC" w:rsidRPr="002B569F" w:rsidDel="00887032" w:rsidRDefault="00154CFC" w:rsidP="002B569F">
      <w:pPr>
        <w:jc w:val="center"/>
        <w:rPr>
          <w:del w:id="13066" w:author="Camilo Andrés Díaz Gómez" w:date="2023-03-28T15:43:00Z"/>
          <w:rFonts w:cs="Times New Roman"/>
          <w:b/>
          <w:bCs/>
          <w:szCs w:val="24"/>
        </w:rPr>
        <w:pPrChange w:id="13067" w:author="Camilo Andrés Díaz Gómez" w:date="2023-03-28T17:43:00Z">
          <w:pPr>
            <w:jc w:val="center"/>
          </w:pPr>
        </w:pPrChange>
      </w:pPr>
    </w:p>
    <w:p w14:paraId="686A671F" w14:textId="5502F710" w:rsidR="00154CFC" w:rsidRPr="002B569F" w:rsidDel="00887032" w:rsidRDefault="00154CFC" w:rsidP="002B569F">
      <w:pPr>
        <w:jc w:val="center"/>
        <w:rPr>
          <w:del w:id="13068" w:author="Camilo Andrés Díaz Gómez" w:date="2023-03-28T15:43:00Z"/>
          <w:rFonts w:cs="Times New Roman"/>
          <w:b/>
          <w:bCs/>
          <w:szCs w:val="24"/>
        </w:rPr>
        <w:pPrChange w:id="13069" w:author="Camilo Andrés Díaz Gómez" w:date="2023-03-28T17:43:00Z">
          <w:pPr>
            <w:jc w:val="center"/>
          </w:pPr>
        </w:pPrChange>
      </w:pPr>
    </w:p>
    <w:p w14:paraId="6DCD02BE" w14:textId="6CEF1C5F" w:rsidR="00154CFC" w:rsidRPr="002B569F" w:rsidDel="00887032" w:rsidRDefault="00154CFC" w:rsidP="002B569F">
      <w:pPr>
        <w:jc w:val="center"/>
        <w:rPr>
          <w:del w:id="13070" w:author="Camilo Andrés Díaz Gómez" w:date="2023-03-28T15:43:00Z"/>
          <w:rFonts w:cs="Times New Roman"/>
          <w:b/>
          <w:bCs/>
          <w:szCs w:val="24"/>
        </w:rPr>
        <w:pPrChange w:id="13071" w:author="Camilo Andrés Díaz Gómez" w:date="2023-03-28T17:43:00Z">
          <w:pPr>
            <w:jc w:val="center"/>
          </w:pPr>
        </w:pPrChange>
      </w:pPr>
    </w:p>
    <w:p w14:paraId="2C205157" w14:textId="436D380F" w:rsidR="00154CFC" w:rsidRPr="002B569F" w:rsidDel="00887032" w:rsidRDefault="00154CFC" w:rsidP="002B569F">
      <w:pPr>
        <w:jc w:val="center"/>
        <w:rPr>
          <w:ins w:id="13072" w:author="Steff Guzmán" w:date="2023-03-13T20:00:00Z"/>
          <w:del w:id="13073" w:author="Camilo Andrés Díaz Gómez" w:date="2023-03-28T15:43:00Z"/>
          <w:rFonts w:cs="Times New Roman"/>
          <w:b/>
          <w:bCs/>
          <w:szCs w:val="24"/>
        </w:rPr>
        <w:pPrChange w:id="13074" w:author="Camilo Andrés Díaz Gómez" w:date="2023-03-28T17:43:00Z">
          <w:pPr>
            <w:jc w:val="center"/>
          </w:pPr>
        </w:pPrChange>
      </w:pPr>
    </w:p>
    <w:p w14:paraId="500C799B" w14:textId="1A2287BA" w:rsidR="00AC7859" w:rsidRPr="002B569F" w:rsidDel="00935104" w:rsidRDefault="00AC7859" w:rsidP="002B569F">
      <w:pPr>
        <w:jc w:val="center"/>
        <w:rPr>
          <w:ins w:id="13075" w:author="Steff Guzmán" w:date="2023-03-13T20:00:00Z"/>
          <w:del w:id="13076" w:author="Camilo Andrés Díaz Gómez" w:date="2023-03-22T13:47:00Z"/>
          <w:rFonts w:cs="Times New Roman"/>
          <w:b/>
          <w:bCs/>
          <w:szCs w:val="24"/>
        </w:rPr>
        <w:pPrChange w:id="13077" w:author="Camilo Andrés Díaz Gómez" w:date="2023-03-28T17:43:00Z">
          <w:pPr>
            <w:jc w:val="center"/>
          </w:pPr>
        </w:pPrChange>
      </w:pPr>
    </w:p>
    <w:p w14:paraId="39BDA9F6" w14:textId="35A9C14B" w:rsidR="00AC7859" w:rsidRPr="002B569F" w:rsidDel="00935104" w:rsidRDefault="00AC7859" w:rsidP="002B569F">
      <w:pPr>
        <w:jc w:val="center"/>
        <w:rPr>
          <w:ins w:id="13078" w:author="Steff Guzmán" w:date="2023-03-13T20:00:00Z"/>
          <w:del w:id="13079" w:author="Camilo Andrés Díaz Gómez" w:date="2023-03-22T13:47:00Z"/>
          <w:rFonts w:cs="Times New Roman"/>
          <w:b/>
          <w:bCs/>
          <w:szCs w:val="24"/>
        </w:rPr>
        <w:pPrChange w:id="13080" w:author="Camilo Andrés Díaz Gómez" w:date="2023-03-28T17:43:00Z">
          <w:pPr>
            <w:jc w:val="center"/>
          </w:pPr>
        </w:pPrChange>
      </w:pPr>
    </w:p>
    <w:p w14:paraId="4C693476" w14:textId="690955DA" w:rsidR="00AC7859" w:rsidRPr="002B569F" w:rsidDel="00887032" w:rsidRDefault="00AC7859" w:rsidP="002B569F">
      <w:pPr>
        <w:rPr>
          <w:ins w:id="13081" w:author="Steff Guzmán" w:date="2023-03-13T20:00:00Z"/>
          <w:del w:id="13082" w:author="Camilo Andrés Díaz Gómez" w:date="2023-03-28T15:43:00Z"/>
          <w:rFonts w:cs="Times New Roman"/>
          <w:b/>
          <w:bCs/>
          <w:szCs w:val="24"/>
        </w:rPr>
        <w:pPrChange w:id="13083" w:author="Camilo Andrés Díaz Gómez" w:date="2023-03-28T17:43:00Z">
          <w:pPr>
            <w:jc w:val="center"/>
          </w:pPr>
        </w:pPrChange>
      </w:pPr>
    </w:p>
    <w:p w14:paraId="262F6836" w14:textId="73548E7C" w:rsidR="00AC7859" w:rsidRPr="002B569F" w:rsidDel="00887032" w:rsidRDefault="00AC7859" w:rsidP="002B569F">
      <w:pPr>
        <w:rPr>
          <w:ins w:id="13084" w:author="Steff Guzmán" w:date="2023-03-13T20:00:00Z"/>
          <w:del w:id="13085" w:author="Camilo Andrés Díaz Gómez" w:date="2023-03-28T15:43:00Z"/>
          <w:rFonts w:cs="Times New Roman"/>
          <w:b/>
          <w:bCs/>
          <w:szCs w:val="24"/>
        </w:rPr>
        <w:pPrChange w:id="13086" w:author="Camilo Andrés Díaz Gómez" w:date="2023-03-28T17:43:00Z">
          <w:pPr>
            <w:jc w:val="center"/>
          </w:pPr>
        </w:pPrChange>
      </w:pPr>
    </w:p>
    <w:p w14:paraId="0DEB2077" w14:textId="391160B5" w:rsidR="00AC7859" w:rsidRPr="002B569F" w:rsidDel="00887032" w:rsidRDefault="00AC7859" w:rsidP="002B569F">
      <w:pPr>
        <w:jc w:val="center"/>
        <w:rPr>
          <w:ins w:id="13087" w:author="Steff Guzmán" w:date="2023-03-13T20:00:00Z"/>
          <w:del w:id="13088" w:author="Camilo Andrés Díaz Gómez" w:date="2023-03-28T15:43:00Z"/>
          <w:rFonts w:cs="Times New Roman"/>
          <w:b/>
          <w:bCs/>
          <w:szCs w:val="24"/>
        </w:rPr>
        <w:pPrChange w:id="13089" w:author="Camilo Andrés Díaz Gómez" w:date="2023-03-28T17:43:00Z">
          <w:pPr>
            <w:jc w:val="center"/>
          </w:pPr>
        </w:pPrChange>
      </w:pPr>
    </w:p>
    <w:p w14:paraId="516F79D8" w14:textId="3A556B1C" w:rsidR="00935104" w:rsidRPr="002B569F" w:rsidRDefault="00935104" w:rsidP="002B569F">
      <w:pPr>
        <w:spacing w:after="160"/>
        <w:jc w:val="left"/>
        <w:rPr>
          <w:ins w:id="13090" w:author="Camilo Andrés Díaz Gómez" w:date="2023-03-22T13:47:00Z"/>
          <w:rFonts w:cs="Times New Roman"/>
          <w:b/>
          <w:bCs/>
          <w:szCs w:val="24"/>
        </w:rPr>
        <w:pPrChange w:id="13091" w:author="Camilo Andrés Díaz Gómez" w:date="2023-03-28T17:43:00Z">
          <w:pPr>
            <w:spacing w:after="160" w:line="259" w:lineRule="auto"/>
            <w:jc w:val="left"/>
          </w:pPr>
        </w:pPrChange>
      </w:pPr>
      <w:ins w:id="13092" w:author="Camilo Andrés Díaz Gómez" w:date="2023-03-22T13:47:00Z">
        <w:r w:rsidRPr="002B569F">
          <w:rPr>
            <w:rFonts w:cs="Times New Roman"/>
            <w:b/>
            <w:bCs/>
            <w:szCs w:val="24"/>
          </w:rPr>
          <w:br w:type="page"/>
        </w:r>
      </w:ins>
    </w:p>
    <w:p w14:paraId="79FAD534" w14:textId="310CF739" w:rsidR="00AC7859" w:rsidRPr="002B569F" w:rsidDel="00935104" w:rsidRDefault="00AC7859" w:rsidP="002B569F">
      <w:pPr>
        <w:jc w:val="center"/>
        <w:rPr>
          <w:del w:id="13093" w:author="Camilo Andrés Díaz Gómez" w:date="2023-03-22T13:47:00Z"/>
          <w:rFonts w:cs="Times New Roman"/>
          <w:b/>
          <w:bCs/>
          <w:szCs w:val="24"/>
        </w:rPr>
        <w:pPrChange w:id="13094" w:author="Camilo Andrés Díaz Gómez" w:date="2023-03-28T17:43:00Z">
          <w:pPr>
            <w:jc w:val="center"/>
          </w:pPr>
        </w:pPrChange>
      </w:pPr>
    </w:p>
    <w:p w14:paraId="380E00F0" w14:textId="3B32DACE" w:rsidR="00935104" w:rsidRPr="002B569F" w:rsidRDefault="00B459BD" w:rsidP="002B569F">
      <w:pPr>
        <w:pStyle w:val="Ttulo2"/>
        <w:jc w:val="center"/>
        <w:rPr>
          <w:ins w:id="13095" w:author="Steff Guzmán" w:date="2023-03-24T15:46:00Z"/>
          <w:rFonts w:cs="Times New Roman"/>
          <w:szCs w:val="24"/>
        </w:rPr>
      </w:pPr>
      <w:bookmarkStart w:id="13096" w:name="_Toc129623658"/>
      <w:bookmarkStart w:id="13097" w:name="_Toc130919829"/>
      <w:ins w:id="13098" w:author="Steff Guzmán" w:date="2023-03-13T18:12:00Z">
        <w:r w:rsidRPr="002B569F">
          <w:rPr>
            <w:rFonts w:cs="Times New Roman"/>
            <w:szCs w:val="24"/>
          </w:rPr>
          <w:t>Anexos</w:t>
        </w:r>
      </w:ins>
      <w:bookmarkEnd w:id="13096"/>
      <w:bookmarkEnd w:id="13097"/>
    </w:p>
    <w:p w14:paraId="7726704D" w14:textId="75189F2F" w:rsidR="00FA3B96" w:rsidRPr="002B569F" w:rsidDel="00FA3B96" w:rsidRDefault="00FA3B96" w:rsidP="002B569F">
      <w:pPr>
        <w:rPr>
          <w:del w:id="13099" w:author="Steff Guzmán" w:date="2023-03-24T15:48:00Z"/>
          <w:rFonts w:cs="Times New Roman"/>
          <w:szCs w:val="24"/>
        </w:rPr>
        <w:pPrChange w:id="13100" w:author="Camilo Andrés Díaz Gómez" w:date="2023-03-28T17:43:00Z">
          <w:pPr/>
        </w:pPrChange>
      </w:pPr>
    </w:p>
    <w:p w14:paraId="3A9701EB" w14:textId="23127467" w:rsidR="00154CFC" w:rsidRPr="002B569F" w:rsidDel="00935104" w:rsidRDefault="00FA3B96" w:rsidP="002B569F">
      <w:pPr>
        <w:pStyle w:val="Descripcin"/>
        <w:spacing w:line="360" w:lineRule="auto"/>
        <w:rPr>
          <w:ins w:id="13101" w:author="Steff Guzmán" w:date="2023-03-13T19:09:00Z"/>
          <w:del w:id="13102" w:author="Camilo Andrés Díaz Gómez" w:date="2023-03-22T13:43:00Z"/>
          <w:rFonts w:cs="Times New Roman"/>
          <w:bCs/>
          <w:szCs w:val="24"/>
        </w:rPr>
        <w:pPrChange w:id="13103" w:author="Camilo Andrés Díaz Gómez" w:date="2023-03-28T17:43:00Z">
          <w:pPr>
            <w:jc w:val="center"/>
          </w:pPr>
        </w:pPrChange>
      </w:pPr>
      <w:bookmarkStart w:id="13104" w:name="_Toc130919911"/>
      <w:ins w:id="13105"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3106" w:author="Steff Guzmán" w:date="2023-03-24T15:54:00Z">
        <w:r w:rsidRPr="002B569F">
          <w:rPr>
            <w:rFonts w:cs="Times New Roman"/>
            <w:noProof/>
            <w:szCs w:val="24"/>
          </w:rPr>
          <w:t>1</w:t>
        </w:r>
      </w:ins>
      <w:ins w:id="13107" w:author="Steff Guzmán" w:date="2023-03-24T15:49:00Z">
        <w:r w:rsidRPr="002B569F">
          <w:rPr>
            <w:rFonts w:cs="Times New Roman"/>
            <w:szCs w:val="24"/>
          </w:rPr>
          <w:fldChar w:fldCharType="end"/>
        </w:r>
      </w:ins>
      <w:bookmarkStart w:id="13108" w:name="_Toc129628046"/>
      <w:ins w:id="13109" w:author="Steff Guzmán" w:date="2023-03-24T15:51:00Z">
        <w:r w:rsidRPr="002B569F">
          <w:rPr>
            <w:rFonts w:cs="Times New Roman"/>
            <w:szCs w:val="24"/>
          </w:rPr>
          <w:t>.</w:t>
        </w:r>
      </w:ins>
      <w:bookmarkEnd w:id="13104"/>
      <w:ins w:id="13110" w:author="Steff Guzmán" w:date="2023-03-24T15:49:00Z">
        <w:r w:rsidRPr="002B569F">
          <w:rPr>
            <w:rFonts w:cs="Times New Roman"/>
            <w:szCs w:val="24"/>
          </w:rPr>
          <w:t xml:space="preserve"> </w:t>
        </w:r>
      </w:ins>
      <w:ins w:id="13111" w:author="Steff Guzmán" w:date="2023-03-13T19:11:00Z">
        <w:del w:id="13112"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3113"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3114" w:author="Camilo Andrés Díaz Gómez" w:date="2023-03-22T13:43:00Z">
        <w:r w:rsidR="00323D57" w:rsidRPr="002B569F" w:rsidDel="00935104">
          <w:rPr>
            <w:rFonts w:cs="Times New Roman"/>
            <w:b w:val="0"/>
            <w:bCs/>
            <w:iCs w:val="0"/>
            <w:szCs w:val="24"/>
            <w:rPrChange w:id="13115" w:author="Camilo Andrés Díaz Gómez" w:date="2023-03-28T17:42:00Z">
              <w:rPr>
                <w:rFonts w:cs="Times New Roman"/>
                <w:b/>
                <w:bCs/>
                <w:iCs/>
                <w:szCs w:val="24"/>
              </w:rPr>
            </w:rPrChange>
          </w:rPr>
          <w:fldChar w:fldCharType="separate"/>
        </w:r>
      </w:del>
      <w:ins w:id="13116" w:author="Steff Guzmán" w:date="2023-03-13T19:11:00Z">
        <w:del w:id="13117" w:author="Camilo Andrés Díaz Gómez" w:date="2023-03-22T13:43:00Z">
          <w:r w:rsidR="00323D57" w:rsidRPr="002B569F" w:rsidDel="00935104">
            <w:rPr>
              <w:rFonts w:cs="Times New Roman"/>
              <w:bCs/>
              <w:noProof/>
              <w:szCs w:val="24"/>
            </w:rPr>
            <w:delText>1</w:delText>
          </w:r>
          <w:bookmarkEnd w:id="13108"/>
          <w:r w:rsidR="00323D57" w:rsidRPr="002B569F" w:rsidDel="00935104">
            <w:rPr>
              <w:rFonts w:cs="Times New Roman"/>
              <w:b w:val="0"/>
              <w:bCs/>
              <w:iCs w:val="0"/>
              <w:szCs w:val="24"/>
              <w:rPrChange w:id="13118"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rsidP="002B569F">
      <w:pPr>
        <w:pStyle w:val="Descripcin"/>
        <w:spacing w:line="360" w:lineRule="auto"/>
        <w:rPr>
          <w:del w:id="13119" w:author="Camilo Andrés Díaz Gómez" w:date="2023-03-22T13:43:00Z"/>
          <w:rFonts w:cs="Times New Roman"/>
          <w:bCs/>
          <w:szCs w:val="24"/>
        </w:rPr>
        <w:pPrChange w:id="13120" w:author="Camilo Andrés Díaz Gómez" w:date="2023-03-28T17:43:00Z">
          <w:pPr>
            <w:jc w:val="center"/>
          </w:pPr>
        </w:pPrChange>
      </w:pPr>
      <w:ins w:id="13121" w:author="Steff Guzmán" w:date="2023-03-13T19:09:00Z">
        <w:del w:id="13122"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rsidP="002B569F">
      <w:pPr>
        <w:pStyle w:val="Descripcin"/>
        <w:spacing w:line="360" w:lineRule="auto"/>
        <w:rPr>
          <w:del w:id="13123" w:author="Camilo Andrés Díaz Gómez" w:date="2023-03-22T13:43:00Z"/>
          <w:rFonts w:cs="Times New Roman"/>
          <w:bCs/>
          <w:szCs w:val="24"/>
        </w:rPr>
        <w:pPrChange w:id="13124" w:author="Camilo Andrés Díaz Gómez" w:date="2023-03-28T17:43:00Z">
          <w:pPr>
            <w:jc w:val="center"/>
          </w:pPr>
        </w:pPrChange>
      </w:pPr>
      <w:moveToRangeStart w:id="13125" w:author="Steff Guzmán" w:date="2023-03-13T19:09:00Z" w:name="move129626989"/>
      <w:moveTo w:id="13126" w:author="Steff Guzmán" w:date="2023-03-13T19:09:00Z">
        <w:del w:id="13127" w:author="Camilo Andrés Díaz Gómez" w:date="2023-03-22T13:43:00Z">
          <w:r w:rsidRPr="002B569F" w:rsidDel="00935104">
            <w:rPr>
              <w:rFonts w:cs="Times New Roman"/>
              <w:b w:val="0"/>
              <w:bCs/>
              <w:iCs w:val="0"/>
              <w:noProof/>
              <w:szCs w:val="24"/>
              <w:rPrChange w:id="13128"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3125"/>
    </w:p>
    <w:p w14:paraId="019BDDE7" w14:textId="1F701688" w:rsidR="006D3013" w:rsidRPr="002B569F" w:rsidDel="00935104" w:rsidRDefault="006D3013" w:rsidP="002B569F">
      <w:pPr>
        <w:pStyle w:val="Descripcin"/>
        <w:spacing w:line="360" w:lineRule="auto"/>
        <w:rPr>
          <w:del w:id="13129" w:author="Camilo Andrés Díaz Gómez" w:date="2023-03-22T13:43:00Z"/>
          <w:rFonts w:cs="Times New Roman"/>
          <w:bCs/>
          <w:szCs w:val="24"/>
        </w:rPr>
        <w:pPrChange w:id="13130" w:author="Camilo Andrés Díaz Gómez" w:date="2023-03-28T17:43:00Z">
          <w:pPr>
            <w:jc w:val="center"/>
          </w:pPr>
        </w:pPrChange>
      </w:pPr>
    </w:p>
    <w:p w14:paraId="38B3D3B0" w14:textId="2A1D1295" w:rsidR="006D3013" w:rsidRPr="002B569F" w:rsidDel="00935104" w:rsidRDefault="006D3013" w:rsidP="002B569F">
      <w:pPr>
        <w:pStyle w:val="Descripcin"/>
        <w:spacing w:line="360" w:lineRule="auto"/>
        <w:rPr>
          <w:del w:id="13131" w:author="Camilo Andrés Díaz Gómez" w:date="2023-03-22T13:43:00Z"/>
          <w:rFonts w:cs="Times New Roman"/>
          <w:bCs/>
          <w:szCs w:val="24"/>
        </w:rPr>
        <w:pPrChange w:id="13132" w:author="Camilo Andrés Díaz Gómez" w:date="2023-03-28T17:43:00Z">
          <w:pPr>
            <w:jc w:val="center"/>
          </w:pPr>
        </w:pPrChange>
      </w:pPr>
    </w:p>
    <w:p w14:paraId="273B4BA6" w14:textId="2DFC53A3" w:rsidR="000717E0" w:rsidRPr="002B569F" w:rsidRDefault="00935104" w:rsidP="002B569F">
      <w:pPr>
        <w:pStyle w:val="Descripcin"/>
        <w:spacing w:line="360" w:lineRule="auto"/>
        <w:rPr>
          <w:ins w:id="13133" w:author="Camilo Andrés Díaz Gómez" w:date="2023-03-21T19:35:00Z"/>
          <w:rFonts w:cs="Times New Roman"/>
          <w:b w:val="0"/>
          <w:bCs/>
          <w:rPrChange w:id="13134" w:author="Camilo Andrés Díaz Gómez" w:date="2023-03-28T17:42:00Z">
            <w:rPr>
              <w:ins w:id="13135" w:author="Camilo Andrés Díaz Gómez" w:date="2023-03-21T19:35:00Z"/>
              <w:rFonts w:cs="Times New Roman"/>
              <w:b/>
              <w:bCs/>
            </w:rPr>
          </w:rPrChange>
        </w:rPr>
        <w:pPrChange w:id="13136" w:author="Camilo Andrés Díaz Gómez" w:date="2023-03-28T17:43:00Z">
          <w:pPr>
            <w:pStyle w:val="Ttulo3"/>
            <w:ind w:firstLine="708"/>
          </w:pPr>
        </w:pPrChange>
      </w:pPr>
      <w:ins w:id="13137" w:author="Camilo Andrés Díaz Gómez" w:date="2023-03-22T13:42:00Z">
        <w:del w:id="13138" w:author="Steff Guzmán" w:date="2023-03-24T15:46:00Z">
          <w:r w:rsidRPr="002B569F" w:rsidDel="00FA3B96">
            <w:rPr>
              <w:rFonts w:cs="Times New Roman"/>
              <w:b w:val="0"/>
              <w:bCs/>
              <w:szCs w:val="24"/>
              <w:rPrChange w:id="13139" w:author="Camilo Andrés Díaz Gómez" w:date="2023-03-28T17:42:00Z">
                <w:rPr/>
              </w:rPrChange>
            </w:rPr>
            <w:delText xml:space="preserve">Anexo </w:delText>
          </w:r>
        </w:del>
      </w:ins>
      <w:ins w:id="13140" w:author="Camilo Andrés Díaz Gómez" w:date="2023-03-22T13:43:00Z">
        <w:del w:id="13141" w:author="Steff Guzmán" w:date="2023-03-24T15:46:00Z">
          <w:r w:rsidRPr="002B569F" w:rsidDel="00FA3B96">
            <w:rPr>
              <w:rFonts w:cs="Times New Roman"/>
              <w:b w:val="0"/>
              <w:bCs/>
              <w:szCs w:val="24"/>
              <w:rPrChange w:id="13142" w:author="Camilo Andrés Díaz Gómez" w:date="2023-03-28T17:42:00Z">
                <w:rPr/>
              </w:rPrChange>
            </w:rPr>
            <w:delText>1</w:delText>
          </w:r>
        </w:del>
      </w:ins>
      <w:ins w:id="13143" w:author="Camilo Andrés Díaz Gómez" w:date="2023-03-22T13:42:00Z">
        <w:del w:id="13144" w:author="Steff Guzmán" w:date="2023-03-24T15:46:00Z">
          <w:r w:rsidRPr="002B569F" w:rsidDel="00FA3B96">
            <w:rPr>
              <w:rFonts w:cs="Times New Roman"/>
              <w:b w:val="0"/>
              <w:bCs/>
              <w:szCs w:val="24"/>
              <w:rPrChange w:id="13145" w:author="Camilo Andrés Díaz Gómez" w:date="2023-03-28T17:42:00Z">
                <w:rPr/>
              </w:rPrChange>
            </w:rPr>
            <w:delText>.</w:delText>
          </w:r>
        </w:del>
        <w:del w:id="13146" w:author="Steff Guzmán" w:date="2023-03-24T15:49:00Z">
          <w:r w:rsidRPr="002B569F" w:rsidDel="00FA3B96">
            <w:rPr>
              <w:rFonts w:cs="Times New Roman"/>
              <w:b w:val="0"/>
              <w:bCs/>
              <w:szCs w:val="24"/>
              <w:rPrChange w:id="13147" w:author="Camilo Andrés Díaz Gómez" w:date="2023-03-28T17:42:00Z">
                <w:rPr/>
              </w:rPrChange>
            </w:rPr>
            <w:delText xml:space="preserve"> </w:delText>
          </w:r>
        </w:del>
      </w:ins>
      <w:ins w:id="13148" w:author="Camilo Andrés Díaz Gómez" w:date="2023-03-21T19:35:00Z">
        <w:r w:rsidR="000717E0" w:rsidRPr="002B569F">
          <w:rPr>
            <w:rFonts w:cs="Times New Roman"/>
            <w:b w:val="0"/>
            <w:bCs/>
            <w:szCs w:val="24"/>
            <w:rPrChange w:id="13149" w:author="Camilo Andrés Díaz Gómez" w:date="2023-03-28T17:42:00Z">
              <w:rPr/>
            </w:rPrChange>
          </w:rPr>
          <w:t xml:space="preserve">Importación de librerías </w:t>
        </w:r>
      </w:ins>
    </w:p>
    <w:p w14:paraId="28D1DD46" w14:textId="77777777" w:rsidR="000717E0" w:rsidRPr="002B569F" w:rsidRDefault="000717E0" w:rsidP="002B569F">
      <w:pPr>
        <w:ind w:firstLine="708"/>
        <w:rPr>
          <w:ins w:id="13150" w:author="Camilo Andrés Díaz Gómez" w:date="2023-03-21T19:35:00Z"/>
          <w:rFonts w:cs="Times New Roman"/>
          <w:szCs w:val="24"/>
        </w:rPr>
      </w:pPr>
    </w:p>
    <w:p w14:paraId="1622823A" w14:textId="04819431" w:rsidR="000717E0" w:rsidRPr="002B569F" w:rsidRDefault="000717E0" w:rsidP="002B569F">
      <w:pPr>
        <w:ind w:firstLine="708"/>
        <w:jc w:val="center"/>
        <w:rPr>
          <w:ins w:id="13151" w:author="Camilo Andrés Díaz Gómez" w:date="2023-03-21T19:35:00Z"/>
          <w:rFonts w:cs="Times New Roman"/>
          <w:szCs w:val="24"/>
        </w:rPr>
      </w:pPr>
      <w:ins w:id="13152"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3153" w:author="Camilo Andrés Díaz Gómez" w:date="2023-03-21T19:35:00Z"/>
          <w:rFonts w:cs="Times New Roman"/>
          <w:szCs w:val="24"/>
        </w:rPr>
      </w:pPr>
    </w:p>
    <w:p w14:paraId="778675E4" w14:textId="77777777" w:rsidR="000717E0" w:rsidRPr="002B569F" w:rsidRDefault="000717E0" w:rsidP="002B569F">
      <w:pPr>
        <w:ind w:firstLine="708"/>
        <w:rPr>
          <w:ins w:id="13154" w:author="Camilo Andrés Díaz Gómez" w:date="2023-03-21T19:35:00Z"/>
          <w:rFonts w:cs="Times New Roman"/>
          <w:szCs w:val="24"/>
        </w:rPr>
      </w:pPr>
      <w:ins w:id="13155" w:author="Camilo Andrés Díaz Gómez" w:date="2023-03-21T19:35:00Z">
        <w:r w:rsidRPr="002B569F">
          <w:rPr>
            <w:rFonts w:cs="Times New Roman"/>
            <w:szCs w:val="24"/>
          </w:rPr>
          <w:t>Las anteriores líneas de código utilizan el comando pip para instalar dos paquetes de Python: funpymodeling y pydotplus.</w:t>
        </w:r>
      </w:ins>
    </w:p>
    <w:p w14:paraId="7C65A3A3" w14:textId="77777777" w:rsidR="000717E0" w:rsidRPr="002B569F" w:rsidRDefault="000717E0" w:rsidP="002B569F">
      <w:pPr>
        <w:ind w:firstLine="708"/>
        <w:rPr>
          <w:ins w:id="13156"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3157" w:author="Camilo Andrés Díaz Gómez" w:date="2023-03-21T19:35:00Z"/>
          <w:rFonts w:cs="Times New Roman"/>
          <w:szCs w:val="24"/>
        </w:rPr>
      </w:pPr>
      <w:ins w:id="13158" w:author="Camilo Andrés Díaz Gómez" w:date="2023-03-21T19:35:00Z">
        <w:r w:rsidRPr="002B569F">
          <w:rPr>
            <w:rFonts w:cs="Times New Roman"/>
            <w:szCs w:val="24"/>
          </w:rPr>
          <w:t>Pip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3159"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3160" w:author="Camilo Andrés Díaz Gómez" w:date="2023-03-21T19:35:00Z"/>
          <w:rFonts w:cs="Times New Roman"/>
          <w:szCs w:val="24"/>
        </w:rPr>
      </w:pPr>
      <w:ins w:id="13161" w:author="Camilo Andrés Díaz Gómez" w:date="2023-03-21T19:35:00Z">
        <w:r w:rsidRPr="002B569F">
          <w:rPr>
            <w:rFonts w:cs="Times New Roman"/>
            <w:szCs w:val="24"/>
          </w:rPr>
          <w:t>Funpymodeling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3162"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3163" w:author="Camilo Andrés Díaz Gómez" w:date="2023-03-21T19:35:00Z"/>
          <w:rFonts w:cs="Times New Roman"/>
          <w:szCs w:val="24"/>
        </w:rPr>
      </w:pPr>
      <w:ins w:id="13164" w:author="Camilo Andrés Díaz Gómez" w:date="2023-03-21T19:35:00Z">
        <w:r w:rsidRPr="002B569F">
          <w:rPr>
            <w:rFonts w:cs="Times New Roman"/>
            <w:szCs w:val="24"/>
          </w:rPr>
          <w:t>Pydotplus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3165" w:author="Camilo Andrés Díaz Gómez" w:date="2023-03-21T19:35:00Z"/>
          <w:rFonts w:cs="Times New Roman"/>
          <w:szCs w:val="24"/>
        </w:rPr>
      </w:pPr>
    </w:p>
    <w:p w14:paraId="26FD1DBD" w14:textId="77777777" w:rsidR="000717E0" w:rsidRPr="002B569F" w:rsidRDefault="000717E0" w:rsidP="002B569F">
      <w:pPr>
        <w:ind w:firstLine="708"/>
        <w:rPr>
          <w:ins w:id="13166" w:author="Camilo Andrés Díaz Gómez" w:date="2023-03-21T19:35:00Z"/>
          <w:rFonts w:cs="Times New Roman"/>
          <w:szCs w:val="24"/>
        </w:rPr>
      </w:pPr>
      <w:ins w:id="13167" w:author="Camilo Andrés Díaz Gómez" w:date="2023-03-21T19:35:00Z">
        <w:r w:rsidRPr="002B569F">
          <w:rPr>
            <w:rFonts w:cs="Times New Roman"/>
            <w:szCs w:val="24"/>
          </w:rPr>
          <w:t xml:space="preserve">Las siguientes líneas de código importan el módulo "drive" del paquete "google.colab" y montan el contenido de Google Drive en el entorno de ejecución de Colab. Google Drive es un servicio de almacenamiento en la nube proporcionado por Google, y Colab es un servicio de Google que permite ejecutar código de Python en la nube. La función </w:t>
        </w:r>
        <w:r w:rsidRPr="002B569F">
          <w:rPr>
            <w:rFonts w:cs="Times New Roman"/>
            <w:szCs w:val="24"/>
          </w:rPr>
          <w:lastRenderedPageBreak/>
          <w:t>"drive.mount()" permite acceder a los archivos de Google Drive desde el entorno de ejecución de Colab.</w:t>
        </w:r>
      </w:ins>
    </w:p>
    <w:p w14:paraId="576A992D" w14:textId="77777777" w:rsidR="000717E0" w:rsidRPr="002B569F" w:rsidRDefault="000717E0" w:rsidP="002B569F">
      <w:pPr>
        <w:ind w:firstLine="708"/>
        <w:rPr>
          <w:ins w:id="13168" w:author="Camilo Andrés Díaz Gómez" w:date="2023-03-21T19:35:00Z"/>
          <w:rFonts w:cs="Times New Roman"/>
          <w:szCs w:val="24"/>
        </w:rPr>
      </w:pPr>
    </w:p>
    <w:p w14:paraId="2F83320F" w14:textId="64AE9021" w:rsidR="000717E0" w:rsidRPr="002B569F" w:rsidRDefault="000717E0" w:rsidP="002B569F">
      <w:pPr>
        <w:ind w:firstLine="708"/>
        <w:jc w:val="center"/>
        <w:rPr>
          <w:ins w:id="13169" w:author="Camilo Andrés Díaz Gómez" w:date="2023-03-21T19:35:00Z"/>
          <w:rFonts w:cs="Times New Roman"/>
          <w:szCs w:val="24"/>
        </w:rPr>
      </w:pPr>
      <w:ins w:id="13170"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3171" w:author="Camilo Andrés Díaz Gómez" w:date="2023-03-21T19:35:00Z"/>
          <w:rFonts w:cs="Times New Roman"/>
          <w:szCs w:val="24"/>
        </w:rPr>
      </w:pPr>
    </w:p>
    <w:p w14:paraId="22E05A75" w14:textId="2132D454" w:rsidR="000717E0" w:rsidRPr="002B569F" w:rsidRDefault="000717E0" w:rsidP="002B569F">
      <w:pPr>
        <w:rPr>
          <w:ins w:id="13172" w:author="Camilo Andrés Díaz Gómez" w:date="2023-03-21T19:35:00Z"/>
          <w:rFonts w:cs="Times New Roman"/>
          <w:szCs w:val="24"/>
        </w:rPr>
      </w:pPr>
      <w:ins w:id="13173" w:author="Camilo Andrés Díaz Gómez" w:date="2023-03-21T19:35:00Z">
        <w:r w:rsidRPr="002B569F">
          <w:rPr>
            <w:rFonts w:cs="Times New Roman"/>
            <w:szCs w:val="24"/>
          </w:rPr>
          <w:tab/>
        </w:r>
        <w:del w:id="13174" w:author="Steff Guzmán" w:date="2023-03-24T14:09:00Z">
          <w:r w:rsidRPr="002B569F" w:rsidDel="001C4568">
            <w:rPr>
              <w:rFonts w:cs="Times New Roman"/>
              <w:szCs w:val="24"/>
            </w:rPr>
            <w:delText>En siguiente lugar</w:delText>
          </w:r>
        </w:del>
      </w:ins>
      <w:ins w:id="13175" w:author="Steff Guzmán" w:date="2023-03-24T14:09:00Z">
        <w:r w:rsidR="001C4568" w:rsidRPr="002B569F">
          <w:rPr>
            <w:rFonts w:cs="Times New Roman"/>
            <w:szCs w:val="24"/>
          </w:rPr>
          <w:t>Luego</w:t>
        </w:r>
      </w:ins>
      <w:ins w:id="13176" w:author="Camilo Andrés Díaz Gómez" w:date="2023-03-21T19:35:00Z">
        <w:r w:rsidRPr="002B569F">
          <w:rPr>
            <w:rFonts w:cs="Times New Roman"/>
            <w:szCs w:val="24"/>
          </w:rPr>
          <w:t xml:space="preserve">, las </w:t>
        </w:r>
        <w:del w:id="13177"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3178" w:author="Steff Guzmán" w:date="2023-03-24T14:09:00Z">
        <w:r w:rsidR="001C4568" w:rsidRPr="002B569F">
          <w:rPr>
            <w:rFonts w:cs="Times New Roman"/>
            <w:szCs w:val="24"/>
          </w:rPr>
          <w:t xml:space="preserve"> mostradas a continuación,</w:t>
        </w:r>
      </w:ins>
      <w:ins w:id="13179"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datetime y numpy. Luego se importan las librerías de visualización de datos: seaborn y matplotlib, que permiten crear gráficos y visualizaciones en 2D y 3D. También se importa Axes3D y cm para visualización en 3D, y se establece el tamaño y el estilo de las figuras con plt.rcParams. Finalmente, se importa "corr_pair" de la librería funpymodeling, que es una herramienta para explorar correlaciones entre variables en un conjunto de datos.</w:t>
        </w:r>
      </w:ins>
    </w:p>
    <w:p w14:paraId="13FAFAB8" w14:textId="77777777" w:rsidR="000717E0" w:rsidRPr="002B569F" w:rsidRDefault="000717E0" w:rsidP="002B569F">
      <w:pPr>
        <w:ind w:firstLine="708"/>
        <w:rPr>
          <w:ins w:id="13180" w:author="Camilo Andrés Díaz Gómez" w:date="2023-03-21T19:35:00Z"/>
          <w:rFonts w:cs="Times New Roman"/>
          <w:szCs w:val="24"/>
        </w:rPr>
      </w:pPr>
    </w:p>
    <w:p w14:paraId="1E7131DF" w14:textId="7B72F936" w:rsidR="000717E0" w:rsidRPr="002B569F" w:rsidRDefault="000717E0" w:rsidP="002B569F">
      <w:pPr>
        <w:ind w:firstLine="708"/>
        <w:jc w:val="center"/>
        <w:rPr>
          <w:ins w:id="13181" w:author="Camilo Andrés Díaz Gómez" w:date="2023-03-21T19:35:00Z"/>
          <w:rFonts w:cs="Times New Roman"/>
          <w:szCs w:val="24"/>
        </w:rPr>
      </w:pPr>
      <w:ins w:id="13182"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3183" w:author="Camilo Andrés Díaz Gómez" w:date="2023-03-21T19:35:00Z"/>
          <w:rFonts w:cs="Times New Roman"/>
          <w:szCs w:val="24"/>
        </w:rPr>
      </w:pPr>
    </w:p>
    <w:p w14:paraId="5E8E3BF9" w14:textId="3C84E773" w:rsidR="000717E0" w:rsidRPr="002B569F" w:rsidRDefault="001C4568" w:rsidP="002B569F">
      <w:pPr>
        <w:ind w:firstLine="708"/>
        <w:rPr>
          <w:ins w:id="13184" w:author="Camilo Andrés Díaz Gómez" w:date="2023-03-21T19:35:00Z"/>
          <w:rFonts w:cs="Times New Roman"/>
          <w:szCs w:val="24"/>
        </w:rPr>
      </w:pPr>
      <w:ins w:id="13185" w:author="Steff Guzmán" w:date="2023-03-24T14:10:00Z">
        <w:r w:rsidRPr="002B569F">
          <w:rPr>
            <w:rFonts w:cs="Times New Roman"/>
            <w:szCs w:val="24"/>
          </w:rPr>
          <w:t xml:space="preserve">A </w:t>
        </w:r>
        <w:del w:id="13186" w:author="Camilo Andrés Díaz Gómez" w:date="2023-03-28T18:15:00Z">
          <w:r w:rsidRPr="002B569F" w:rsidDel="008F2E62">
            <w:rPr>
              <w:rFonts w:cs="Times New Roman"/>
              <w:szCs w:val="24"/>
            </w:rPr>
            <w:delText>continuación</w:delText>
          </w:r>
        </w:del>
      </w:ins>
      <w:ins w:id="13187" w:author="Camilo Andrés Díaz Gómez" w:date="2023-03-28T18:15:00Z">
        <w:r w:rsidR="008F2E62" w:rsidRPr="002B569F">
          <w:rPr>
            <w:rFonts w:cs="Times New Roman"/>
            <w:szCs w:val="24"/>
          </w:rPr>
          <w:t>continuación,</w:t>
        </w:r>
      </w:ins>
      <w:ins w:id="13188" w:author="Steff Guzmán" w:date="2023-03-24T14:10:00Z">
        <w:r w:rsidRPr="002B569F">
          <w:rPr>
            <w:rFonts w:cs="Times New Roman"/>
            <w:szCs w:val="24"/>
          </w:rPr>
          <w:t xml:space="preserve"> las</w:t>
        </w:r>
      </w:ins>
      <w:ins w:id="13189" w:author="Camilo Andrés Díaz Gómez" w:date="2023-03-21T19:35:00Z">
        <w:del w:id="13190"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3191"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3192" w:author="Camilo Andrés Díaz Gómez" w:date="2023-03-21T19:35:00Z"/>
          <w:rFonts w:cs="Times New Roman"/>
          <w:szCs w:val="24"/>
        </w:rPr>
      </w:pPr>
      <w:ins w:id="13193" w:author="Camilo Andrés Díaz Gómez" w:date="2023-03-21T19:35:00Z">
        <w:r w:rsidRPr="002B569F">
          <w:rPr>
            <w:rFonts w:cs="Times New Roman"/>
            <w:szCs w:val="24"/>
          </w:rPr>
          <w:t xml:space="preserve">LinearRegression, PolynomialFeatures, KNeighborsRegressor, DecisionTreeRegressor, RandomForestRegressor, y MLPRegressor son </w:t>
        </w:r>
        <w:r w:rsidRPr="002B569F">
          <w:rPr>
            <w:rFonts w:cs="Times New Roman"/>
            <w:szCs w:val="24"/>
          </w:rPr>
          <w:lastRenderedPageBreak/>
          <w:t>modelos de regresión de la librería sklearn que se utilizan para ajustar los datos y predecir valores.</w:t>
        </w:r>
      </w:ins>
    </w:p>
    <w:p w14:paraId="406BA3CC" w14:textId="77777777" w:rsidR="000717E0" w:rsidRPr="002B569F" w:rsidRDefault="000717E0" w:rsidP="002B569F">
      <w:pPr>
        <w:ind w:firstLine="708"/>
        <w:rPr>
          <w:ins w:id="13194"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3195" w:author="Camilo Andrés Díaz Gómez" w:date="2023-03-21T19:35:00Z"/>
          <w:rFonts w:cs="Times New Roman"/>
          <w:szCs w:val="24"/>
        </w:rPr>
      </w:pPr>
      <w:ins w:id="13196" w:author="Camilo Andrés Díaz Gómez" w:date="2023-03-21T19:35:00Z">
        <w:r w:rsidRPr="002B569F">
          <w:rPr>
            <w:rFonts w:cs="Times New Roman"/>
            <w:szCs w:val="24"/>
          </w:rPr>
          <w:t>R2_score, mean_squared_error, y train_test_split son funciones de sklearn que se utilizan para evaluar los modelos y dividir los datos en conjuntos de entrenamiento y prueba.</w:t>
        </w:r>
      </w:ins>
    </w:p>
    <w:p w14:paraId="13DB7FA7" w14:textId="77777777" w:rsidR="000717E0" w:rsidRPr="002B569F" w:rsidRDefault="000717E0" w:rsidP="002B569F">
      <w:pPr>
        <w:ind w:firstLine="708"/>
        <w:rPr>
          <w:ins w:id="13197"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3198" w:author="Camilo Andrés Díaz Gómez" w:date="2023-03-21T19:35:00Z"/>
          <w:rFonts w:cs="Times New Roman"/>
          <w:szCs w:val="24"/>
        </w:rPr>
      </w:pPr>
      <w:ins w:id="13199" w:author="Camilo Andrés Díaz Gómez" w:date="2023-03-21T19:35:00Z">
        <w:r w:rsidRPr="002B569F">
          <w:rPr>
            <w:rFonts w:cs="Times New Roman"/>
            <w:szCs w:val="24"/>
          </w:rPr>
          <w:t>StandardScaler y MinMaxScaler son herramientas de preprocesamiento de datos que se utilizan para estandarizar y normalizar los datos.</w:t>
        </w:r>
      </w:ins>
    </w:p>
    <w:p w14:paraId="76C1A302" w14:textId="77777777" w:rsidR="000717E0" w:rsidRPr="002B569F" w:rsidRDefault="000717E0" w:rsidP="002B569F">
      <w:pPr>
        <w:ind w:firstLine="708"/>
        <w:rPr>
          <w:ins w:id="13200"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3201" w:author="Camilo Andrés Díaz Gómez" w:date="2023-03-21T19:35:00Z"/>
          <w:rFonts w:cs="Times New Roman"/>
          <w:szCs w:val="24"/>
        </w:rPr>
      </w:pPr>
      <w:ins w:id="13202" w:author="Camilo Andrés Díaz Gómez" w:date="2023-03-21T19:35:00Z">
        <w:r w:rsidRPr="002B569F">
          <w:rPr>
            <w:rFonts w:cs="Times New Roman"/>
            <w:szCs w:val="24"/>
          </w:rPr>
          <w:t>Pandas_profiling es una herramienta que se utiliza para generar informes de perfilamiento de datos.</w:t>
        </w:r>
      </w:ins>
    </w:p>
    <w:p w14:paraId="3548FA44" w14:textId="77777777" w:rsidR="000717E0" w:rsidRPr="002B569F" w:rsidRDefault="000717E0" w:rsidP="002B569F">
      <w:pPr>
        <w:ind w:firstLine="708"/>
        <w:rPr>
          <w:ins w:id="13203"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3204" w:author="Camilo Andrés Díaz Gómez" w:date="2023-03-21T19:35:00Z"/>
          <w:rFonts w:cs="Times New Roman"/>
          <w:szCs w:val="24"/>
        </w:rPr>
      </w:pPr>
      <w:ins w:id="13205" w:author="Camilo Andrés Díaz Gómez" w:date="2023-03-21T19:35:00Z">
        <w:r w:rsidRPr="002B569F">
          <w:rPr>
            <w:rFonts w:cs="Times New Roman"/>
            <w:szCs w:val="24"/>
          </w:rPr>
          <w:t>Tensorflow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3206" w:author="Camilo Andrés Díaz Gómez" w:date="2023-03-21T19:35:00Z"/>
          <w:rFonts w:cs="Times New Roman"/>
          <w:szCs w:val="24"/>
        </w:rPr>
      </w:pPr>
    </w:p>
    <w:p w14:paraId="03B06EAA" w14:textId="16322BF2" w:rsidR="000717E0" w:rsidRPr="002B569F" w:rsidRDefault="000717E0" w:rsidP="002B569F">
      <w:pPr>
        <w:ind w:firstLine="708"/>
        <w:jc w:val="center"/>
        <w:rPr>
          <w:ins w:id="13207" w:author="Camilo Andrés Díaz Gómez" w:date="2023-03-21T19:35:00Z"/>
          <w:rFonts w:cs="Times New Roman"/>
          <w:szCs w:val="24"/>
        </w:rPr>
      </w:pPr>
      <w:ins w:id="13208"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rsidP="002B569F">
      <w:pPr>
        <w:ind w:firstLine="708"/>
        <w:rPr>
          <w:ins w:id="13209" w:author="Camilo Andrés Díaz Gómez" w:date="2023-03-21T19:35:00Z"/>
          <w:del w:id="13210" w:author="Steff Guzmán" w:date="2023-03-24T16:35:00Z"/>
          <w:rFonts w:cs="Times New Roman"/>
          <w:szCs w:val="24"/>
        </w:rPr>
        <w:pPrChange w:id="13211" w:author="Camilo Andrés Díaz Gómez" w:date="2023-03-28T17:43:00Z">
          <w:pPr>
            <w:ind w:firstLine="708"/>
          </w:pPr>
        </w:pPrChange>
      </w:pPr>
    </w:p>
    <w:p w14:paraId="2F386C9F" w14:textId="0FDE93ED" w:rsidR="00FA3B96" w:rsidRPr="002B569F" w:rsidDel="00FA3B96" w:rsidRDefault="00FA3B96" w:rsidP="002B569F">
      <w:pPr>
        <w:pStyle w:val="Descripcin"/>
        <w:spacing w:line="360" w:lineRule="auto"/>
        <w:rPr>
          <w:ins w:id="13212" w:author="Camilo Andrés Díaz Gómez" w:date="2023-03-21T19:35:00Z"/>
          <w:del w:id="13213" w:author="Steff Guzmán" w:date="2023-03-24T15:49:00Z"/>
          <w:rFonts w:cs="Times New Roman"/>
          <w:szCs w:val="24"/>
        </w:rPr>
        <w:pPrChange w:id="13214" w:author="Camilo Andrés Díaz Gómez" w:date="2023-03-28T17:43:00Z">
          <w:pPr>
            <w:ind w:firstLine="708"/>
          </w:pPr>
        </w:pPrChange>
      </w:pPr>
      <w:bookmarkStart w:id="13215" w:name="_Toc130919912"/>
      <w:ins w:id="13216"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3217" w:author="Steff Guzmán" w:date="2023-03-24T15:49:00Z">
        <w:r w:rsidRPr="002B569F">
          <w:rPr>
            <w:rFonts w:cs="Times New Roman"/>
            <w:noProof/>
            <w:szCs w:val="24"/>
          </w:rPr>
          <w:t>2</w:t>
        </w:r>
        <w:r w:rsidRPr="002B569F">
          <w:rPr>
            <w:rFonts w:cs="Times New Roman"/>
            <w:szCs w:val="24"/>
          </w:rPr>
          <w:fldChar w:fldCharType="end"/>
        </w:r>
      </w:ins>
      <w:ins w:id="13218" w:author="Steff Guzmán" w:date="2023-03-24T15:51:00Z">
        <w:r w:rsidRPr="002B569F">
          <w:rPr>
            <w:rFonts w:cs="Times New Roman"/>
            <w:szCs w:val="24"/>
          </w:rPr>
          <w:t>.</w:t>
        </w:r>
      </w:ins>
      <w:bookmarkEnd w:id="13215"/>
    </w:p>
    <w:p w14:paraId="35117637" w14:textId="093FE5D0" w:rsidR="000717E0" w:rsidRPr="002B569F" w:rsidRDefault="00935104" w:rsidP="002B569F">
      <w:pPr>
        <w:pStyle w:val="Descripcin"/>
        <w:spacing w:line="360" w:lineRule="auto"/>
        <w:rPr>
          <w:ins w:id="13219" w:author="Camilo Andrés Díaz Gómez" w:date="2023-03-21T19:35:00Z"/>
          <w:rFonts w:cs="Times New Roman"/>
          <w:b w:val="0"/>
          <w:rPrChange w:id="13220" w:author="Camilo Andrés Díaz Gómez" w:date="2023-03-28T17:42:00Z">
            <w:rPr>
              <w:ins w:id="13221" w:author="Camilo Andrés Díaz Gómez" w:date="2023-03-21T19:35:00Z"/>
              <w:rFonts w:cs="Times New Roman"/>
              <w:b/>
              <w:bCs/>
            </w:rPr>
          </w:rPrChange>
        </w:rPr>
        <w:pPrChange w:id="13222" w:author="Camilo Andrés Díaz Gómez" w:date="2023-03-28T17:43:00Z">
          <w:pPr>
            <w:pStyle w:val="Ttulo3"/>
            <w:ind w:firstLine="708"/>
          </w:pPr>
        </w:pPrChange>
      </w:pPr>
      <w:ins w:id="13223" w:author="Camilo Andrés Díaz Gómez" w:date="2023-03-22T13:43:00Z">
        <w:del w:id="13224"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3225" w:author="Camilo Andrés Díaz Gómez" w:date="2023-03-21T19:35:00Z">
        <w:r w:rsidR="000717E0" w:rsidRPr="002B569F">
          <w:rPr>
            <w:rFonts w:cs="Times New Roman"/>
            <w:b w:val="0"/>
            <w:szCs w:val="24"/>
            <w:rPrChange w:id="13226" w:author="Camilo Andrés Díaz Gómez" w:date="2023-03-28T17:42:00Z">
              <w:rPr>
                <w:rFonts w:cs="Times New Roman"/>
                <w:b/>
                <w:bCs/>
              </w:rPr>
            </w:rPrChange>
          </w:rPr>
          <w:t xml:space="preserve">Apertura de los datos para los entrenamientos </w:t>
        </w:r>
      </w:ins>
    </w:p>
    <w:p w14:paraId="79F0E33C" w14:textId="77777777" w:rsidR="000717E0" w:rsidRPr="002B569F" w:rsidRDefault="000717E0" w:rsidP="002B569F">
      <w:pPr>
        <w:ind w:firstLine="708"/>
        <w:rPr>
          <w:ins w:id="13227" w:author="Camilo Andrés Díaz Gómez" w:date="2023-03-21T19:35:00Z"/>
          <w:rFonts w:cs="Times New Roman"/>
          <w:szCs w:val="24"/>
        </w:rPr>
      </w:pPr>
    </w:p>
    <w:p w14:paraId="294A6B09" w14:textId="4FE7F1AD" w:rsidR="000717E0" w:rsidRPr="002B569F" w:rsidRDefault="000717E0" w:rsidP="002B569F">
      <w:pPr>
        <w:ind w:firstLine="708"/>
        <w:jc w:val="center"/>
        <w:rPr>
          <w:ins w:id="13228" w:author="Camilo Andrés Díaz Gómez" w:date="2023-03-21T19:35:00Z"/>
          <w:rFonts w:cs="Times New Roman"/>
          <w:szCs w:val="24"/>
        </w:rPr>
      </w:pPr>
      <w:ins w:id="13229"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3230" w:author="Camilo Andrés Díaz Gómez" w:date="2023-03-21T19:35:00Z"/>
          <w:rFonts w:cs="Times New Roman"/>
          <w:szCs w:val="24"/>
        </w:rPr>
      </w:pPr>
    </w:p>
    <w:p w14:paraId="3A1C2628" w14:textId="77777777" w:rsidR="000717E0" w:rsidRPr="002B569F" w:rsidRDefault="000717E0" w:rsidP="002B569F">
      <w:pPr>
        <w:ind w:firstLine="708"/>
        <w:rPr>
          <w:ins w:id="13231" w:author="Camilo Andrés Díaz Gómez" w:date="2023-03-21T19:35:00Z"/>
          <w:rFonts w:cs="Times New Roman"/>
          <w:szCs w:val="24"/>
        </w:rPr>
      </w:pPr>
      <w:ins w:id="13232" w:author="Camilo Andrés Díaz Gómez" w:date="2023-03-21T19:35:00Z">
        <w:r w:rsidRPr="002B569F">
          <w:rPr>
            <w:rFonts w:cs="Times New Roman"/>
            <w:szCs w:val="24"/>
          </w:rPr>
          <w:t>Estas líneas de código se encargan de leer un archivo CSV llamado "Data_2015-2022.csv" desde la ruta especificada en la variable "path_csv". La biblioteca pandas es utilizada para leer el archivo CSV y cargar los datos en un DataFrame llamado "df". La opción "encoding" se establece en "windows-1252" para asegurarse de que la codificación del archivo CSV sea la correcta.</w:t>
        </w:r>
      </w:ins>
    </w:p>
    <w:p w14:paraId="64F0AD69" w14:textId="77777777" w:rsidR="000717E0" w:rsidRPr="002B569F" w:rsidRDefault="000717E0" w:rsidP="002B569F">
      <w:pPr>
        <w:ind w:firstLine="708"/>
        <w:rPr>
          <w:ins w:id="13233" w:author="Camilo Andrés Díaz Gómez" w:date="2023-03-21T19:35:00Z"/>
          <w:rFonts w:cs="Times New Roman"/>
          <w:szCs w:val="24"/>
        </w:rPr>
      </w:pPr>
    </w:p>
    <w:p w14:paraId="00399008" w14:textId="64872AFD" w:rsidR="000717E0" w:rsidRPr="002B569F" w:rsidRDefault="000717E0" w:rsidP="002B569F">
      <w:pPr>
        <w:ind w:firstLine="708"/>
        <w:jc w:val="center"/>
        <w:rPr>
          <w:ins w:id="13234" w:author="Camilo Andrés Díaz Gómez" w:date="2023-03-21T19:35:00Z"/>
          <w:rFonts w:cs="Times New Roman"/>
          <w:szCs w:val="24"/>
        </w:rPr>
      </w:pPr>
      <w:ins w:id="13235"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3236" w:author="Camilo Andrés Díaz Gómez" w:date="2023-03-21T19:35:00Z"/>
          <w:rFonts w:cs="Times New Roman"/>
          <w:szCs w:val="24"/>
        </w:rPr>
      </w:pPr>
    </w:p>
    <w:p w14:paraId="1B2D2685" w14:textId="77777777" w:rsidR="000717E0" w:rsidRPr="002B569F" w:rsidRDefault="000717E0" w:rsidP="002B569F">
      <w:pPr>
        <w:ind w:firstLine="708"/>
        <w:rPr>
          <w:ins w:id="13237" w:author="Camilo Andrés Díaz Gómez" w:date="2023-03-21T19:35:00Z"/>
          <w:rFonts w:cs="Times New Roman"/>
          <w:szCs w:val="24"/>
        </w:rPr>
      </w:pPr>
      <w:ins w:id="13238" w:author="Camilo Andrés Díaz Gómez" w:date="2023-03-21T19:35:00Z">
        <w:r w:rsidRPr="002B569F">
          <w:rPr>
            <w:rFonts w:cs="Times New Roman"/>
            <w:szCs w:val="24"/>
          </w:rPr>
          <w:t>En siguiente lugar el anterior código renombra las columnas del DataFrame df para tener nombres más claros y descriptivos. La primera línea crea una lista con los nombres de las columnas que queremos asignar al DataFrame. La segunda línea utiliza el método columns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3239" w:author="Camilo Andrés Díaz Gómez" w:date="2023-03-21T19:35:00Z"/>
          <w:rFonts w:cs="Times New Roman"/>
          <w:szCs w:val="24"/>
        </w:rPr>
      </w:pPr>
    </w:p>
    <w:p w14:paraId="559A3754" w14:textId="371A53EE" w:rsidR="000717E0" w:rsidRPr="002B569F" w:rsidRDefault="000717E0" w:rsidP="002B569F">
      <w:pPr>
        <w:ind w:firstLine="708"/>
        <w:jc w:val="center"/>
        <w:rPr>
          <w:ins w:id="13240" w:author="Camilo Andrés Díaz Gómez" w:date="2023-03-21T19:35:00Z"/>
          <w:rFonts w:cs="Times New Roman"/>
          <w:szCs w:val="24"/>
        </w:rPr>
      </w:pPr>
      <w:ins w:id="13241" w:author="Camilo Andrés Díaz Gómez" w:date="2023-03-21T19:35:00Z">
        <w:r w:rsidRPr="002B569F">
          <w:rPr>
            <w:rFonts w:cs="Times New Roman"/>
            <w:noProof/>
            <w:szCs w:val="24"/>
          </w:rPr>
          <w:lastRenderedPageBreak/>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3242" w:author="Camilo Andrés Díaz Gómez" w:date="2023-03-21T19:35:00Z"/>
          <w:rFonts w:cs="Times New Roman"/>
          <w:szCs w:val="24"/>
        </w:rPr>
      </w:pPr>
    </w:p>
    <w:p w14:paraId="5482C9E7" w14:textId="77777777" w:rsidR="000717E0" w:rsidRPr="002B569F" w:rsidRDefault="000717E0" w:rsidP="002B569F">
      <w:pPr>
        <w:ind w:firstLine="708"/>
        <w:rPr>
          <w:ins w:id="13243" w:author="Camilo Andrés Díaz Gómez" w:date="2023-03-21T19:35:00Z"/>
          <w:rFonts w:cs="Times New Roman"/>
          <w:szCs w:val="24"/>
        </w:rPr>
      </w:pPr>
      <w:ins w:id="13244" w:author="Camilo Andrés Díaz Gómez" w:date="2023-03-21T19:35:00Z">
        <w:r w:rsidRPr="002B569F">
          <w:rPr>
            <w:rFonts w:cs="Times New Roman"/>
            <w:szCs w:val="24"/>
          </w:rPr>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3245" w:author="Camilo Andrés Díaz Gómez" w:date="2023-03-21T19:35:00Z"/>
          <w:rFonts w:cs="Times New Roman"/>
          <w:szCs w:val="24"/>
        </w:rPr>
      </w:pPr>
    </w:p>
    <w:p w14:paraId="66243BC9" w14:textId="201DFF7F" w:rsidR="000717E0" w:rsidRPr="002B569F" w:rsidRDefault="000717E0" w:rsidP="002B569F">
      <w:pPr>
        <w:ind w:firstLine="708"/>
        <w:jc w:val="center"/>
        <w:rPr>
          <w:ins w:id="13246" w:author="Camilo Andrés Díaz Gómez" w:date="2023-03-21T19:35:00Z"/>
          <w:rFonts w:cs="Times New Roman"/>
          <w:szCs w:val="24"/>
        </w:rPr>
      </w:pPr>
      <w:ins w:id="13247"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3248" w:author="Camilo Andrés Díaz Gómez" w:date="2023-03-21T19:35:00Z"/>
          <w:rFonts w:cs="Times New Roman"/>
          <w:szCs w:val="24"/>
        </w:rPr>
      </w:pPr>
    </w:p>
    <w:p w14:paraId="55610924" w14:textId="77777777" w:rsidR="000717E0" w:rsidRPr="002B569F" w:rsidRDefault="000717E0" w:rsidP="002B569F">
      <w:pPr>
        <w:ind w:firstLine="708"/>
        <w:rPr>
          <w:ins w:id="13249" w:author="Camilo Andrés Díaz Gómez" w:date="2023-03-21T19:35:00Z"/>
          <w:rFonts w:cs="Times New Roman"/>
          <w:szCs w:val="24"/>
        </w:rPr>
      </w:pPr>
      <w:ins w:id="13250" w:author="Camilo Andrés Díaz Gómez" w:date="2023-03-21T19:35:00Z">
        <w:r w:rsidRPr="002B569F">
          <w:rPr>
            <w:rFonts w:cs="Times New Roman"/>
            <w:szCs w:val="24"/>
          </w:rPr>
          <w:t>Estas líneas de código transforman la columna 'Fecha' del DataFrame 'df' al formato de fecha/hora de Pandas utilizando la función pd.to_datetime(). Después, se usa la función dt.strftime() para obtener el número de día del año en formato de cadena y se almacena en la columna 'Dia' del DataFrame 'df'. Finalmente, se cambia el tipo de datos de la columna 'Dia' a 'int' utilizando la función astype().</w:t>
        </w:r>
      </w:ins>
    </w:p>
    <w:p w14:paraId="06A87FE0" w14:textId="77777777" w:rsidR="000717E0" w:rsidRPr="002B569F" w:rsidRDefault="000717E0" w:rsidP="002B569F">
      <w:pPr>
        <w:ind w:firstLine="708"/>
        <w:rPr>
          <w:ins w:id="13251" w:author="Camilo Andrés Díaz Gómez" w:date="2023-03-21T19:35:00Z"/>
          <w:rFonts w:cs="Times New Roman"/>
          <w:szCs w:val="24"/>
        </w:rPr>
      </w:pPr>
    </w:p>
    <w:p w14:paraId="093E6708" w14:textId="38D98D21" w:rsidR="000717E0" w:rsidRPr="002B569F" w:rsidRDefault="000717E0" w:rsidP="002B569F">
      <w:pPr>
        <w:ind w:firstLine="708"/>
        <w:jc w:val="center"/>
        <w:rPr>
          <w:ins w:id="13252" w:author="Camilo Andrés Díaz Gómez" w:date="2023-03-21T19:35:00Z"/>
          <w:rFonts w:cs="Times New Roman"/>
          <w:szCs w:val="24"/>
        </w:rPr>
      </w:pPr>
      <w:ins w:id="13253"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3254" w:author="Camilo Andrés Díaz Gómez" w:date="2023-03-21T19:35:00Z"/>
          <w:rFonts w:cs="Times New Roman"/>
          <w:szCs w:val="24"/>
        </w:rPr>
      </w:pPr>
    </w:p>
    <w:p w14:paraId="2B1F7C3E" w14:textId="77777777" w:rsidR="000717E0" w:rsidRPr="002B569F" w:rsidRDefault="000717E0" w:rsidP="002B569F">
      <w:pPr>
        <w:ind w:firstLine="708"/>
        <w:rPr>
          <w:ins w:id="13255" w:author="Camilo Andrés Díaz Gómez" w:date="2023-03-21T19:35:00Z"/>
          <w:rFonts w:cs="Times New Roman"/>
          <w:szCs w:val="24"/>
        </w:rPr>
      </w:pPr>
      <w:ins w:id="13256"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'columna_Almacenada' utilizando el método 'pop()', que elimina y devuelve el elemento en la posición especificada (en este caso, la columna 'Dia' del DataFrame). Luego, la columna 'Dia' se inserta en la posición 5 del DataFrame utilizando el método 'insert()'.</w:t>
        </w:r>
      </w:ins>
    </w:p>
    <w:p w14:paraId="71EE20A0" w14:textId="77777777" w:rsidR="000717E0" w:rsidRPr="002B569F" w:rsidRDefault="000717E0" w:rsidP="002B569F">
      <w:pPr>
        <w:ind w:firstLine="708"/>
        <w:rPr>
          <w:ins w:id="13257" w:author="Camilo Andrés Díaz Gómez" w:date="2023-03-21T19:35:00Z"/>
          <w:rFonts w:cs="Times New Roman"/>
          <w:szCs w:val="24"/>
        </w:rPr>
      </w:pPr>
    </w:p>
    <w:p w14:paraId="57668C9D" w14:textId="5F13CE40" w:rsidR="000717E0" w:rsidRPr="002B569F" w:rsidRDefault="000717E0" w:rsidP="002B569F">
      <w:pPr>
        <w:ind w:firstLine="708"/>
        <w:jc w:val="center"/>
        <w:rPr>
          <w:ins w:id="13258" w:author="Camilo Andrés Díaz Gómez" w:date="2023-03-21T19:35:00Z"/>
          <w:rFonts w:cs="Times New Roman"/>
          <w:szCs w:val="24"/>
        </w:rPr>
      </w:pPr>
      <w:ins w:id="13259"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3260" w:author="Camilo Andrés Díaz Gómez" w:date="2023-03-21T19:35:00Z"/>
          <w:rFonts w:cs="Times New Roman"/>
          <w:szCs w:val="24"/>
        </w:rPr>
      </w:pPr>
    </w:p>
    <w:p w14:paraId="29AA0AD6" w14:textId="27D6A93D" w:rsidR="000717E0" w:rsidRPr="002B569F" w:rsidRDefault="000717E0" w:rsidP="002B569F">
      <w:pPr>
        <w:ind w:firstLine="708"/>
        <w:rPr>
          <w:ins w:id="13261" w:author="Camilo Andrés Díaz Gómez" w:date="2023-03-21T19:35:00Z"/>
          <w:rFonts w:cs="Times New Roman"/>
          <w:szCs w:val="24"/>
        </w:rPr>
      </w:pPr>
      <w:ins w:id="13262" w:author="Camilo Andrés Díaz Gómez" w:date="2023-03-21T19:35:00Z">
        <w:r w:rsidRPr="002B569F">
          <w:rPr>
            <w:rFonts w:cs="Times New Roman"/>
            <w:szCs w:val="24"/>
          </w:rPr>
          <w:t>Estas líneas de código ordenan el DataFrame df en orden ascendente según los valores en la columna 'FechaObservacion'. El método sort</w:t>
        </w:r>
      </w:ins>
      <w:ins w:id="13263" w:author="Camilo Andrés Díaz Gómez" w:date="2023-03-28T18:50:00Z">
        <w:r w:rsidR="00882EC9">
          <w:rPr>
            <w:rFonts w:cs="Times New Roman"/>
            <w:szCs w:val="24"/>
          </w:rPr>
          <w:t>_</w:t>
        </w:r>
      </w:ins>
      <w:ins w:id="13264" w:author="Camilo Andrés Díaz Gómez" w:date="2023-03-21T19:35:00Z">
        <w:r w:rsidRPr="002B569F">
          <w:rPr>
            <w:rFonts w:cs="Times New Roman"/>
            <w:szCs w:val="24"/>
          </w:rPr>
          <w:t>values()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3265" w:author="Camilo Andrés Díaz Gómez" w:date="2023-03-21T19:35:00Z"/>
          <w:rFonts w:cs="Times New Roman"/>
          <w:szCs w:val="24"/>
        </w:rPr>
      </w:pPr>
    </w:p>
    <w:p w14:paraId="5AB624C0" w14:textId="0B72AF55" w:rsidR="000717E0" w:rsidRPr="002B569F" w:rsidRDefault="000717E0" w:rsidP="002B569F">
      <w:pPr>
        <w:ind w:firstLine="708"/>
        <w:jc w:val="center"/>
        <w:rPr>
          <w:ins w:id="13266" w:author="Camilo Andrés Díaz Gómez" w:date="2023-03-21T19:35:00Z"/>
          <w:rFonts w:cs="Times New Roman"/>
          <w:szCs w:val="24"/>
        </w:rPr>
      </w:pPr>
      <w:ins w:id="13267"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rsidP="002B569F">
      <w:pPr>
        <w:ind w:firstLine="708"/>
        <w:rPr>
          <w:ins w:id="13268" w:author="Camilo Andrés Díaz Gómez" w:date="2023-03-21T19:35:00Z"/>
          <w:del w:id="13269" w:author="Steff Guzmán" w:date="2023-03-24T16:02:00Z"/>
          <w:rFonts w:cs="Times New Roman"/>
          <w:szCs w:val="24"/>
        </w:rPr>
        <w:pPrChange w:id="13270" w:author="Camilo Andrés Díaz Gómez" w:date="2023-03-28T17:43:00Z">
          <w:pPr>
            <w:ind w:firstLine="708"/>
          </w:pPr>
        </w:pPrChange>
      </w:pPr>
      <w:ins w:id="13271" w:author="Steff Guzmán" w:date="2023-03-24T16:02:00Z">
        <w:r w:rsidRPr="002B569F">
          <w:rPr>
            <w:rFonts w:cs="Times New Roman"/>
            <w:szCs w:val="24"/>
          </w:rPr>
          <w:tab/>
        </w:r>
      </w:ins>
    </w:p>
    <w:p w14:paraId="2D155015" w14:textId="7658DDF7" w:rsidR="00935104" w:rsidRPr="002B569F" w:rsidDel="00405EF3" w:rsidRDefault="000717E0" w:rsidP="002B569F">
      <w:pPr>
        <w:rPr>
          <w:ins w:id="13272" w:author="Steff Guzmán" w:date="2023-03-24T15:47:00Z"/>
          <w:del w:id="13273" w:author="Camilo Andrés Díaz Gómez" w:date="2023-03-28T15:25:00Z"/>
          <w:rFonts w:cs="Times New Roman"/>
          <w:szCs w:val="24"/>
          <w:rPrChange w:id="13274" w:author="Camilo Andrés Díaz Gómez" w:date="2023-03-28T17:42:00Z">
            <w:rPr>
              <w:ins w:id="13275" w:author="Steff Guzmán" w:date="2023-03-24T15:47:00Z"/>
              <w:del w:id="13276" w:author="Camilo Andrés Díaz Gómez" w:date="2023-03-28T15:25:00Z"/>
              <w:rFonts w:cs="Times New Roman"/>
              <w:b/>
              <w:bCs/>
              <w:szCs w:val="24"/>
            </w:rPr>
          </w:rPrChange>
        </w:rPr>
        <w:pPrChange w:id="13277" w:author="Camilo Andrés Díaz Gómez" w:date="2023-03-28T17:43:00Z">
          <w:pPr/>
        </w:pPrChange>
      </w:pPr>
      <w:ins w:id="13278" w:author="Camilo Andrés Díaz Gómez" w:date="2023-03-21T19:35:00Z">
        <w:r w:rsidRPr="002B569F">
          <w:rPr>
            <w:rFonts w:cs="Times New Roman"/>
            <w:szCs w:val="24"/>
          </w:rPr>
          <w:t xml:space="preserve">Esta línea de código </w:t>
        </w:r>
      </w:ins>
      <w:ins w:id="13279" w:author="Steff Guzmán" w:date="2023-03-24T14:18:00Z">
        <w:r w:rsidR="001C4568" w:rsidRPr="002B569F">
          <w:rPr>
            <w:rFonts w:cs="Times New Roman"/>
            <w:szCs w:val="24"/>
          </w:rPr>
          <w:t xml:space="preserve">permite </w:t>
        </w:r>
      </w:ins>
      <w:ins w:id="13280" w:author="Camilo Andrés Díaz Gómez" w:date="2023-03-21T19:35:00Z">
        <w:r w:rsidRPr="002B569F">
          <w:rPr>
            <w:rFonts w:cs="Times New Roman"/>
            <w:szCs w:val="24"/>
          </w:rPr>
          <w:t>m</w:t>
        </w:r>
      </w:ins>
      <w:ins w:id="13281" w:author="Steff Guzmán" w:date="2023-03-24T14:18:00Z">
        <w:r w:rsidR="001C4568" w:rsidRPr="002B569F">
          <w:rPr>
            <w:rFonts w:cs="Times New Roman"/>
            <w:szCs w:val="24"/>
          </w:rPr>
          <w:t>ostrar</w:t>
        </w:r>
      </w:ins>
      <w:ins w:id="13282" w:author="Camilo Andrés Díaz Gómez" w:date="2023-03-21T19:35:00Z">
        <w:del w:id="13283"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3284" w:author="Steff Guzmán" w:date="2023-03-24T15:47:00Z"/>
          <w:rFonts w:cs="Times New Roman"/>
          <w:b/>
          <w:bCs/>
          <w:szCs w:val="24"/>
        </w:rPr>
      </w:pPr>
    </w:p>
    <w:p w14:paraId="41FBC1B9" w14:textId="2532F5CE" w:rsidR="00FA3B96" w:rsidRPr="002B569F" w:rsidDel="00405EF3" w:rsidRDefault="00FA3B96" w:rsidP="002B569F">
      <w:pPr>
        <w:rPr>
          <w:ins w:id="13285" w:author="Steff Guzmán" w:date="2023-03-24T15:47:00Z"/>
          <w:del w:id="13286" w:author="Camilo Andrés Díaz Gómez" w:date="2023-03-28T15:25:00Z"/>
          <w:rFonts w:cs="Times New Roman"/>
          <w:b/>
          <w:bCs/>
          <w:szCs w:val="24"/>
        </w:rPr>
        <w:pPrChange w:id="13287" w:author="Camilo Andrés Díaz Gómez" w:date="2023-03-28T17:43:00Z">
          <w:pPr/>
        </w:pPrChange>
      </w:pPr>
    </w:p>
    <w:p w14:paraId="5DBC01D0" w14:textId="2F0C9509" w:rsidR="00FA3B96" w:rsidRPr="002B569F" w:rsidDel="00405EF3" w:rsidRDefault="00FA3B96" w:rsidP="002B569F">
      <w:pPr>
        <w:rPr>
          <w:ins w:id="13288" w:author="Steff Guzmán" w:date="2023-03-24T15:47:00Z"/>
          <w:del w:id="13289" w:author="Camilo Andrés Díaz Gómez" w:date="2023-03-28T15:25:00Z"/>
          <w:rFonts w:cs="Times New Roman"/>
          <w:b/>
          <w:bCs/>
          <w:szCs w:val="24"/>
        </w:rPr>
        <w:pPrChange w:id="13290" w:author="Camilo Andrés Díaz Gómez" w:date="2023-03-28T17:43:00Z">
          <w:pPr/>
        </w:pPrChange>
      </w:pPr>
    </w:p>
    <w:p w14:paraId="04015278" w14:textId="10BE52C3" w:rsidR="00FA3B96" w:rsidRPr="002B569F" w:rsidDel="00405EF3" w:rsidRDefault="00FA3B96" w:rsidP="002B569F">
      <w:pPr>
        <w:rPr>
          <w:ins w:id="13291" w:author="Steff Guzmán" w:date="2023-03-24T15:47:00Z"/>
          <w:del w:id="13292" w:author="Camilo Andrés Díaz Gómez" w:date="2023-03-28T15:25:00Z"/>
          <w:rFonts w:cs="Times New Roman"/>
          <w:b/>
          <w:bCs/>
          <w:szCs w:val="24"/>
        </w:rPr>
        <w:pPrChange w:id="13293" w:author="Camilo Andrés Díaz Gómez" w:date="2023-03-28T17:43:00Z">
          <w:pPr/>
        </w:pPrChange>
      </w:pPr>
    </w:p>
    <w:p w14:paraId="3BDA9CA9" w14:textId="7079CA2B" w:rsidR="00FA3B96" w:rsidRPr="002B569F" w:rsidDel="00405EF3" w:rsidRDefault="00FA3B96" w:rsidP="002B569F">
      <w:pPr>
        <w:rPr>
          <w:ins w:id="13294" w:author="Steff Guzmán" w:date="2023-03-24T15:47:00Z"/>
          <w:del w:id="13295" w:author="Camilo Andrés Díaz Gómez" w:date="2023-03-28T15:25:00Z"/>
          <w:rFonts w:cs="Times New Roman"/>
          <w:b/>
          <w:bCs/>
          <w:szCs w:val="24"/>
        </w:rPr>
        <w:pPrChange w:id="13296" w:author="Camilo Andrés Díaz Gómez" w:date="2023-03-28T17:43:00Z">
          <w:pPr/>
        </w:pPrChange>
      </w:pPr>
    </w:p>
    <w:p w14:paraId="45887634" w14:textId="0B4DD0D4" w:rsidR="00FA3B96" w:rsidRPr="002B569F" w:rsidDel="00405EF3" w:rsidRDefault="00FA3B96" w:rsidP="002B569F">
      <w:pPr>
        <w:rPr>
          <w:ins w:id="13297" w:author="Steff Guzmán" w:date="2023-03-24T15:47:00Z"/>
          <w:del w:id="13298" w:author="Camilo Andrés Díaz Gómez" w:date="2023-03-28T15:25:00Z"/>
          <w:rFonts w:cs="Times New Roman"/>
          <w:b/>
          <w:bCs/>
          <w:szCs w:val="24"/>
        </w:rPr>
        <w:pPrChange w:id="13299" w:author="Camilo Andrés Díaz Gómez" w:date="2023-03-28T17:43:00Z">
          <w:pPr/>
        </w:pPrChange>
      </w:pPr>
    </w:p>
    <w:p w14:paraId="3BF0388D" w14:textId="43511C93" w:rsidR="00FA3B96" w:rsidRPr="002B569F" w:rsidDel="00405EF3" w:rsidRDefault="00FA3B96" w:rsidP="002B569F">
      <w:pPr>
        <w:rPr>
          <w:ins w:id="13300" w:author="Steff Guzmán" w:date="2023-03-24T15:47:00Z"/>
          <w:del w:id="13301" w:author="Camilo Andrés Díaz Gómez" w:date="2023-03-28T15:25:00Z"/>
          <w:rFonts w:cs="Times New Roman"/>
          <w:b/>
          <w:bCs/>
          <w:szCs w:val="24"/>
        </w:rPr>
        <w:pPrChange w:id="13302" w:author="Camilo Andrés Díaz Gómez" w:date="2023-03-28T17:43:00Z">
          <w:pPr/>
        </w:pPrChange>
      </w:pPr>
    </w:p>
    <w:p w14:paraId="5A399185" w14:textId="19C1F8CA" w:rsidR="00FA3B96" w:rsidRPr="002B569F" w:rsidDel="00405EF3" w:rsidRDefault="00FA3B96" w:rsidP="002B569F">
      <w:pPr>
        <w:rPr>
          <w:ins w:id="13303" w:author="Steff Guzmán" w:date="2023-03-24T15:47:00Z"/>
          <w:del w:id="13304" w:author="Camilo Andrés Díaz Gómez" w:date="2023-03-28T15:25:00Z"/>
          <w:rFonts w:cs="Times New Roman"/>
          <w:b/>
          <w:bCs/>
          <w:szCs w:val="24"/>
        </w:rPr>
        <w:pPrChange w:id="13305" w:author="Camilo Andrés Díaz Gómez" w:date="2023-03-28T17:43:00Z">
          <w:pPr/>
        </w:pPrChange>
      </w:pPr>
    </w:p>
    <w:p w14:paraId="49A47BB8" w14:textId="41721880" w:rsidR="00FA3B96" w:rsidRPr="002B569F" w:rsidDel="00405EF3" w:rsidRDefault="00FA3B96" w:rsidP="002B569F">
      <w:pPr>
        <w:rPr>
          <w:ins w:id="13306" w:author="Steff Guzmán" w:date="2023-03-24T15:47:00Z"/>
          <w:del w:id="13307" w:author="Camilo Andrés Díaz Gómez" w:date="2023-03-28T15:25:00Z"/>
          <w:rFonts w:cs="Times New Roman"/>
          <w:b/>
          <w:bCs/>
          <w:szCs w:val="24"/>
        </w:rPr>
        <w:pPrChange w:id="13308" w:author="Camilo Andrés Díaz Gómez" w:date="2023-03-28T17:43:00Z">
          <w:pPr/>
        </w:pPrChange>
      </w:pPr>
    </w:p>
    <w:p w14:paraId="08218242" w14:textId="5122CC67" w:rsidR="00FA3B96" w:rsidRPr="002B569F" w:rsidDel="00405EF3" w:rsidRDefault="00FA3B96" w:rsidP="002B569F">
      <w:pPr>
        <w:rPr>
          <w:ins w:id="13309" w:author="Steff Guzmán" w:date="2023-03-24T15:47:00Z"/>
          <w:del w:id="13310" w:author="Camilo Andrés Díaz Gómez" w:date="2023-03-28T15:25:00Z"/>
          <w:rFonts w:cs="Times New Roman"/>
          <w:b/>
          <w:bCs/>
          <w:szCs w:val="24"/>
        </w:rPr>
        <w:pPrChange w:id="13311" w:author="Camilo Andrés Díaz Gómez" w:date="2023-03-28T17:43:00Z">
          <w:pPr/>
        </w:pPrChange>
      </w:pPr>
    </w:p>
    <w:p w14:paraId="5EA4013A" w14:textId="3F086675" w:rsidR="00FA3B96" w:rsidRPr="002B569F" w:rsidDel="00405EF3" w:rsidRDefault="00FA3B96" w:rsidP="002B569F">
      <w:pPr>
        <w:rPr>
          <w:ins w:id="13312" w:author="Steff Guzmán" w:date="2023-03-24T15:47:00Z"/>
          <w:del w:id="13313" w:author="Camilo Andrés Díaz Gómez" w:date="2023-03-28T15:25:00Z"/>
          <w:rFonts w:cs="Times New Roman"/>
          <w:b/>
          <w:bCs/>
          <w:szCs w:val="24"/>
        </w:rPr>
        <w:pPrChange w:id="13314" w:author="Camilo Andrés Díaz Gómez" w:date="2023-03-28T17:43:00Z">
          <w:pPr/>
        </w:pPrChange>
      </w:pPr>
    </w:p>
    <w:p w14:paraId="4E4ACEBE" w14:textId="404F6494" w:rsidR="00FA3B96" w:rsidRPr="002B569F" w:rsidDel="00405EF3" w:rsidRDefault="00FA3B96" w:rsidP="002B569F">
      <w:pPr>
        <w:rPr>
          <w:ins w:id="13315" w:author="Steff Guzmán" w:date="2023-03-24T15:47:00Z"/>
          <w:del w:id="13316" w:author="Camilo Andrés Díaz Gómez" w:date="2023-03-28T15:25:00Z"/>
          <w:rFonts w:cs="Times New Roman"/>
          <w:b/>
          <w:bCs/>
          <w:szCs w:val="24"/>
        </w:rPr>
        <w:pPrChange w:id="13317" w:author="Camilo Andrés Díaz Gómez" w:date="2023-03-28T17:43:00Z">
          <w:pPr/>
        </w:pPrChange>
      </w:pPr>
    </w:p>
    <w:p w14:paraId="14C723F0" w14:textId="40D265F2" w:rsidR="00FA3B96" w:rsidRPr="002B569F" w:rsidDel="00405EF3" w:rsidRDefault="00FA3B96" w:rsidP="002B569F">
      <w:pPr>
        <w:rPr>
          <w:ins w:id="13318" w:author="Steff Guzmán" w:date="2023-03-24T15:47:00Z"/>
          <w:del w:id="13319" w:author="Camilo Andrés Díaz Gómez" w:date="2023-03-28T15:25:00Z"/>
          <w:rFonts w:cs="Times New Roman"/>
          <w:b/>
          <w:bCs/>
          <w:szCs w:val="24"/>
        </w:rPr>
        <w:pPrChange w:id="13320" w:author="Camilo Andrés Díaz Gómez" w:date="2023-03-28T17:43:00Z">
          <w:pPr/>
        </w:pPrChange>
      </w:pPr>
    </w:p>
    <w:p w14:paraId="581EDDFC" w14:textId="629DC922" w:rsidR="00FA3B96" w:rsidRPr="002B569F" w:rsidDel="00405EF3" w:rsidRDefault="00FA3B96" w:rsidP="002B569F">
      <w:pPr>
        <w:rPr>
          <w:ins w:id="13321" w:author="Steff Guzmán" w:date="2023-03-24T15:47:00Z"/>
          <w:del w:id="13322" w:author="Camilo Andrés Díaz Gómez" w:date="2023-03-28T15:25:00Z"/>
          <w:rFonts w:cs="Times New Roman"/>
          <w:b/>
          <w:bCs/>
          <w:szCs w:val="24"/>
        </w:rPr>
        <w:pPrChange w:id="13323" w:author="Camilo Andrés Díaz Gómez" w:date="2023-03-28T17:43:00Z">
          <w:pPr/>
        </w:pPrChange>
      </w:pPr>
    </w:p>
    <w:p w14:paraId="0F772ABC" w14:textId="5A39FD7C" w:rsidR="00FA3B96" w:rsidRPr="002B569F" w:rsidDel="00405EF3" w:rsidRDefault="00FA3B96" w:rsidP="002B569F">
      <w:pPr>
        <w:rPr>
          <w:ins w:id="13324" w:author="Steff Guzmán" w:date="2023-03-24T15:51:00Z"/>
          <w:del w:id="13325" w:author="Camilo Andrés Díaz Gómez" w:date="2023-03-28T15:25:00Z"/>
          <w:rFonts w:cs="Times New Roman"/>
          <w:b/>
          <w:bCs/>
          <w:szCs w:val="24"/>
        </w:rPr>
        <w:pPrChange w:id="13326" w:author="Camilo Andrés Díaz Gómez" w:date="2023-03-28T17:43:00Z">
          <w:pPr/>
        </w:pPrChange>
      </w:pPr>
    </w:p>
    <w:p w14:paraId="73AAE81A" w14:textId="496B9EC8" w:rsidR="00FA3B96" w:rsidRPr="002B569F" w:rsidDel="00405EF3" w:rsidRDefault="00FA3B96" w:rsidP="002B569F">
      <w:pPr>
        <w:rPr>
          <w:ins w:id="13327" w:author="Steff Guzmán" w:date="2023-03-24T15:51:00Z"/>
          <w:del w:id="13328" w:author="Camilo Andrés Díaz Gómez" w:date="2023-03-28T15:25:00Z"/>
          <w:rFonts w:cs="Times New Roman"/>
          <w:b/>
          <w:bCs/>
          <w:szCs w:val="24"/>
        </w:rPr>
        <w:pPrChange w:id="13329" w:author="Camilo Andrés Díaz Gómez" w:date="2023-03-28T17:43:00Z">
          <w:pPr/>
        </w:pPrChange>
      </w:pPr>
    </w:p>
    <w:p w14:paraId="7385154A" w14:textId="40B74B4D" w:rsidR="00FA3B96" w:rsidRPr="002B569F" w:rsidDel="00405EF3" w:rsidRDefault="00FA3B96" w:rsidP="002B569F">
      <w:pPr>
        <w:rPr>
          <w:ins w:id="13330" w:author="Steff Guzmán" w:date="2023-03-24T15:51:00Z"/>
          <w:del w:id="13331" w:author="Camilo Andrés Díaz Gómez" w:date="2023-03-28T15:25:00Z"/>
          <w:rFonts w:cs="Times New Roman"/>
          <w:b/>
          <w:bCs/>
          <w:szCs w:val="24"/>
        </w:rPr>
        <w:pPrChange w:id="13332" w:author="Camilo Andrés Díaz Gómez" w:date="2023-03-28T17:43:00Z">
          <w:pPr/>
        </w:pPrChange>
      </w:pPr>
    </w:p>
    <w:p w14:paraId="4A93B5E6" w14:textId="52D0B159" w:rsidR="00FA3B96" w:rsidRPr="002B569F" w:rsidDel="00405EF3" w:rsidRDefault="00FA3B96" w:rsidP="002B569F">
      <w:pPr>
        <w:rPr>
          <w:ins w:id="13333" w:author="Steff Guzmán" w:date="2023-03-24T15:47:00Z"/>
          <w:del w:id="13334" w:author="Camilo Andrés Díaz Gómez" w:date="2023-03-28T15:25:00Z"/>
          <w:rFonts w:cs="Times New Roman"/>
          <w:b/>
          <w:bCs/>
          <w:szCs w:val="24"/>
        </w:rPr>
        <w:pPrChange w:id="13335" w:author="Camilo Andrés Díaz Gómez" w:date="2023-03-28T17:43:00Z">
          <w:pPr/>
        </w:pPrChange>
      </w:pPr>
    </w:p>
    <w:p w14:paraId="420F93F8" w14:textId="684D1840" w:rsidR="00FA3B96" w:rsidRPr="002B569F" w:rsidRDefault="00FA3B96" w:rsidP="002B569F">
      <w:pPr>
        <w:rPr>
          <w:ins w:id="13336" w:author="Steff Guzmán" w:date="2023-03-24T15:47:00Z"/>
          <w:rFonts w:cs="Times New Roman"/>
          <w:b/>
          <w:bCs/>
          <w:szCs w:val="24"/>
        </w:rPr>
      </w:pPr>
    </w:p>
    <w:p w14:paraId="1A5D90BC" w14:textId="77777777" w:rsidR="00405EF3" w:rsidRPr="002B569F" w:rsidRDefault="00405EF3" w:rsidP="002B569F">
      <w:pPr>
        <w:spacing w:after="160"/>
        <w:jc w:val="left"/>
        <w:rPr>
          <w:ins w:id="13337" w:author="Camilo Andrés Díaz Gómez" w:date="2023-03-28T15:29:00Z"/>
          <w:rFonts w:cs="Times New Roman"/>
          <w:b/>
          <w:iCs/>
          <w:szCs w:val="24"/>
        </w:rPr>
        <w:pPrChange w:id="13338" w:author="Camilo Andrés Díaz Gómez" w:date="2023-03-28T17:43:00Z">
          <w:pPr>
            <w:spacing w:after="160" w:line="259" w:lineRule="auto"/>
            <w:jc w:val="left"/>
          </w:pPr>
        </w:pPrChange>
      </w:pPr>
      <w:ins w:id="13339" w:author="Camilo Andrés Díaz Gómez" w:date="2023-03-28T15:29:00Z">
        <w:r w:rsidRPr="002B569F">
          <w:rPr>
            <w:rFonts w:cs="Times New Roman"/>
            <w:szCs w:val="24"/>
          </w:rPr>
          <w:br w:type="page"/>
        </w:r>
      </w:ins>
    </w:p>
    <w:p w14:paraId="628C2BE8" w14:textId="66E4258B" w:rsidR="00FA3B96" w:rsidRPr="002B569F" w:rsidDel="00FA3B96" w:rsidRDefault="00FA3B96" w:rsidP="002B569F">
      <w:pPr>
        <w:pStyle w:val="Descripcin"/>
        <w:spacing w:line="360" w:lineRule="auto"/>
        <w:rPr>
          <w:ins w:id="13340" w:author="Camilo Andrés Díaz Gómez" w:date="2023-03-22T13:43:00Z"/>
          <w:del w:id="13341" w:author="Steff Guzmán" w:date="2023-03-24T15:47:00Z"/>
          <w:rFonts w:cs="Times New Roman"/>
          <w:b w:val="0"/>
          <w:bCs/>
          <w:szCs w:val="24"/>
          <w:rPrChange w:id="13342" w:author="Camilo Andrés Díaz Gómez" w:date="2023-03-28T17:42:00Z">
            <w:rPr>
              <w:ins w:id="13343" w:author="Camilo Andrés Díaz Gómez" w:date="2023-03-22T13:43:00Z"/>
              <w:del w:id="13344" w:author="Steff Guzmán" w:date="2023-03-24T15:47:00Z"/>
              <w:rFonts w:cs="Times New Roman"/>
              <w:b/>
              <w:bCs/>
            </w:rPr>
          </w:rPrChange>
        </w:rPr>
        <w:pPrChange w:id="13345" w:author="Camilo Andrés Díaz Gómez" w:date="2023-03-28T17:43:00Z">
          <w:pPr/>
        </w:pPrChange>
      </w:pPr>
      <w:bookmarkStart w:id="13346" w:name="_Toc130919913"/>
      <w:ins w:id="13347" w:author="Steff Guzmán" w:date="2023-03-24T15:50:00Z">
        <w:r w:rsidRPr="002B569F">
          <w:rPr>
            <w:rFonts w:cs="Times New Roman"/>
            <w:szCs w:val="24"/>
          </w:rPr>
          <w:lastRenderedPageBreak/>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3348" w:author="Steff Guzmán" w:date="2023-03-24T15:50:00Z">
        <w:r w:rsidRPr="002B569F">
          <w:rPr>
            <w:rFonts w:cs="Times New Roman"/>
            <w:noProof/>
            <w:szCs w:val="24"/>
          </w:rPr>
          <w:t>3</w:t>
        </w:r>
        <w:r w:rsidRPr="002B569F">
          <w:rPr>
            <w:rFonts w:cs="Times New Roman"/>
            <w:szCs w:val="24"/>
          </w:rPr>
          <w:fldChar w:fldCharType="end"/>
        </w:r>
      </w:ins>
      <w:ins w:id="13349" w:author="Steff Guzmán" w:date="2023-03-24T15:51:00Z">
        <w:r w:rsidRPr="002B569F">
          <w:rPr>
            <w:rFonts w:cs="Times New Roman"/>
            <w:szCs w:val="24"/>
          </w:rPr>
          <w:t>.</w:t>
        </w:r>
      </w:ins>
      <w:bookmarkEnd w:id="13346"/>
    </w:p>
    <w:p w14:paraId="59EB9D90" w14:textId="67F883E6" w:rsidR="00935104" w:rsidRPr="002B569F" w:rsidRDefault="00935104" w:rsidP="002B569F">
      <w:pPr>
        <w:pStyle w:val="Descripcin"/>
        <w:spacing w:line="360" w:lineRule="auto"/>
        <w:rPr>
          <w:ins w:id="13350" w:author="Camilo Andrés Díaz Gómez" w:date="2023-03-22T13:43:00Z"/>
          <w:rFonts w:cs="Times New Roman"/>
          <w:b w:val="0"/>
          <w:rPrChange w:id="13351" w:author="Camilo Andrés Díaz Gómez" w:date="2023-03-28T17:42:00Z">
            <w:rPr>
              <w:ins w:id="13352" w:author="Camilo Andrés Díaz Gómez" w:date="2023-03-22T13:43:00Z"/>
              <w:rFonts w:ascii="Times New Roman" w:hAnsi="Times New Roman" w:cs="Times New Roman"/>
              <w:b/>
              <w:bCs/>
              <w:color w:val="auto"/>
            </w:rPr>
          </w:rPrChange>
        </w:rPr>
        <w:pPrChange w:id="13353" w:author="Camilo Andrés Díaz Gómez" w:date="2023-03-28T17:43:00Z">
          <w:pPr>
            <w:pStyle w:val="Ttulo3"/>
          </w:pPr>
        </w:pPrChange>
      </w:pPr>
      <w:ins w:id="13354" w:author="Camilo Andrés Díaz Gómez" w:date="2023-03-22T13:43:00Z">
        <w:del w:id="13355"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3356" w:author="Camilo Andrés Díaz Gómez" w:date="2023-03-28T17:42:00Z">
              <w:rPr>
                <w:rFonts w:cs="Times New Roman"/>
                <w:b/>
                <w:bCs/>
              </w:rPr>
            </w:rPrChange>
          </w:rPr>
          <w:t>Resultados en tiempo real</w:t>
        </w:r>
      </w:ins>
    </w:p>
    <w:p w14:paraId="309F39EE" w14:textId="60FAB768" w:rsidR="00935104" w:rsidRPr="002B569F" w:rsidDel="001C4568" w:rsidRDefault="00935104" w:rsidP="002B569F">
      <w:pPr>
        <w:jc w:val="center"/>
        <w:rPr>
          <w:ins w:id="13357" w:author="Camilo Andrés Díaz Gómez" w:date="2023-03-22T13:44:00Z"/>
          <w:del w:id="13358" w:author="Steff Guzmán" w:date="2023-03-24T14:12:00Z"/>
          <w:rFonts w:cs="Times New Roman"/>
          <w:b/>
          <w:bCs/>
          <w:szCs w:val="24"/>
        </w:rPr>
        <w:pPrChange w:id="13359" w:author="Camilo Andrés Díaz Gómez" w:date="2023-03-28T17:43:00Z">
          <w:pPr>
            <w:jc w:val="center"/>
          </w:pPr>
        </w:pPrChange>
      </w:pPr>
    </w:p>
    <w:p w14:paraId="442E9510" w14:textId="2B4CE576" w:rsidR="00935104" w:rsidRPr="002B569F" w:rsidDel="001C4568" w:rsidRDefault="00935104" w:rsidP="002B569F">
      <w:pPr>
        <w:rPr>
          <w:ins w:id="13360" w:author="Camilo Andrés Díaz Gómez" w:date="2023-03-22T13:44:00Z"/>
          <w:del w:id="13361" w:author="Steff Guzmán" w:date="2023-03-24T14:12:00Z"/>
          <w:rFonts w:cs="Times New Roman"/>
          <w:b/>
          <w:bCs/>
          <w:szCs w:val="24"/>
        </w:rPr>
        <w:pPrChange w:id="13362" w:author="Camilo Andrés Díaz Gómez" w:date="2023-03-28T17:43:00Z">
          <w:pPr>
            <w:jc w:val="center"/>
          </w:pPr>
        </w:pPrChange>
      </w:pPr>
      <w:ins w:id="13363" w:author="Camilo Andrés Díaz Gómez" w:date="2023-03-22T13:43:00Z">
        <w:del w:id="13364"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3365" w:author="Camilo Andrés Díaz Gómez" w:date="2023-03-22T16:26:00Z"/>
          <w:rFonts w:cs="Times New Roman"/>
          <w:noProof/>
          <w:szCs w:val="24"/>
        </w:rPr>
      </w:pPr>
      <w:moveToRangeStart w:id="13366" w:author="Camilo Andrés Díaz Gómez" w:date="2023-03-22T16:26:00Z" w:name="move129538940"/>
    </w:p>
    <w:p w14:paraId="46D2A81C" w14:textId="754830A9" w:rsidR="00E30F2C" w:rsidRPr="002B569F" w:rsidDel="001C4568" w:rsidRDefault="00E30F2C" w:rsidP="002B569F">
      <w:pPr>
        <w:ind w:firstLine="720"/>
        <w:rPr>
          <w:del w:id="13367" w:author="JHONATAN MAURICIO VILLARREAL CORREDOR" w:date="2023-03-22T19:56:00Z"/>
          <w:rFonts w:cs="Times New Roman"/>
          <w:noProof/>
          <w:szCs w:val="24"/>
        </w:rPr>
        <w:pPrChange w:id="13368" w:author="Camilo Andrés Díaz Gómez" w:date="2023-03-28T17:43:00Z">
          <w:pPr>
            <w:ind w:firstLine="720"/>
          </w:pPr>
        </w:pPrChange>
      </w:pPr>
      <w:moveTo w:id="13369" w:author="Camilo Andrés Díaz Gómez" w:date="2023-03-22T16:26:00Z">
        <w:del w:id="13370" w:author="Steff Guzmán" w:date="2023-03-24T14:13:00Z">
          <w:r w:rsidRPr="002B569F" w:rsidDel="001C4568">
            <w:rPr>
              <w:rFonts w:cs="Times New Roman"/>
              <w:noProof/>
              <w:szCs w:val="24"/>
            </w:rPr>
            <w:delText xml:space="preserve">Esta prueba se realizó </w:delText>
          </w:r>
        </w:del>
      </w:moveTo>
      <w:ins w:id="13371" w:author="Steff Guzmán" w:date="2023-03-24T14:13:00Z">
        <w:r w:rsidR="001C4568" w:rsidRPr="002B569F">
          <w:rPr>
            <w:rFonts w:cs="Times New Roman"/>
            <w:noProof/>
            <w:szCs w:val="24"/>
          </w:rPr>
          <w:t xml:space="preserve">La siguiente imagen fue una prueba realizada </w:t>
        </w:r>
      </w:ins>
      <w:moveTo w:id="13372"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3373" w:author="Steff Guzmán" w:date="2023-03-24T14:12:00Z"/>
          <w:rFonts w:cs="Times New Roman"/>
          <w:noProof/>
          <w:szCs w:val="24"/>
        </w:rPr>
      </w:pPr>
    </w:p>
    <w:p w14:paraId="63024657" w14:textId="7DB7AC23" w:rsidR="001C4568" w:rsidRPr="002B569F" w:rsidRDefault="001C4568" w:rsidP="002B569F">
      <w:pPr>
        <w:ind w:firstLine="720"/>
        <w:rPr>
          <w:ins w:id="13374" w:author="Steff Guzmán" w:date="2023-03-24T14:12:00Z"/>
          <w:rFonts w:cs="Times New Roman"/>
          <w:noProof/>
          <w:szCs w:val="24"/>
        </w:rPr>
      </w:pPr>
    </w:p>
    <w:p w14:paraId="0BA4EE85" w14:textId="18BD7269" w:rsidR="00935104" w:rsidRPr="002B569F" w:rsidDel="00FA3B96" w:rsidRDefault="001C4568" w:rsidP="002B569F">
      <w:pPr>
        <w:jc w:val="center"/>
        <w:rPr>
          <w:del w:id="13375" w:author="JHONATAN MAURICIO VILLARREAL CORREDOR" w:date="2023-03-22T19:56:00Z"/>
          <w:rFonts w:cs="Times New Roman"/>
          <w:noProof/>
          <w:szCs w:val="24"/>
        </w:rPr>
        <w:pPrChange w:id="13376" w:author="Camilo Andrés Díaz Gómez" w:date="2023-03-28T17:43:00Z">
          <w:pPr/>
        </w:pPrChange>
      </w:pPr>
      <w:ins w:id="13377"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3366"/>
    </w:p>
    <w:p w14:paraId="31ADF615" w14:textId="2881BB27" w:rsidR="00FA3B96" w:rsidRPr="002B569F" w:rsidRDefault="00FA3B96" w:rsidP="002B569F">
      <w:pPr>
        <w:pStyle w:val="Descripcin"/>
        <w:spacing w:line="360" w:lineRule="auto"/>
        <w:ind w:firstLine="720"/>
        <w:jc w:val="center"/>
        <w:rPr>
          <w:ins w:id="13378" w:author="Steff Guzmán" w:date="2023-03-24T15:52:00Z"/>
          <w:rFonts w:cs="Times New Roman"/>
          <w:b w:val="0"/>
          <w:iCs w:val="0"/>
          <w:noProof/>
          <w:szCs w:val="24"/>
        </w:rPr>
        <w:pPrChange w:id="13379" w:author="Camilo Andrés Díaz Gómez" w:date="2023-03-28T17:43:00Z">
          <w:pPr>
            <w:pStyle w:val="Descripcin"/>
            <w:ind w:firstLine="720"/>
          </w:pPr>
        </w:pPrChange>
      </w:pPr>
    </w:p>
    <w:p w14:paraId="7ED0D7DD" w14:textId="77777777" w:rsidR="00FA2335" w:rsidRPr="002B569F" w:rsidRDefault="00FA2335" w:rsidP="002B569F">
      <w:pPr>
        <w:rPr>
          <w:ins w:id="13380" w:author="Steff Guzmán" w:date="2023-03-24T16:36:00Z"/>
          <w:rFonts w:cs="Times New Roman"/>
          <w:b/>
          <w:bCs/>
          <w:szCs w:val="24"/>
        </w:rPr>
      </w:pPr>
    </w:p>
    <w:p w14:paraId="4092AEB0" w14:textId="77777777" w:rsidR="00FA2335" w:rsidRPr="002B569F" w:rsidRDefault="00FA2335" w:rsidP="002B569F">
      <w:pPr>
        <w:rPr>
          <w:ins w:id="13381" w:author="Steff Guzmán" w:date="2023-03-24T16:36:00Z"/>
          <w:rFonts w:cs="Times New Roman"/>
          <w:b/>
          <w:bCs/>
          <w:szCs w:val="24"/>
        </w:rPr>
      </w:pPr>
    </w:p>
    <w:p w14:paraId="50B831F7" w14:textId="77777777" w:rsidR="00FA2335" w:rsidRPr="002B569F" w:rsidRDefault="00FA2335" w:rsidP="002B569F">
      <w:pPr>
        <w:rPr>
          <w:ins w:id="13382" w:author="Steff Guzmán" w:date="2023-03-24T16:36:00Z"/>
          <w:rFonts w:cs="Times New Roman"/>
          <w:b/>
          <w:bCs/>
          <w:szCs w:val="24"/>
        </w:rPr>
      </w:pPr>
    </w:p>
    <w:p w14:paraId="259DE4BF" w14:textId="77777777" w:rsidR="00FA2335" w:rsidRPr="002B569F" w:rsidDel="00405EF3" w:rsidRDefault="00FA2335" w:rsidP="002B569F">
      <w:pPr>
        <w:rPr>
          <w:ins w:id="13383" w:author="Steff Guzmán" w:date="2023-03-24T16:36:00Z"/>
          <w:del w:id="13384" w:author="Camilo Andrés Díaz Gómez" w:date="2023-03-28T15:25:00Z"/>
          <w:rFonts w:cs="Times New Roman"/>
          <w:b/>
          <w:bCs/>
          <w:szCs w:val="24"/>
        </w:rPr>
        <w:pPrChange w:id="13385" w:author="Camilo Andrés Díaz Gómez" w:date="2023-03-28T17:43:00Z">
          <w:pPr/>
        </w:pPrChange>
      </w:pPr>
    </w:p>
    <w:p w14:paraId="36D5BDCF" w14:textId="525BCC60" w:rsidR="00FA2335" w:rsidRPr="002B569F" w:rsidDel="00405EF3" w:rsidRDefault="00FA2335" w:rsidP="002B569F">
      <w:pPr>
        <w:rPr>
          <w:ins w:id="13386" w:author="Steff Guzmán" w:date="2023-03-24T16:36:00Z"/>
          <w:del w:id="13387" w:author="Camilo Andrés Díaz Gómez" w:date="2023-03-28T15:25:00Z"/>
          <w:rFonts w:cs="Times New Roman"/>
          <w:b/>
          <w:bCs/>
          <w:szCs w:val="24"/>
        </w:rPr>
        <w:pPrChange w:id="13388" w:author="Camilo Andrés Díaz Gómez" w:date="2023-03-28T17:43:00Z">
          <w:pPr/>
        </w:pPrChange>
      </w:pPr>
    </w:p>
    <w:p w14:paraId="25B971E0" w14:textId="26BC72F1" w:rsidR="00FA2335" w:rsidRPr="002B569F" w:rsidDel="00405EF3" w:rsidRDefault="00FA2335" w:rsidP="002B569F">
      <w:pPr>
        <w:rPr>
          <w:ins w:id="13389" w:author="Steff Guzmán" w:date="2023-03-24T16:36:00Z"/>
          <w:del w:id="13390" w:author="Camilo Andrés Díaz Gómez" w:date="2023-03-28T15:25:00Z"/>
          <w:rFonts w:cs="Times New Roman"/>
          <w:b/>
          <w:bCs/>
          <w:szCs w:val="24"/>
        </w:rPr>
        <w:pPrChange w:id="13391" w:author="Camilo Andrés Díaz Gómez" w:date="2023-03-28T17:43:00Z">
          <w:pPr/>
        </w:pPrChange>
      </w:pPr>
    </w:p>
    <w:p w14:paraId="4CE14657" w14:textId="269248E4" w:rsidR="00FA2335" w:rsidRPr="002B569F" w:rsidDel="00405EF3" w:rsidRDefault="00FA2335" w:rsidP="002B569F">
      <w:pPr>
        <w:rPr>
          <w:ins w:id="13392" w:author="Steff Guzmán" w:date="2023-03-24T16:36:00Z"/>
          <w:del w:id="13393" w:author="Camilo Andrés Díaz Gómez" w:date="2023-03-28T15:25:00Z"/>
          <w:rFonts w:cs="Times New Roman"/>
          <w:b/>
          <w:bCs/>
          <w:szCs w:val="24"/>
        </w:rPr>
        <w:pPrChange w:id="13394" w:author="Camilo Andrés Díaz Gómez" w:date="2023-03-28T17:43:00Z">
          <w:pPr/>
        </w:pPrChange>
      </w:pPr>
    </w:p>
    <w:p w14:paraId="6793E839" w14:textId="5503154A" w:rsidR="00FA2335" w:rsidRPr="002B569F" w:rsidDel="00405EF3" w:rsidRDefault="00FA2335" w:rsidP="002B569F">
      <w:pPr>
        <w:rPr>
          <w:ins w:id="13395" w:author="Steff Guzmán" w:date="2023-03-24T16:36:00Z"/>
          <w:del w:id="13396" w:author="Camilo Andrés Díaz Gómez" w:date="2023-03-28T15:25:00Z"/>
          <w:rFonts w:cs="Times New Roman"/>
          <w:b/>
          <w:bCs/>
          <w:szCs w:val="24"/>
        </w:rPr>
        <w:pPrChange w:id="13397" w:author="Camilo Andrés Díaz Gómez" w:date="2023-03-28T17:43:00Z">
          <w:pPr/>
        </w:pPrChange>
      </w:pPr>
    </w:p>
    <w:p w14:paraId="25FA2F72" w14:textId="72549624" w:rsidR="00FA2335" w:rsidRPr="002B569F" w:rsidDel="00405EF3" w:rsidRDefault="00FA2335" w:rsidP="002B569F">
      <w:pPr>
        <w:rPr>
          <w:ins w:id="13398" w:author="Steff Guzmán" w:date="2023-03-24T16:36:00Z"/>
          <w:del w:id="13399" w:author="Camilo Andrés Díaz Gómez" w:date="2023-03-28T15:25:00Z"/>
          <w:rFonts w:cs="Times New Roman"/>
          <w:b/>
          <w:bCs/>
          <w:szCs w:val="24"/>
        </w:rPr>
        <w:pPrChange w:id="13400" w:author="Camilo Andrés Díaz Gómez" w:date="2023-03-28T17:43:00Z">
          <w:pPr/>
        </w:pPrChange>
      </w:pPr>
    </w:p>
    <w:p w14:paraId="76501E5E" w14:textId="3210D040" w:rsidR="00FA2335" w:rsidRPr="002B569F" w:rsidDel="00405EF3" w:rsidRDefault="00FA2335" w:rsidP="002B569F">
      <w:pPr>
        <w:rPr>
          <w:ins w:id="13401" w:author="Steff Guzmán" w:date="2023-03-24T16:36:00Z"/>
          <w:del w:id="13402" w:author="Camilo Andrés Díaz Gómez" w:date="2023-03-28T15:25:00Z"/>
          <w:rFonts w:cs="Times New Roman"/>
          <w:b/>
          <w:bCs/>
          <w:szCs w:val="24"/>
        </w:rPr>
        <w:pPrChange w:id="13403" w:author="Camilo Andrés Díaz Gómez" w:date="2023-03-28T17:43:00Z">
          <w:pPr/>
        </w:pPrChange>
      </w:pPr>
    </w:p>
    <w:p w14:paraId="654FA5CA" w14:textId="4A11F3C0" w:rsidR="00FA2335" w:rsidRPr="002B569F" w:rsidDel="00405EF3" w:rsidRDefault="00FA2335" w:rsidP="002B569F">
      <w:pPr>
        <w:rPr>
          <w:ins w:id="13404" w:author="Steff Guzmán" w:date="2023-03-24T16:36:00Z"/>
          <w:del w:id="13405" w:author="Camilo Andrés Díaz Gómez" w:date="2023-03-28T15:25:00Z"/>
          <w:rFonts w:cs="Times New Roman"/>
          <w:b/>
          <w:bCs/>
          <w:szCs w:val="24"/>
        </w:rPr>
        <w:pPrChange w:id="13406" w:author="Camilo Andrés Díaz Gómez" w:date="2023-03-28T17:43:00Z">
          <w:pPr/>
        </w:pPrChange>
      </w:pPr>
    </w:p>
    <w:p w14:paraId="4053DF2C" w14:textId="2DC0F80C" w:rsidR="00FA2335" w:rsidRPr="002B569F" w:rsidDel="00405EF3" w:rsidRDefault="00FA2335" w:rsidP="002B569F">
      <w:pPr>
        <w:rPr>
          <w:ins w:id="13407" w:author="Steff Guzmán" w:date="2023-03-24T16:36:00Z"/>
          <w:del w:id="13408" w:author="Camilo Andrés Díaz Gómez" w:date="2023-03-28T15:25:00Z"/>
          <w:rFonts w:cs="Times New Roman"/>
          <w:b/>
          <w:bCs/>
          <w:szCs w:val="24"/>
        </w:rPr>
        <w:pPrChange w:id="13409" w:author="Camilo Andrés Díaz Gómez" w:date="2023-03-28T17:43:00Z">
          <w:pPr/>
        </w:pPrChange>
      </w:pPr>
    </w:p>
    <w:p w14:paraId="3E5552B6" w14:textId="5EF8C265" w:rsidR="00FA2335" w:rsidRPr="002B569F" w:rsidDel="00405EF3" w:rsidRDefault="00FA2335" w:rsidP="002B569F">
      <w:pPr>
        <w:rPr>
          <w:ins w:id="13410" w:author="Steff Guzmán" w:date="2023-03-24T16:36:00Z"/>
          <w:del w:id="13411" w:author="Camilo Andrés Díaz Gómez" w:date="2023-03-28T15:25:00Z"/>
          <w:rFonts w:cs="Times New Roman"/>
          <w:b/>
          <w:bCs/>
          <w:szCs w:val="24"/>
        </w:rPr>
        <w:pPrChange w:id="13412" w:author="Camilo Andrés Díaz Gómez" w:date="2023-03-28T17:43:00Z">
          <w:pPr/>
        </w:pPrChange>
      </w:pPr>
    </w:p>
    <w:p w14:paraId="710AEC57" w14:textId="084674F6" w:rsidR="00FA2335" w:rsidRPr="002B569F" w:rsidDel="00405EF3" w:rsidRDefault="00FA2335" w:rsidP="002B569F">
      <w:pPr>
        <w:rPr>
          <w:ins w:id="13413" w:author="Steff Guzmán" w:date="2023-03-24T16:36:00Z"/>
          <w:del w:id="13414" w:author="Camilo Andrés Díaz Gómez" w:date="2023-03-28T15:25:00Z"/>
          <w:rFonts w:cs="Times New Roman"/>
          <w:b/>
          <w:bCs/>
          <w:szCs w:val="24"/>
        </w:rPr>
        <w:pPrChange w:id="13415" w:author="Camilo Andrés Díaz Gómez" w:date="2023-03-28T17:43:00Z">
          <w:pPr/>
        </w:pPrChange>
      </w:pPr>
    </w:p>
    <w:p w14:paraId="7935B333" w14:textId="1201B3CC" w:rsidR="00FA2335" w:rsidRPr="002B569F" w:rsidDel="00405EF3" w:rsidRDefault="00FA2335" w:rsidP="002B569F">
      <w:pPr>
        <w:rPr>
          <w:ins w:id="13416" w:author="Steff Guzmán" w:date="2023-03-24T16:36:00Z"/>
          <w:del w:id="13417" w:author="Camilo Andrés Díaz Gómez" w:date="2023-03-28T15:25:00Z"/>
          <w:rFonts w:cs="Times New Roman"/>
          <w:b/>
          <w:bCs/>
          <w:szCs w:val="24"/>
        </w:rPr>
        <w:pPrChange w:id="13418" w:author="Camilo Andrés Díaz Gómez" w:date="2023-03-28T17:43:00Z">
          <w:pPr/>
        </w:pPrChange>
      </w:pPr>
    </w:p>
    <w:p w14:paraId="152C0AC1" w14:textId="665B55F3" w:rsidR="00FA2335" w:rsidRPr="002B569F" w:rsidDel="00405EF3" w:rsidRDefault="00FA2335" w:rsidP="002B569F">
      <w:pPr>
        <w:rPr>
          <w:ins w:id="13419" w:author="Steff Guzmán" w:date="2023-03-24T16:36:00Z"/>
          <w:del w:id="13420" w:author="Camilo Andrés Díaz Gómez" w:date="2023-03-28T15:25:00Z"/>
          <w:rFonts w:cs="Times New Roman"/>
          <w:b/>
          <w:bCs/>
          <w:szCs w:val="24"/>
        </w:rPr>
        <w:pPrChange w:id="13421" w:author="Camilo Andrés Díaz Gómez" w:date="2023-03-28T17:43:00Z">
          <w:pPr/>
        </w:pPrChange>
      </w:pPr>
    </w:p>
    <w:p w14:paraId="596653AE" w14:textId="58FD37FF" w:rsidR="00FA2335" w:rsidRPr="002B569F" w:rsidDel="00405EF3" w:rsidRDefault="00FA2335" w:rsidP="002B569F">
      <w:pPr>
        <w:rPr>
          <w:ins w:id="13422" w:author="Steff Guzmán" w:date="2023-03-24T16:36:00Z"/>
          <w:del w:id="13423" w:author="Camilo Andrés Díaz Gómez" w:date="2023-03-28T15:25:00Z"/>
          <w:rFonts w:cs="Times New Roman"/>
          <w:b/>
          <w:bCs/>
          <w:szCs w:val="24"/>
        </w:rPr>
        <w:pPrChange w:id="13424" w:author="Camilo Andrés Díaz Gómez" w:date="2023-03-28T17:43:00Z">
          <w:pPr/>
        </w:pPrChange>
      </w:pPr>
    </w:p>
    <w:p w14:paraId="75E00ABC" w14:textId="4EA66DDC" w:rsidR="00FA2335" w:rsidRPr="002B569F" w:rsidDel="00405EF3" w:rsidRDefault="00FA2335" w:rsidP="002B569F">
      <w:pPr>
        <w:rPr>
          <w:ins w:id="13425" w:author="Steff Guzmán" w:date="2023-03-24T16:36:00Z"/>
          <w:del w:id="13426" w:author="Camilo Andrés Díaz Gómez" w:date="2023-03-28T15:25:00Z"/>
          <w:rFonts w:cs="Times New Roman"/>
          <w:b/>
          <w:bCs/>
          <w:szCs w:val="24"/>
        </w:rPr>
        <w:pPrChange w:id="13427" w:author="Camilo Andrés Díaz Gómez" w:date="2023-03-28T17:43:00Z">
          <w:pPr/>
        </w:pPrChange>
      </w:pPr>
    </w:p>
    <w:p w14:paraId="7AFA0C5F" w14:textId="77777777" w:rsidR="00FA2335" w:rsidRPr="002B569F" w:rsidRDefault="00FA2335" w:rsidP="002B569F">
      <w:pPr>
        <w:rPr>
          <w:ins w:id="13428" w:author="Steff Guzmán" w:date="2023-03-24T16:36:00Z"/>
          <w:rFonts w:cs="Times New Roman"/>
          <w:b/>
          <w:bCs/>
          <w:szCs w:val="24"/>
        </w:rPr>
      </w:pPr>
    </w:p>
    <w:p w14:paraId="152450F1" w14:textId="77777777" w:rsidR="00405EF3" w:rsidRPr="002B569F" w:rsidRDefault="00405EF3" w:rsidP="002B569F">
      <w:pPr>
        <w:spacing w:after="160"/>
        <w:jc w:val="left"/>
        <w:rPr>
          <w:ins w:id="13429" w:author="Camilo Andrés Díaz Gómez" w:date="2023-03-28T15:29:00Z"/>
          <w:rFonts w:cs="Times New Roman"/>
          <w:b/>
          <w:bCs/>
          <w:szCs w:val="24"/>
        </w:rPr>
        <w:pPrChange w:id="13430" w:author="Camilo Andrés Díaz Gómez" w:date="2023-03-28T17:43:00Z">
          <w:pPr>
            <w:spacing w:after="160" w:line="259" w:lineRule="auto"/>
            <w:jc w:val="left"/>
          </w:pPr>
        </w:pPrChange>
      </w:pPr>
      <w:ins w:id="13431" w:author="Camilo Andrés Díaz Gómez" w:date="2023-03-28T15:29:00Z">
        <w:r w:rsidRPr="002B569F">
          <w:rPr>
            <w:rFonts w:cs="Times New Roman"/>
            <w:b/>
            <w:bCs/>
            <w:szCs w:val="24"/>
          </w:rPr>
          <w:br w:type="page"/>
        </w:r>
      </w:ins>
    </w:p>
    <w:p w14:paraId="4A195C28" w14:textId="1E434114" w:rsidR="00935104" w:rsidRPr="002B569F" w:rsidDel="00FA3B96" w:rsidRDefault="00FA3B96" w:rsidP="002B569F">
      <w:pPr>
        <w:rPr>
          <w:del w:id="13432" w:author="Steff Guzmán" w:date="2023-03-24T15:47:00Z"/>
          <w:rFonts w:cs="Times New Roman"/>
          <w:rPrChange w:id="13433" w:author="Camilo Andrés Díaz Gómez" w:date="2023-03-28T17:42:00Z">
            <w:rPr>
              <w:del w:id="13434" w:author="Steff Guzmán" w:date="2023-03-24T15:47:00Z"/>
              <w:rFonts w:cs="Times New Roman"/>
              <w:b/>
              <w:bCs/>
              <w:color w:val="000000" w:themeColor="text1"/>
            </w:rPr>
          </w:rPrChange>
        </w:rPr>
        <w:pPrChange w:id="13435" w:author="Camilo Andrés Díaz Gómez" w:date="2023-03-28T17:43:00Z">
          <w:pPr>
            <w:pStyle w:val="Ttulo3"/>
          </w:pPr>
        </w:pPrChange>
      </w:pPr>
      <w:bookmarkStart w:id="13436" w:name="_Toc130919914"/>
      <w:ins w:id="13437" w:author="Steff Guzmán" w:date="2023-03-24T15:52:00Z">
        <w:r w:rsidRPr="002B569F">
          <w:rPr>
            <w:rFonts w:cs="Times New Roman"/>
            <w:b/>
            <w:bCs/>
            <w:szCs w:val="24"/>
            <w:rPrChange w:id="13438" w:author="Camilo Andrés Díaz Gómez" w:date="2023-03-28T17:42:00Z">
              <w:rPr/>
            </w:rPrChange>
          </w:rPr>
          <w:lastRenderedPageBreak/>
          <w:t xml:space="preserve">Anexo </w:t>
        </w:r>
        <w:r w:rsidRPr="002B569F">
          <w:rPr>
            <w:rFonts w:cs="Times New Roman"/>
            <w:b/>
            <w:bCs/>
            <w:szCs w:val="24"/>
            <w:rPrChange w:id="13439" w:author="Camilo Andrés Díaz Gómez" w:date="2023-03-28T17:42:00Z">
              <w:rPr/>
            </w:rPrChange>
          </w:rPr>
          <w:fldChar w:fldCharType="begin"/>
        </w:r>
        <w:r w:rsidRPr="002B569F">
          <w:rPr>
            <w:rFonts w:cs="Times New Roman"/>
            <w:b/>
            <w:bCs/>
            <w:szCs w:val="24"/>
            <w:rPrChange w:id="13440" w:author="Camilo Andrés Díaz Gómez" w:date="2023-03-28T17:42:00Z">
              <w:rPr/>
            </w:rPrChange>
          </w:rPr>
          <w:instrText xml:space="preserve"> SEQ Anexo \* ARABIC </w:instrText>
        </w:r>
      </w:ins>
      <w:r w:rsidRPr="002B569F">
        <w:rPr>
          <w:rFonts w:cs="Times New Roman"/>
          <w:b/>
          <w:bCs/>
          <w:szCs w:val="24"/>
          <w:rPrChange w:id="13441" w:author="Camilo Andrés Díaz Gómez" w:date="2023-03-28T17:42:00Z">
            <w:rPr/>
          </w:rPrChange>
        </w:rPr>
        <w:fldChar w:fldCharType="separate"/>
      </w:r>
      <w:ins w:id="13442" w:author="Steff Guzmán" w:date="2023-03-24T15:52:00Z">
        <w:r w:rsidRPr="002B569F">
          <w:rPr>
            <w:rFonts w:cs="Times New Roman"/>
            <w:b/>
            <w:bCs/>
            <w:noProof/>
            <w:szCs w:val="24"/>
            <w:rPrChange w:id="13443" w:author="Camilo Andrés Díaz Gómez" w:date="2023-03-28T17:42:00Z">
              <w:rPr>
                <w:noProof/>
              </w:rPr>
            </w:rPrChange>
          </w:rPr>
          <w:t>4</w:t>
        </w:r>
        <w:r w:rsidRPr="002B569F">
          <w:rPr>
            <w:rFonts w:cs="Times New Roman"/>
            <w:b/>
            <w:bCs/>
            <w:szCs w:val="24"/>
            <w:rPrChange w:id="13444" w:author="Camilo Andrés Díaz Gómez" w:date="2023-03-28T17:42:00Z">
              <w:rPr/>
            </w:rPrChange>
          </w:rPr>
          <w:fldChar w:fldCharType="end"/>
        </w:r>
        <w:r w:rsidRPr="002B569F">
          <w:rPr>
            <w:rFonts w:cs="Times New Roman"/>
            <w:b/>
            <w:bCs/>
            <w:szCs w:val="24"/>
          </w:rPr>
          <w:t>.</w:t>
        </w:r>
        <w:bookmarkEnd w:id="13436"/>
        <w:r w:rsidRPr="002B569F">
          <w:rPr>
            <w:rFonts w:cs="Times New Roman"/>
            <w:b/>
            <w:bCs/>
            <w:szCs w:val="24"/>
          </w:rPr>
          <w:t xml:space="preserve"> </w:t>
        </w:r>
      </w:ins>
    </w:p>
    <w:p w14:paraId="42E615C5" w14:textId="7A745720" w:rsidR="00563D8E" w:rsidRPr="002B569F" w:rsidRDefault="00BF20AD" w:rsidP="002B569F">
      <w:pPr>
        <w:rPr>
          <w:ins w:id="13445" w:author="Steff Guzmán" w:date="2023-03-24T16:36:00Z"/>
          <w:rFonts w:cs="Times New Roman"/>
          <w:szCs w:val="24"/>
          <w:rPrChange w:id="13446" w:author="Camilo Andrés Díaz Gómez" w:date="2023-03-28T17:42:00Z">
            <w:rPr>
              <w:ins w:id="13447" w:author="Steff Guzmán" w:date="2023-03-24T16:36:00Z"/>
              <w:rFonts w:cs="Times New Roman"/>
              <w:color w:val="000000" w:themeColor="text1"/>
              <w:szCs w:val="24"/>
            </w:rPr>
          </w:rPrChange>
        </w:rPr>
      </w:pPr>
      <w:ins w:id="13448" w:author="JHONATAN MAURICIO VILLARREAL CORREDOR" w:date="2023-03-22T19:35:00Z">
        <w:del w:id="13449" w:author="Steff Guzmán" w:date="2023-03-24T15:47:00Z">
          <w:r w:rsidRPr="002B569F" w:rsidDel="00FA3B96">
            <w:rPr>
              <w:rFonts w:cs="Times New Roman"/>
              <w:szCs w:val="24"/>
            </w:rPr>
            <w:delText xml:space="preserve">Anexo 4. </w:delText>
          </w:r>
        </w:del>
      </w:ins>
      <w:ins w:id="13450" w:author="JHONATAN MAURICIO VILLARREAL CORREDOR" w:date="2023-03-22T22:18:00Z">
        <w:r w:rsidR="00F44EC0" w:rsidRPr="002B569F">
          <w:rPr>
            <w:rFonts w:cs="Times New Roman"/>
            <w:szCs w:val="24"/>
            <w:rPrChange w:id="13451"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rsidP="002B569F">
      <w:pPr>
        <w:rPr>
          <w:ins w:id="13452" w:author="JHONATAN MAURICIO VILLARREAL CORREDOR" w:date="2023-03-22T22:33:00Z"/>
          <w:rFonts w:cs="Times New Roman"/>
          <w:rPrChange w:id="13453" w:author="Camilo Andrés Díaz Gómez" w:date="2023-03-28T17:42:00Z">
            <w:rPr>
              <w:ins w:id="13454" w:author="JHONATAN MAURICIO VILLARREAL CORREDOR" w:date="2023-03-22T22:33:00Z"/>
              <w:rFonts w:cs="Times New Roman"/>
              <w:b/>
              <w:bCs/>
              <w:color w:val="000000" w:themeColor="text1"/>
            </w:rPr>
          </w:rPrChange>
        </w:rPr>
        <w:pPrChange w:id="13455" w:author="Camilo Andrés Díaz Gómez" w:date="2023-03-28T17:43:00Z">
          <w:pPr>
            <w:pStyle w:val="Ttulo3"/>
          </w:pPr>
        </w:pPrChange>
      </w:pPr>
    </w:p>
    <w:p w14:paraId="7678C6D1" w14:textId="78F5725B" w:rsidR="0035773E" w:rsidRPr="002B569F" w:rsidRDefault="00B4494C" w:rsidP="002B569F">
      <w:pPr>
        <w:ind w:firstLine="708"/>
        <w:rPr>
          <w:ins w:id="13456" w:author="Steff Guzmán" w:date="2023-03-24T16:36:00Z"/>
          <w:rFonts w:cs="Times New Roman"/>
          <w:szCs w:val="24"/>
          <w:rPrChange w:id="13457" w:author="Camilo Andrés Díaz Gómez" w:date="2023-03-28T17:42:00Z">
            <w:rPr>
              <w:ins w:id="13458" w:author="Steff Guzmán" w:date="2023-03-24T16:36:00Z"/>
              <w:rFonts w:cs="Times New Roman"/>
              <w:color w:val="000000" w:themeColor="text1"/>
              <w:szCs w:val="24"/>
            </w:rPr>
          </w:rPrChange>
        </w:rPr>
      </w:pPr>
      <w:ins w:id="13459" w:author="Steff Guzmán" w:date="2023-03-24T16:26:00Z">
        <w:r w:rsidRPr="002B569F">
          <w:rPr>
            <w:rFonts w:cs="Times New Roman"/>
            <w:szCs w:val="24"/>
            <w:rPrChange w:id="13460" w:author="Camilo Andrés Díaz Gómez" w:date="2023-03-28T17:42:00Z">
              <w:rPr>
                <w:rFonts w:cs="Times New Roman"/>
                <w:color w:val="000000" w:themeColor="text1"/>
                <w:szCs w:val="24"/>
              </w:rPr>
            </w:rPrChange>
          </w:rPr>
          <w:t xml:space="preserve">El histograma de temperaturas </w:t>
        </w:r>
      </w:ins>
      <w:ins w:id="13461" w:author="Camilo Andrés Díaz Gómez" w:date="2023-03-28T17:34:00Z">
        <w:r w:rsidR="00B11711" w:rsidRPr="002B569F">
          <w:rPr>
            <w:rFonts w:cs="Times New Roman"/>
            <w:szCs w:val="24"/>
            <w:rPrChange w:id="13462"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3463" w:author="Camilo Andrés Díaz Gómez" w:date="2023-03-28T17:35:00Z">
        <w:r w:rsidR="00B11711" w:rsidRPr="002B569F">
          <w:rPr>
            <w:rFonts w:cs="Times New Roman"/>
            <w:szCs w:val="24"/>
            <w:rPrChange w:id="13464" w:author="Camilo Andrés Díaz Gómez" w:date="2023-03-28T17:42:00Z">
              <w:rPr>
                <w:rFonts w:cs="Times New Roman"/>
                <w:color w:val="000000" w:themeColor="text1"/>
                <w:szCs w:val="24"/>
              </w:rPr>
            </w:rPrChange>
          </w:rPr>
          <w:t xml:space="preserve">una campana de Gauss, en lo que </w:t>
        </w:r>
      </w:ins>
      <w:ins w:id="13465" w:author="Steff Guzmán" w:date="2023-03-24T16:26:00Z">
        <w:r w:rsidRPr="002B569F">
          <w:rPr>
            <w:rFonts w:cs="Times New Roman"/>
            <w:szCs w:val="24"/>
            <w:rPrChange w:id="13466" w:author="Camilo Andrés Díaz Gómez" w:date="2023-03-28T17:42:00Z">
              <w:rPr>
                <w:rFonts w:cs="Times New Roman"/>
                <w:color w:val="000000" w:themeColor="text1"/>
                <w:szCs w:val="24"/>
              </w:rPr>
            </w:rPrChange>
          </w:rPr>
          <w:t>permite</w:t>
        </w:r>
      </w:ins>
      <w:ins w:id="13467" w:author="Camilo Andrés Díaz Gómez" w:date="2023-03-28T18:55:00Z">
        <w:r w:rsidR="00730C1C">
          <w:rPr>
            <w:rFonts w:cs="Times New Roman"/>
            <w:szCs w:val="24"/>
          </w:rPr>
          <w:t xml:space="preserve"> deducir</w:t>
        </w:r>
      </w:ins>
      <w:ins w:id="13468" w:author="Steff Guzmán" w:date="2023-03-24T16:26:00Z">
        <w:r w:rsidRPr="002B569F">
          <w:rPr>
            <w:rFonts w:cs="Times New Roman"/>
            <w:szCs w:val="24"/>
            <w:rPrChange w:id="13469" w:author="Camilo Andrés Díaz Gómez" w:date="2023-03-28T17:42:00Z">
              <w:rPr>
                <w:rFonts w:cs="Times New Roman"/>
                <w:color w:val="000000" w:themeColor="text1"/>
                <w:szCs w:val="24"/>
              </w:rPr>
            </w:rPrChange>
          </w:rPr>
          <w:t xml:space="preserve"> </w:t>
        </w:r>
      </w:ins>
      <w:ins w:id="13470" w:author="Steff Guzmán" w:date="2023-03-24T16:30:00Z">
        <w:del w:id="13471" w:author="Camilo Andrés Díaz Gómez" w:date="2023-03-28T17:35:00Z">
          <w:r w:rsidRPr="002B569F" w:rsidDel="00B11711">
            <w:rPr>
              <w:rFonts w:cs="Times New Roman"/>
              <w:szCs w:val="24"/>
              <w:rPrChange w:id="13472" w:author="Camilo Andrés Díaz Gómez" w:date="2023-03-28T17:42:00Z">
                <w:rPr>
                  <w:rFonts w:cs="Times New Roman"/>
                  <w:color w:val="000000" w:themeColor="text1"/>
                  <w:szCs w:val="24"/>
                </w:rPr>
              </w:rPrChange>
            </w:rPr>
            <w:delText>represent</w:delText>
          </w:r>
        </w:del>
      </w:ins>
      <w:ins w:id="13473" w:author="Steff Guzmán" w:date="2023-03-24T16:26:00Z">
        <w:del w:id="13474" w:author="Camilo Andrés Díaz Gómez" w:date="2023-03-28T17:35:00Z">
          <w:r w:rsidRPr="002B569F" w:rsidDel="00B11711">
            <w:rPr>
              <w:rFonts w:cs="Times New Roman"/>
              <w:szCs w:val="24"/>
              <w:rPrChange w:id="13475" w:author="Camilo Andrés Díaz Gómez" w:date="2023-03-28T17:42:00Z">
                <w:rPr>
                  <w:rFonts w:cs="Times New Roman"/>
                  <w:color w:val="000000" w:themeColor="text1"/>
                  <w:szCs w:val="24"/>
                </w:rPr>
              </w:rPrChange>
            </w:rPr>
            <w:delText>ar</w:delText>
          </w:r>
        </w:del>
      </w:ins>
      <w:ins w:id="13476" w:author="Camilo Andrés Díaz Gómez" w:date="2023-03-28T17:35:00Z">
        <w:r w:rsidR="00B11711" w:rsidRPr="002B569F">
          <w:rPr>
            <w:rFonts w:cs="Times New Roman"/>
            <w:szCs w:val="24"/>
            <w:rPrChange w:id="13477" w:author="Camilo Andrés Díaz Gómez" w:date="2023-03-28T17:42:00Z">
              <w:rPr>
                <w:rFonts w:cs="Times New Roman"/>
                <w:color w:val="000000" w:themeColor="text1"/>
                <w:szCs w:val="24"/>
              </w:rPr>
            </w:rPrChange>
          </w:rPr>
          <w:t xml:space="preserve"> la</w:t>
        </w:r>
      </w:ins>
      <w:ins w:id="13478" w:author="Camilo Andrés Díaz Gómez" w:date="2023-03-28T17:36:00Z">
        <w:r w:rsidR="00B11711" w:rsidRPr="002B569F">
          <w:rPr>
            <w:rFonts w:cs="Times New Roman"/>
            <w:szCs w:val="24"/>
            <w:rPrChange w:id="13479" w:author="Camilo Andrés Díaz Gómez" w:date="2023-03-28T17:42:00Z">
              <w:rPr>
                <w:rFonts w:cs="Times New Roman"/>
                <w:color w:val="000000" w:themeColor="text1"/>
                <w:szCs w:val="24"/>
              </w:rPr>
            </w:rPrChange>
          </w:rPr>
          <w:t xml:space="preserve">s temperaturas promedio </w:t>
        </w:r>
      </w:ins>
      <w:ins w:id="13480" w:author="Steff Guzmán" w:date="2023-03-24T16:22:00Z">
        <w:del w:id="13481" w:author="Camilo Andrés Díaz Gómez" w:date="2023-03-28T17:36:00Z">
          <w:r w:rsidRPr="002B569F" w:rsidDel="00B11711">
            <w:rPr>
              <w:rFonts w:cs="Times New Roman"/>
              <w:szCs w:val="24"/>
              <w:rPrChange w:id="13482" w:author="Camilo Andrés Díaz Gómez" w:date="2023-03-28T17:42:00Z">
                <w:rPr>
                  <w:rFonts w:cs="Times New Roman"/>
                  <w:color w:val="C00000"/>
                  <w:szCs w:val="24"/>
                </w:rPr>
              </w:rPrChange>
            </w:rPr>
            <w:delText xml:space="preserve"> </w:delText>
          </w:r>
        </w:del>
      </w:ins>
      <w:ins w:id="13483" w:author="Steff Guzmán" w:date="2023-03-24T16:23:00Z">
        <w:del w:id="13484" w:author="Camilo Andrés Díaz Gómez" w:date="2023-03-28T17:36:00Z">
          <w:r w:rsidRPr="002B569F" w:rsidDel="00B11711">
            <w:rPr>
              <w:rFonts w:cs="Times New Roman"/>
              <w:szCs w:val="24"/>
              <w:rPrChange w:id="13485" w:author="Camilo Andrés Díaz Gómez" w:date="2023-03-28T17:42:00Z">
                <w:rPr>
                  <w:rFonts w:cs="Times New Roman"/>
                  <w:color w:val="C00000"/>
                  <w:szCs w:val="24"/>
                </w:rPr>
              </w:rPrChange>
            </w:rPr>
            <w:delText xml:space="preserve">el comportamiento de la temperatura con respecto a la hora del </w:delText>
          </w:r>
        </w:del>
      </w:ins>
      <w:ins w:id="13486" w:author="Steff Guzmán" w:date="2023-03-24T16:26:00Z">
        <w:del w:id="13487" w:author="Camilo Andrés Díaz Gómez" w:date="2023-03-28T17:36:00Z">
          <w:r w:rsidRPr="002B569F" w:rsidDel="00B11711">
            <w:rPr>
              <w:rFonts w:cs="Times New Roman"/>
              <w:szCs w:val="24"/>
              <w:rPrChange w:id="13488" w:author="Camilo Andrés Díaz Gómez" w:date="2023-03-28T17:42:00Z">
                <w:rPr>
                  <w:rFonts w:cs="Times New Roman"/>
                  <w:color w:val="000000" w:themeColor="text1"/>
                  <w:szCs w:val="24"/>
                </w:rPr>
              </w:rPrChange>
            </w:rPr>
            <w:delText>día</w:delText>
          </w:r>
        </w:del>
      </w:ins>
      <w:ins w:id="13489" w:author="Steff Guzmán" w:date="2023-03-24T16:23:00Z">
        <w:del w:id="13490" w:author="Camilo Andrés Díaz Gómez" w:date="2023-03-28T17:36:00Z">
          <w:r w:rsidRPr="002B569F" w:rsidDel="00B11711">
            <w:rPr>
              <w:rFonts w:cs="Times New Roman"/>
              <w:szCs w:val="24"/>
              <w:rPrChange w:id="13491" w:author="Camilo Andrés Díaz Gómez" w:date="2023-03-28T17:42:00Z">
                <w:rPr>
                  <w:rFonts w:cs="Times New Roman"/>
                  <w:color w:val="C00000"/>
                  <w:szCs w:val="24"/>
                </w:rPr>
              </w:rPrChange>
            </w:rPr>
            <w:delText xml:space="preserve"> a la que pertenece la muestra</w:delText>
          </w:r>
        </w:del>
      </w:ins>
      <w:ins w:id="13492" w:author="Steff Guzmán" w:date="2023-03-24T16:27:00Z">
        <w:del w:id="13493" w:author="Camilo Andrés Díaz Gómez" w:date="2023-03-28T17:36:00Z">
          <w:r w:rsidRPr="002B569F" w:rsidDel="00B11711">
            <w:rPr>
              <w:rFonts w:cs="Times New Roman"/>
              <w:szCs w:val="24"/>
              <w:rPrChange w:id="13494" w:author="Camilo Andrés Díaz Gómez" w:date="2023-03-28T17:42:00Z">
                <w:rPr>
                  <w:rFonts w:cs="Times New Roman"/>
                  <w:color w:val="000000" w:themeColor="text1"/>
                  <w:szCs w:val="24"/>
                </w:rPr>
              </w:rPrChange>
            </w:rPr>
            <w:delText xml:space="preserve">, donde </w:delText>
          </w:r>
        </w:del>
      </w:ins>
      <w:ins w:id="13495" w:author="Steff Guzmán" w:date="2023-03-24T16:23:00Z">
        <w:del w:id="13496" w:author="Camilo Andrés Díaz Gómez" w:date="2023-03-28T17:36:00Z">
          <w:r w:rsidRPr="002B569F" w:rsidDel="00B11711">
            <w:rPr>
              <w:rFonts w:cs="Times New Roman"/>
              <w:szCs w:val="24"/>
              <w:rPrChange w:id="13497" w:author="Camilo Andrés Díaz Gómez" w:date="2023-03-28T17:42:00Z">
                <w:rPr>
                  <w:rFonts w:cs="Times New Roman"/>
                  <w:color w:val="C00000"/>
                  <w:szCs w:val="24"/>
                </w:rPr>
              </w:rPrChange>
            </w:rPr>
            <w:delText xml:space="preserve">se puede evidenciar que </w:delText>
          </w:r>
        </w:del>
      </w:ins>
      <w:ins w:id="13498" w:author="Steff Guzmán" w:date="2023-03-24T16:24:00Z">
        <w:del w:id="13499" w:author="Camilo Andrés Díaz Gómez" w:date="2023-03-28T17:36:00Z">
          <w:r w:rsidRPr="002B569F" w:rsidDel="00B11711">
            <w:rPr>
              <w:rFonts w:cs="Times New Roman"/>
              <w:szCs w:val="24"/>
              <w:rPrChange w:id="13500" w:author="Camilo Andrés Díaz Gómez" w:date="2023-03-28T17:42:00Z">
                <w:rPr>
                  <w:rFonts w:cs="Times New Roman"/>
                  <w:color w:val="C00000"/>
                  <w:szCs w:val="24"/>
                </w:rPr>
              </w:rPrChange>
            </w:rPr>
            <w:delText xml:space="preserve">tiende a ser mayor en las horas del </w:delText>
          </w:r>
        </w:del>
      </w:ins>
      <w:ins w:id="13501" w:author="Steff Guzmán" w:date="2023-03-24T16:26:00Z">
        <w:del w:id="13502" w:author="Camilo Andrés Díaz Gómez" w:date="2023-03-28T17:36:00Z">
          <w:r w:rsidRPr="002B569F" w:rsidDel="00B11711">
            <w:rPr>
              <w:rFonts w:cs="Times New Roman"/>
              <w:szCs w:val="24"/>
              <w:rPrChange w:id="13503" w:author="Camilo Andrés Díaz Gómez" w:date="2023-03-28T17:42:00Z">
                <w:rPr>
                  <w:rFonts w:cs="Times New Roman"/>
                  <w:color w:val="000000" w:themeColor="text1"/>
                  <w:szCs w:val="24"/>
                </w:rPr>
              </w:rPrChange>
            </w:rPr>
            <w:delText>mediodía</w:delText>
          </w:r>
        </w:del>
      </w:ins>
      <w:ins w:id="13504" w:author="Steff Guzmán" w:date="2023-03-24T16:24:00Z">
        <w:del w:id="13505" w:author="Camilo Andrés Díaz Gómez" w:date="2023-03-28T17:36:00Z">
          <w:r w:rsidRPr="002B569F" w:rsidDel="00B11711">
            <w:rPr>
              <w:rFonts w:cs="Times New Roman"/>
              <w:szCs w:val="24"/>
              <w:rPrChange w:id="13506" w:author="Camilo Andrés Díaz Gómez" w:date="2023-03-28T17:42:00Z">
                <w:rPr>
                  <w:rFonts w:cs="Times New Roman"/>
                  <w:color w:val="C00000"/>
                  <w:szCs w:val="24"/>
                </w:rPr>
              </w:rPrChange>
            </w:rPr>
            <w:delText>, mostrando también que dismi</w:delText>
          </w:r>
        </w:del>
      </w:ins>
      <w:ins w:id="13507" w:author="Steff Guzmán" w:date="2023-03-24T16:25:00Z">
        <w:del w:id="13508" w:author="Camilo Andrés Díaz Gómez" w:date="2023-03-28T17:36:00Z">
          <w:r w:rsidRPr="002B569F" w:rsidDel="00B11711">
            <w:rPr>
              <w:rFonts w:cs="Times New Roman"/>
              <w:szCs w:val="24"/>
              <w:rPrChange w:id="13509" w:author="Camilo Andrés Díaz Gómez" w:date="2023-03-28T17:42:00Z">
                <w:rPr>
                  <w:rFonts w:cs="Times New Roman"/>
                  <w:color w:val="C00000"/>
                  <w:szCs w:val="24"/>
                </w:rPr>
              </w:rPrChange>
            </w:rPr>
            <w:delText xml:space="preserve">nuye la temperatura en las horas </w:delText>
          </w:r>
        </w:del>
      </w:ins>
      <w:ins w:id="13510" w:author="Steff Guzmán" w:date="2023-03-24T16:27:00Z">
        <w:del w:id="13511" w:author="Camilo Andrés Díaz Gómez" w:date="2023-03-28T17:36:00Z">
          <w:r w:rsidRPr="002B569F" w:rsidDel="00B11711">
            <w:rPr>
              <w:rFonts w:cs="Times New Roman"/>
              <w:szCs w:val="24"/>
              <w:rPrChange w:id="13512" w:author="Camilo Andrés Díaz Gómez" w:date="2023-03-28T17:42:00Z">
                <w:rPr>
                  <w:rFonts w:cs="Times New Roman"/>
                  <w:color w:val="000000" w:themeColor="text1"/>
                  <w:szCs w:val="24"/>
                </w:rPr>
              </w:rPrChange>
            </w:rPr>
            <w:delText>más</w:delText>
          </w:r>
        </w:del>
      </w:ins>
      <w:ins w:id="13513" w:author="Steff Guzmán" w:date="2023-03-24T16:25:00Z">
        <w:del w:id="13514" w:author="Camilo Andrés Díaz Gómez" w:date="2023-03-28T17:36:00Z">
          <w:r w:rsidRPr="002B569F" w:rsidDel="00B11711">
            <w:rPr>
              <w:rFonts w:cs="Times New Roman"/>
              <w:szCs w:val="24"/>
              <w:rPrChange w:id="13515" w:author="Camilo Andrés Díaz Gómez" w:date="2023-03-28T17:42:00Z">
                <w:rPr>
                  <w:rFonts w:cs="Times New Roman"/>
                  <w:color w:val="C00000"/>
                  <w:szCs w:val="24"/>
                </w:rPr>
              </w:rPrChange>
            </w:rPr>
            <w:delText xml:space="preserve"> tempranas y </w:delText>
          </w:r>
        </w:del>
      </w:ins>
      <w:ins w:id="13516" w:author="Steff Guzmán" w:date="2023-03-24T16:26:00Z">
        <w:del w:id="13517" w:author="Camilo Andrés Díaz Gómez" w:date="2023-03-28T17:36:00Z">
          <w:r w:rsidRPr="002B569F" w:rsidDel="00B11711">
            <w:rPr>
              <w:rFonts w:cs="Times New Roman"/>
              <w:szCs w:val="24"/>
              <w:rPrChange w:id="13518" w:author="Camilo Andrés Díaz Gómez" w:date="2023-03-28T17:42:00Z">
                <w:rPr>
                  <w:rFonts w:cs="Times New Roman"/>
                  <w:color w:val="C00000"/>
                  <w:szCs w:val="24"/>
                </w:rPr>
              </w:rPrChange>
            </w:rPr>
            <w:delText>más</w:delText>
          </w:r>
        </w:del>
      </w:ins>
      <w:ins w:id="13519" w:author="Steff Guzmán" w:date="2023-03-24T16:25:00Z">
        <w:del w:id="13520" w:author="Camilo Andrés Díaz Gómez" w:date="2023-03-28T17:36:00Z">
          <w:r w:rsidRPr="002B569F" w:rsidDel="00B11711">
            <w:rPr>
              <w:rFonts w:cs="Times New Roman"/>
              <w:szCs w:val="24"/>
              <w:rPrChange w:id="13521" w:author="Camilo Andrés Díaz Gómez" w:date="2023-03-28T17:42:00Z">
                <w:rPr>
                  <w:rFonts w:cs="Times New Roman"/>
                  <w:color w:val="C00000"/>
                  <w:szCs w:val="24"/>
                </w:rPr>
              </w:rPrChange>
            </w:rPr>
            <w:delText xml:space="preserve"> cercanas a la media noche</w:delText>
          </w:r>
        </w:del>
      </w:ins>
      <w:ins w:id="13522" w:author="Steff Guzmán" w:date="2023-03-24T16:26:00Z">
        <w:del w:id="13523" w:author="Camilo Andrés Díaz Gómez" w:date="2023-03-28T17:36:00Z">
          <w:r w:rsidRPr="002B569F" w:rsidDel="00B11711">
            <w:rPr>
              <w:rFonts w:cs="Times New Roman"/>
              <w:szCs w:val="24"/>
              <w:rPrChange w:id="13524" w:author="Camilo Andrés Díaz Gómez" w:date="2023-03-28T17:42:00Z">
                <w:rPr>
                  <w:rFonts w:cs="Times New Roman"/>
                  <w:color w:val="000000" w:themeColor="text1"/>
                  <w:szCs w:val="24"/>
                </w:rPr>
              </w:rPrChange>
            </w:rPr>
            <w:delText>.</w:delText>
          </w:r>
        </w:del>
      </w:ins>
      <w:ins w:id="13525" w:author="Camilo Andrés Díaz Gómez" w:date="2023-03-28T17:36:00Z">
        <w:r w:rsidR="00B11711" w:rsidRPr="002B569F">
          <w:rPr>
            <w:rFonts w:cs="Times New Roman"/>
            <w:szCs w:val="24"/>
            <w:rPrChange w:id="13526" w:author="Camilo Andrés Díaz Gómez" w:date="2023-03-28T17:42:00Z">
              <w:rPr>
                <w:rFonts w:cs="Times New Roman"/>
                <w:color w:val="000000" w:themeColor="text1"/>
                <w:szCs w:val="24"/>
              </w:rPr>
            </w:rPrChange>
          </w:rPr>
          <w:t>dentro del dataset, siendo esta, entre 12°C a 15°C.</w:t>
        </w:r>
      </w:ins>
    </w:p>
    <w:p w14:paraId="7F3EADA0" w14:textId="77777777" w:rsidR="00FA2335" w:rsidRPr="002B569F" w:rsidRDefault="00FA2335" w:rsidP="002B569F">
      <w:pPr>
        <w:ind w:firstLine="708"/>
        <w:rPr>
          <w:ins w:id="13527" w:author="JHONATAN MAURICIO VILLARREAL CORREDOR" w:date="2023-03-22T22:07:00Z"/>
          <w:rFonts w:cs="Times New Roman"/>
          <w:rPrChange w:id="13528" w:author="Camilo Andrés Díaz Gómez" w:date="2023-03-28T17:42:00Z">
            <w:rPr>
              <w:ins w:id="13529" w:author="JHONATAN MAURICIO VILLARREAL CORREDOR" w:date="2023-03-22T22:07:00Z"/>
              <w:rFonts w:ascii="Times New Roman" w:hAnsi="Times New Roman" w:cs="Times New Roman"/>
              <w:b/>
              <w:bCs/>
              <w:color w:val="000000" w:themeColor="text1"/>
            </w:rPr>
          </w:rPrChange>
        </w:rPr>
        <w:pPrChange w:id="13530" w:author="Camilo Andrés Díaz Gómez" w:date="2023-03-28T17:43:00Z">
          <w:pPr>
            <w:pStyle w:val="Ttulo3"/>
          </w:pPr>
        </w:pPrChange>
      </w:pPr>
    </w:p>
    <w:p w14:paraId="677D1412" w14:textId="3CC0551E" w:rsidR="00FD1BAF" w:rsidRPr="002B569F" w:rsidDel="00D44DB4" w:rsidRDefault="00563D8E" w:rsidP="002B569F">
      <w:pPr>
        <w:jc w:val="center"/>
        <w:rPr>
          <w:ins w:id="13531" w:author="JHONATAN MAURICIO VILLARREAL CORREDOR" w:date="2023-03-22T22:08:00Z"/>
          <w:del w:id="13532" w:author="Steff Guzmán" w:date="2023-03-24T14:26:00Z"/>
          <w:rFonts w:cs="Times New Roman"/>
          <w:szCs w:val="24"/>
        </w:rPr>
        <w:pPrChange w:id="13533" w:author="Camilo Andrés Díaz Gómez" w:date="2023-03-28T17:43:00Z">
          <w:pPr/>
        </w:pPrChange>
      </w:pPr>
      <w:ins w:id="13534"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rsidP="002B569F">
      <w:pPr>
        <w:jc w:val="center"/>
        <w:rPr>
          <w:ins w:id="13535" w:author="JHONATAN MAURICIO VILLARREAL CORREDOR" w:date="2023-03-22T22:08:00Z"/>
          <w:del w:id="13536" w:author="Steff Guzmán" w:date="2023-03-24T14:26:00Z"/>
          <w:rFonts w:cs="Times New Roman"/>
          <w:szCs w:val="24"/>
        </w:rPr>
        <w:pPrChange w:id="13537" w:author="Camilo Andrés Díaz Gómez" w:date="2023-03-28T17:43:00Z">
          <w:pPr/>
        </w:pPrChange>
      </w:pPr>
    </w:p>
    <w:p w14:paraId="3FAA0D59" w14:textId="5708E2C6" w:rsidR="00B13963" w:rsidRPr="002B569F" w:rsidDel="00FA3B96" w:rsidRDefault="00563D8E" w:rsidP="002B569F">
      <w:pPr>
        <w:jc w:val="center"/>
        <w:rPr>
          <w:del w:id="13538" w:author="Steff Guzmán" w:date="2023-03-24T15:47:00Z"/>
          <w:rFonts w:cs="Times New Roman"/>
          <w:szCs w:val="24"/>
          <w:rPrChange w:id="13539" w:author="Camilo Andrés Díaz Gómez" w:date="2023-03-28T17:42:00Z">
            <w:rPr>
              <w:del w:id="13540" w:author="Steff Guzmán" w:date="2023-03-24T15:47:00Z"/>
              <w:rFonts w:cs="Times New Roman"/>
              <w:color w:val="FF0000"/>
              <w:szCs w:val="24"/>
            </w:rPr>
          </w:rPrChange>
        </w:rPr>
        <w:pPrChange w:id="13541" w:author="Camilo Andrés Díaz Gómez" w:date="2023-03-28T17:43:00Z">
          <w:pPr/>
        </w:pPrChange>
      </w:pPr>
      <w:ins w:id="13542" w:author="JHONATAN MAURICIO VILLARREAL CORREDOR" w:date="2023-03-22T22:08:00Z">
        <w:del w:id="13543" w:author="Steff Guzmán" w:date="2023-03-24T14:26:00Z">
          <w:r w:rsidRPr="002B569F" w:rsidDel="00D44DB4">
            <w:rPr>
              <w:rFonts w:cs="Times New Roman"/>
              <w:szCs w:val="24"/>
            </w:rPr>
            <w:tab/>
            <w:delText xml:space="preserve">En este </w:delText>
          </w:r>
        </w:del>
      </w:ins>
      <w:ins w:id="13544" w:author="JHONATAN MAURICIO VILLARREAL CORREDOR" w:date="2023-03-22T22:28:00Z">
        <w:del w:id="13545" w:author="Steff Guzmán" w:date="2023-03-24T14:26:00Z">
          <w:r w:rsidR="00B13963" w:rsidRPr="002B569F" w:rsidDel="00D44DB4">
            <w:rPr>
              <w:rFonts w:cs="Times New Roman"/>
              <w:szCs w:val="24"/>
              <w:rPrChange w:id="13546" w:author="Camilo Andrés Díaz Gómez" w:date="2023-03-28T17:42:00Z">
                <w:rPr>
                  <w:rFonts w:cs="Times New Roman"/>
                  <w:color w:val="FF0000"/>
                  <w:szCs w:val="24"/>
                </w:rPr>
              </w:rPrChange>
            </w:rPr>
            <w:delText>histograma</w:delText>
          </w:r>
        </w:del>
      </w:ins>
      <w:ins w:id="13547" w:author="JHONATAN MAURICIO VILLARREAL CORREDOR" w:date="2023-03-22T22:08:00Z">
        <w:del w:id="13548" w:author="Steff Guzmán" w:date="2023-03-24T14:26:00Z">
          <w:r w:rsidRPr="002B569F" w:rsidDel="00D44DB4">
            <w:rPr>
              <w:rFonts w:cs="Times New Roman"/>
              <w:szCs w:val="24"/>
            </w:rPr>
            <w:delText xml:space="preserve"> se pude observar muy detalladamente que </w:delText>
          </w:r>
        </w:del>
      </w:ins>
      <w:ins w:id="13549" w:author="JHONATAN MAURICIO VILLARREAL CORREDOR" w:date="2023-03-22T22:09:00Z">
        <w:del w:id="13550" w:author="Steff Guzmán" w:date="2023-03-24T14:26:00Z">
          <w:r w:rsidRPr="002B569F" w:rsidDel="00D44DB4">
            <w:rPr>
              <w:rFonts w:cs="Times New Roman"/>
              <w:szCs w:val="24"/>
              <w:rPrChange w:id="13551" w:author="Camilo Andrés Díaz Gómez" w:date="2023-03-28T17:42:00Z">
                <w:rPr>
                  <w:rFonts w:cs="Times New Roman"/>
                  <w:color w:val="FF0000"/>
                  <w:szCs w:val="24"/>
                </w:rPr>
              </w:rPrChange>
            </w:rPr>
            <w:delText>en ciertos</w:delText>
          </w:r>
        </w:del>
      </w:ins>
      <w:ins w:id="13552" w:author="JHONATAN MAURICIO VILLARREAL CORREDOR" w:date="2023-03-22T22:08:00Z">
        <w:del w:id="13553" w:author="Steff Guzmán" w:date="2023-03-24T14:26:00Z">
          <w:r w:rsidRPr="002B569F" w:rsidDel="00D44DB4">
            <w:rPr>
              <w:rFonts w:cs="Times New Roman"/>
              <w:szCs w:val="24"/>
            </w:rPr>
            <w:delText xml:space="preserve"> horarios</w:delText>
          </w:r>
        </w:del>
      </w:ins>
      <w:ins w:id="13554" w:author="JHONATAN MAURICIO VILLARREAL CORREDOR" w:date="2023-03-22T22:28:00Z">
        <w:del w:id="13555" w:author="Steff Guzmán" w:date="2023-03-24T14:26:00Z">
          <w:r w:rsidR="00B13963" w:rsidRPr="002B569F" w:rsidDel="00D44DB4">
            <w:rPr>
              <w:rFonts w:cs="Times New Roman"/>
              <w:szCs w:val="24"/>
              <w:rPrChange w:id="13556" w:author="Camilo Andrés Díaz Gómez" w:date="2023-03-28T17:42:00Z">
                <w:rPr>
                  <w:rFonts w:cs="Times New Roman"/>
                  <w:color w:val="FF0000"/>
                  <w:szCs w:val="24"/>
                </w:rPr>
              </w:rPrChange>
            </w:rPr>
            <w:delText xml:space="preserve"> como el medio </w:delText>
          </w:r>
        </w:del>
      </w:ins>
      <w:ins w:id="13557" w:author="JHONATAN MAURICIO VILLARREAL CORREDOR" w:date="2023-03-22T22:29:00Z">
        <w:del w:id="13558" w:author="Steff Guzmán" w:date="2023-03-24T14:26:00Z">
          <w:r w:rsidR="00B13963" w:rsidRPr="002B569F" w:rsidDel="00D44DB4">
            <w:rPr>
              <w:rFonts w:cs="Times New Roman"/>
              <w:szCs w:val="24"/>
              <w:rPrChange w:id="13559" w:author="Camilo Andrés Díaz Gómez" w:date="2023-03-28T17:42:00Z">
                <w:rPr>
                  <w:rFonts w:cs="Times New Roman"/>
                  <w:color w:val="FF0000"/>
                  <w:szCs w:val="24"/>
                </w:rPr>
              </w:rPrChange>
            </w:rPr>
            <w:delText>día</w:delText>
          </w:r>
        </w:del>
      </w:ins>
      <w:ins w:id="13560" w:author="JHONATAN MAURICIO VILLARREAL CORREDOR" w:date="2023-03-22T22:08:00Z">
        <w:del w:id="13561" w:author="Steff Guzmán" w:date="2023-03-24T14:26:00Z">
          <w:r w:rsidRPr="002B569F" w:rsidDel="00D44DB4">
            <w:rPr>
              <w:rFonts w:cs="Times New Roman"/>
              <w:szCs w:val="24"/>
            </w:rPr>
            <w:delText xml:space="preserve"> se evidencia mayor </w:delText>
          </w:r>
        </w:del>
      </w:ins>
      <w:ins w:id="13562" w:author="JHONATAN MAURICIO VILLARREAL CORREDOR" w:date="2023-03-22T22:28:00Z">
        <w:del w:id="13563" w:author="Steff Guzmán" w:date="2023-03-24T14:26:00Z">
          <w:r w:rsidR="00B13963" w:rsidRPr="002B569F" w:rsidDel="00D44DB4">
            <w:rPr>
              <w:rFonts w:cs="Times New Roman"/>
              <w:szCs w:val="24"/>
              <w:rPrChange w:id="13564" w:author="Camilo Andrés Díaz Gómez" w:date="2023-03-28T17:42:00Z">
                <w:rPr>
                  <w:rFonts w:cs="Times New Roman"/>
                  <w:color w:val="FF0000"/>
                  <w:szCs w:val="24"/>
                </w:rPr>
              </w:rPrChange>
            </w:rPr>
            <w:delText xml:space="preserve">que se obtiene </w:delText>
          </w:r>
        </w:del>
      </w:ins>
      <w:ins w:id="13565" w:author="JHONATAN MAURICIO VILLARREAL CORREDOR" w:date="2023-03-22T22:29:00Z">
        <w:del w:id="13566" w:author="Steff Guzmán" w:date="2023-03-24T14:26:00Z">
          <w:r w:rsidR="00B13963" w:rsidRPr="002B569F" w:rsidDel="00D44DB4">
            <w:rPr>
              <w:rFonts w:cs="Times New Roman"/>
              <w:szCs w:val="24"/>
              <w:rPrChange w:id="13567" w:author="Camilo Andrés Díaz Gómez" w:date="2023-03-28T17:42:00Z">
                <w:rPr>
                  <w:rFonts w:cs="Times New Roman"/>
                  <w:color w:val="FF0000"/>
                  <w:szCs w:val="24"/>
                </w:rPr>
              </w:rPrChange>
            </w:rPr>
            <w:delText>un promedio de</w:delText>
          </w:r>
        </w:del>
      </w:ins>
      <w:ins w:id="13568" w:author="JHONATAN MAURICIO VILLARREAL CORREDOR" w:date="2023-03-22T22:28:00Z">
        <w:del w:id="13569" w:author="Steff Guzmán" w:date="2023-03-24T14:26:00Z">
          <w:r w:rsidR="00B13963" w:rsidRPr="002B569F" w:rsidDel="00D44DB4">
            <w:rPr>
              <w:rFonts w:cs="Times New Roman"/>
              <w:szCs w:val="24"/>
              <w:rPrChange w:id="13570" w:author="Camilo Andrés Díaz Gómez" w:date="2023-03-28T17:42:00Z">
                <w:rPr>
                  <w:rFonts w:cs="Times New Roman"/>
                  <w:color w:val="FF0000"/>
                  <w:szCs w:val="24"/>
                </w:rPr>
              </w:rPrChange>
            </w:rPr>
            <w:delText xml:space="preserve"> datos ente 13 y 14 grad</w:delText>
          </w:r>
        </w:del>
      </w:ins>
      <w:ins w:id="13571" w:author="JHONATAN MAURICIO VILLARREAL CORREDOR" w:date="2023-03-22T22:29:00Z">
        <w:del w:id="13572" w:author="Steff Guzmán" w:date="2023-03-24T14:26:00Z">
          <w:r w:rsidR="00B13963" w:rsidRPr="002B569F" w:rsidDel="00D44DB4">
            <w:rPr>
              <w:rFonts w:cs="Times New Roman"/>
              <w:szCs w:val="24"/>
              <w:rPrChange w:id="13573" w:author="Camilo Andrés Díaz Gómez" w:date="2023-03-28T17:42:00Z">
                <w:rPr>
                  <w:rFonts w:cs="Times New Roman"/>
                  <w:color w:val="FF0000"/>
                  <w:szCs w:val="24"/>
                </w:rPr>
              </w:rPrChange>
            </w:rPr>
            <w:delText xml:space="preserve">os entrtdos los registros (redaccion y un poco </w:delText>
          </w:r>
        </w:del>
      </w:ins>
      <w:ins w:id="13574" w:author="JHONATAN MAURICIO VILLARREAL CORREDOR" w:date="2023-03-22T22:33:00Z">
        <w:del w:id="13575" w:author="Steff Guzmán" w:date="2023-03-24T14:26:00Z">
          <w:r w:rsidR="0035773E" w:rsidRPr="002B569F" w:rsidDel="00D44DB4">
            <w:rPr>
              <w:rFonts w:cs="Times New Roman"/>
              <w:szCs w:val="24"/>
              <w:rPrChange w:id="13576" w:author="Camilo Andrés Díaz Gómez" w:date="2023-03-28T17:42:00Z">
                <w:rPr>
                  <w:rFonts w:cs="Times New Roman"/>
                  <w:color w:val="FF0000"/>
                  <w:szCs w:val="24"/>
                </w:rPr>
              </w:rPrChange>
            </w:rPr>
            <w:delText>más</w:delText>
          </w:r>
        </w:del>
      </w:ins>
      <w:ins w:id="13577" w:author="JHONATAN MAURICIO VILLARREAL CORREDOR" w:date="2023-03-22T22:29:00Z">
        <w:del w:id="13578" w:author="Steff Guzmán" w:date="2023-03-24T14:26:00Z">
          <w:r w:rsidR="00B13963" w:rsidRPr="002B569F" w:rsidDel="00D44DB4">
            <w:rPr>
              <w:rFonts w:cs="Times New Roman"/>
              <w:szCs w:val="24"/>
              <w:rPrChange w:id="13579" w:author="Camilo Andrés Díaz Gómez" w:date="2023-03-28T17:42:00Z">
                <w:rPr>
                  <w:rFonts w:cs="Times New Roman"/>
                  <w:color w:val="FF0000"/>
                  <w:szCs w:val="24"/>
                </w:rPr>
              </w:rPrChange>
            </w:rPr>
            <w:delText xml:space="preserve"> de parla del histog</w:delText>
          </w:r>
        </w:del>
      </w:ins>
      <w:ins w:id="13580" w:author="JHONATAN MAURICIO VILLARREAL CORREDOR" w:date="2023-03-22T22:30:00Z">
        <w:del w:id="13581" w:author="Steff Guzmán" w:date="2023-03-24T14:26:00Z">
          <w:r w:rsidR="00B13963" w:rsidRPr="002B569F" w:rsidDel="00D44DB4">
            <w:rPr>
              <w:rFonts w:cs="Times New Roman"/>
              <w:szCs w:val="24"/>
              <w:rPrChange w:id="13582" w:author="Camilo Andrés Díaz Gómez" w:date="2023-03-28T17:42:00Z">
                <w:rPr>
                  <w:rFonts w:cs="Times New Roman"/>
                  <w:color w:val="FF0000"/>
                  <w:szCs w:val="24"/>
                </w:rPr>
              </w:rPrChange>
            </w:rPr>
            <w:delText>rmaa</w:delText>
          </w:r>
        </w:del>
      </w:ins>
      <w:ins w:id="13583" w:author="JHONATAN MAURICIO VILLARREAL CORREDOR" w:date="2023-03-22T22:29:00Z">
        <w:del w:id="13584" w:author="Steff Guzmán" w:date="2023-03-24T14:26:00Z">
          <w:r w:rsidR="00B13963" w:rsidRPr="002B569F" w:rsidDel="00D44DB4">
            <w:rPr>
              <w:rFonts w:cs="Times New Roman"/>
              <w:szCs w:val="24"/>
              <w:rPrChange w:id="13585" w:author="Camilo Andrés Díaz Gómez" w:date="2023-03-28T17:42:00Z">
                <w:rPr>
                  <w:rFonts w:cs="Times New Roman"/>
                  <w:color w:val="FF0000"/>
                  <w:szCs w:val="24"/>
                </w:rPr>
              </w:rPrChange>
            </w:rPr>
            <w:delText>)</w:delText>
          </w:r>
        </w:del>
      </w:ins>
    </w:p>
    <w:p w14:paraId="0AF09E93" w14:textId="463BA1A5" w:rsidR="00FA3B96" w:rsidRPr="002B569F" w:rsidRDefault="00FA3B96" w:rsidP="002B569F">
      <w:pPr>
        <w:jc w:val="center"/>
        <w:rPr>
          <w:ins w:id="13586" w:author="Steff Guzmán" w:date="2023-03-24T15:48:00Z"/>
          <w:rFonts w:cs="Times New Roman"/>
          <w:szCs w:val="24"/>
          <w:rPrChange w:id="13587" w:author="Camilo Andrés Díaz Gómez" w:date="2023-03-28T17:42:00Z">
            <w:rPr>
              <w:ins w:id="13588" w:author="Steff Guzmán" w:date="2023-03-24T15:48:00Z"/>
              <w:rFonts w:cs="Times New Roman"/>
              <w:color w:val="FF0000"/>
              <w:szCs w:val="24"/>
            </w:rPr>
          </w:rPrChange>
        </w:rPr>
        <w:pPrChange w:id="13589" w:author="Camilo Andrés Díaz Gómez" w:date="2023-03-28T17:43:00Z">
          <w:pPr/>
        </w:pPrChange>
      </w:pPr>
    </w:p>
    <w:p w14:paraId="78B510C7" w14:textId="79C47035" w:rsidR="00FA3B96" w:rsidRPr="002B569F" w:rsidDel="00405EF3" w:rsidRDefault="00FA3B96" w:rsidP="002B569F">
      <w:pPr>
        <w:rPr>
          <w:ins w:id="13590" w:author="Steff Guzmán" w:date="2023-03-24T15:53:00Z"/>
          <w:del w:id="13591" w:author="Camilo Andrés Díaz Gómez" w:date="2023-03-28T15:26:00Z"/>
          <w:rFonts w:cs="Times New Roman"/>
          <w:szCs w:val="24"/>
          <w:rPrChange w:id="13592" w:author="Camilo Andrés Díaz Gómez" w:date="2023-03-28T17:42:00Z">
            <w:rPr>
              <w:ins w:id="13593" w:author="Steff Guzmán" w:date="2023-03-24T15:53:00Z"/>
              <w:del w:id="13594" w:author="Camilo Andrés Díaz Gómez" w:date="2023-03-28T15:26:00Z"/>
              <w:rFonts w:cs="Times New Roman"/>
              <w:color w:val="FF0000"/>
              <w:szCs w:val="24"/>
            </w:rPr>
          </w:rPrChange>
        </w:rPr>
        <w:pPrChange w:id="13595" w:author="Camilo Andrés Díaz Gómez" w:date="2023-03-28T17:43:00Z">
          <w:pPr/>
        </w:pPrChange>
      </w:pPr>
    </w:p>
    <w:p w14:paraId="0011AA4D" w14:textId="04CFFE1C" w:rsidR="00FA3B96" w:rsidRPr="002B569F" w:rsidDel="00405EF3" w:rsidRDefault="00FA3B96" w:rsidP="002B569F">
      <w:pPr>
        <w:rPr>
          <w:ins w:id="13596" w:author="Steff Guzmán" w:date="2023-03-24T15:53:00Z"/>
          <w:del w:id="13597" w:author="Camilo Andrés Díaz Gómez" w:date="2023-03-28T15:26:00Z"/>
          <w:rFonts w:cs="Times New Roman"/>
          <w:szCs w:val="24"/>
          <w:rPrChange w:id="13598" w:author="Camilo Andrés Díaz Gómez" w:date="2023-03-28T17:42:00Z">
            <w:rPr>
              <w:ins w:id="13599" w:author="Steff Guzmán" w:date="2023-03-24T15:53:00Z"/>
              <w:del w:id="13600" w:author="Camilo Andrés Díaz Gómez" w:date="2023-03-28T15:26:00Z"/>
              <w:rFonts w:cs="Times New Roman"/>
              <w:color w:val="FF0000"/>
              <w:szCs w:val="24"/>
            </w:rPr>
          </w:rPrChange>
        </w:rPr>
        <w:pPrChange w:id="13601" w:author="Camilo Andrés Díaz Gómez" w:date="2023-03-28T17:43:00Z">
          <w:pPr/>
        </w:pPrChange>
      </w:pPr>
    </w:p>
    <w:p w14:paraId="3A5419F7" w14:textId="27DDBF0E" w:rsidR="00FA3B96" w:rsidRPr="002B569F" w:rsidDel="00405EF3" w:rsidRDefault="00FA3B96" w:rsidP="002B569F">
      <w:pPr>
        <w:rPr>
          <w:ins w:id="13602" w:author="Steff Guzmán" w:date="2023-03-24T16:36:00Z"/>
          <w:del w:id="13603" w:author="Camilo Andrés Díaz Gómez" w:date="2023-03-28T15:26:00Z"/>
          <w:rFonts w:cs="Times New Roman"/>
          <w:szCs w:val="24"/>
          <w:rPrChange w:id="13604" w:author="Camilo Andrés Díaz Gómez" w:date="2023-03-28T17:42:00Z">
            <w:rPr>
              <w:ins w:id="13605" w:author="Steff Guzmán" w:date="2023-03-24T16:36:00Z"/>
              <w:del w:id="13606" w:author="Camilo Andrés Díaz Gómez" w:date="2023-03-28T15:26:00Z"/>
              <w:rFonts w:cs="Times New Roman"/>
              <w:color w:val="FF0000"/>
              <w:szCs w:val="24"/>
            </w:rPr>
          </w:rPrChange>
        </w:rPr>
        <w:pPrChange w:id="13607" w:author="Camilo Andrés Díaz Gómez" w:date="2023-03-28T17:43:00Z">
          <w:pPr/>
        </w:pPrChange>
      </w:pPr>
    </w:p>
    <w:p w14:paraId="599A94B6" w14:textId="00F741A0" w:rsidR="00FA2335" w:rsidRPr="002B569F" w:rsidDel="00405EF3" w:rsidRDefault="00FA2335" w:rsidP="002B569F">
      <w:pPr>
        <w:rPr>
          <w:ins w:id="13608" w:author="Steff Guzmán" w:date="2023-03-24T16:36:00Z"/>
          <w:del w:id="13609" w:author="Camilo Andrés Díaz Gómez" w:date="2023-03-28T15:26:00Z"/>
          <w:rFonts w:cs="Times New Roman"/>
          <w:szCs w:val="24"/>
          <w:rPrChange w:id="13610" w:author="Camilo Andrés Díaz Gómez" w:date="2023-03-28T17:42:00Z">
            <w:rPr>
              <w:ins w:id="13611" w:author="Steff Guzmán" w:date="2023-03-24T16:36:00Z"/>
              <w:del w:id="13612" w:author="Camilo Andrés Díaz Gómez" w:date="2023-03-28T15:26:00Z"/>
              <w:rFonts w:cs="Times New Roman"/>
              <w:color w:val="FF0000"/>
              <w:szCs w:val="24"/>
            </w:rPr>
          </w:rPrChange>
        </w:rPr>
        <w:pPrChange w:id="13613" w:author="Camilo Andrés Díaz Gómez" w:date="2023-03-28T17:43:00Z">
          <w:pPr/>
        </w:pPrChange>
      </w:pPr>
    </w:p>
    <w:p w14:paraId="1FDFACB8" w14:textId="289D39D2" w:rsidR="00FA2335" w:rsidRPr="002B569F" w:rsidDel="00405EF3" w:rsidRDefault="00FA2335" w:rsidP="002B569F">
      <w:pPr>
        <w:rPr>
          <w:ins w:id="13614" w:author="Steff Guzmán" w:date="2023-03-24T16:36:00Z"/>
          <w:del w:id="13615" w:author="Camilo Andrés Díaz Gómez" w:date="2023-03-28T15:26:00Z"/>
          <w:rFonts w:cs="Times New Roman"/>
          <w:szCs w:val="24"/>
          <w:rPrChange w:id="13616" w:author="Camilo Andrés Díaz Gómez" w:date="2023-03-28T17:42:00Z">
            <w:rPr>
              <w:ins w:id="13617" w:author="Steff Guzmán" w:date="2023-03-24T16:36:00Z"/>
              <w:del w:id="13618" w:author="Camilo Andrés Díaz Gómez" w:date="2023-03-28T15:26:00Z"/>
              <w:rFonts w:cs="Times New Roman"/>
              <w:color w:val="FF0000"/>
              <w:szCs w:val="24"/>
            </w:rPr>
          </w:rPrChange>
        </w:rPr>
        <w:pPrChange w:id="13619" w:author="Camilo Andrés Díaz Gómez" w:date="2023-03-28T17:43:00Z">
          <w:pPr/>
        </w:pPrChange>
      </w:pPr>
    </w:p>
    <w:p w14:paraId="590FE6DF" w14:textId="32BFE497" w:rsidR="00FA2335" w:rsidRPr="002B569F" w:rsidDel="00405EF3" w:rsidRDefault="00FA2335" w:rsidP="002B569F">
      <w:pPr>
        <w:rPr>
          <w:ins w:id="13620" w:author="Steff Guzmán" w:date="2023-03-24T16:36:00Z"/>
          <w:del w:id="13621" w:author="Camilo Andrés Díaz Gómez" w:date="2023-03-28T15:26:00Z"/>
          <w:rFonts w:cs="Times New Roman"/>
          <w:szCs w:val="24"/>
          <w:rPrChange w:id="13622" w:author="Camilo Andrés Díaz Gómez" w:date="2023-03-28T17:42:00Z">
            <w:rPr>
              <w:ins w:id="13623" w:author="Steff Guzmán" w:date="2023-03-24T16:36:00Z"/>
              <w:del w:id="13624" w:author="Camilo Andrés Díaz Gómez" w:date="2023-03-28T15:26:00Z"/>
              <w:rFonts w:cs="Times New Roman"/>
              <w:color w:val="FF0000"/>
              <w:szCs w:val="24"/>
            </w:rPr>
          </w:rPrChange>
        </w:rPr>
        <w:pPrChange w:id="13625" w:author="Camilo Andrés Díaz Gómez" w:date="2023-03-28T17:43:00Z">
          <w:pPr/>
        </w:pPrChange>
      </w:pPr>
    </w:p>
    <w:p w14:paraId="5D3A891E" w14:textId="06B135C9" w:rsidR="00FA2335" w:rsidRPr="002B569F" w:rsidDel="00405EF3" w:rsidRDefault="00FA2335" w:rsidP="002B569F">
      <w:pPr>
        <w:rPr>
          <w:ins w:id="13626" w:author="Steff Guzmán" w:date="2023-03-24T16:36:00Z"/>
          <w:del w:id="13627" w:author="Camilo Andrés Díaz Gómez" w:date="2023-03-28T15:26:00Z"/>
          <w:rFonts w:cs="Times New Roman"/>
          <w:szCs w:val="24"/>
          <w:rPrChange w:id="13628" w:author="Camilo Andrés Díaz Gómez" w:date="2023-03-28T17:42:00Z">
            <w:rPr>
              <w:ins w:id="13629" w:author="Steff Guzmán" w:date="2023-03-24T16:36:00Z"/>
              <w:del w:id="13630" w:author="Camilo Andrés Díaz Gómez" w:date="2023-03-28T15:26:00Z"/>
              <w:rFonts w:cs="Times New Roman"/>
              <w:color w:val="FF0000"/>
              <w:szCs w:val="24"/>
            </w:rPr>
          </w:rPrChange>
        </w:rPr>
        <w:pPrChange w:id="13631" w:author="Camilo Andrés Díaz Gómez" w:date="2023-03-28T17:43:00Z">
          <w:pPr/>
        </w:pPrChange>
      </w:pPr>
    </w:p>
    <w:p w14:paraId="79380BA5" w14:textId="57690F56" w:rsidR="00FA2335" w:rsidRPr="002B569F" w:rsidDel="00405EF3" w:rsidRDefault="00FA2335" w:rsidP="002B569F">
      <w:pPr>
        <w:rPr>
          <w:ins w:id="13632" w:author="Steff Guzmán" w:date="2023-03-24T16:36:00Z"/>
          <w:del w:id="13633" w:author="Camilo Andrés Díaz Gómez" w:date="2023-03-28T15:26:00Z"/>
          <w:rFonts w:cs="Times New Roman"/>
          <w:szCs w:val="24"/>
          <w:rPrChange w:id="13634" w:author="Camilo Andrés Díaz Gómez" w:date="2023-03-28T17:42:00Z">
            <w:rPr>
              <w:ins w:id="13635" w:author="Steff Guzmán" w:date="2023-03-24T16:36:00Z"/>
              <w:del w:id="13636" w:author="Camilo Andrés Díaz Gómez" w:date="2023-03-28T15:26:00Z"/>
              <w:rFonts w:cs="Times New Roman"/>
              <w:color w:val="FF0000"/>
              <w:szCs w:val="24"/>
            </w:rPr>
          </w:rPrChange>
        </w:rPr>
        <w:pPrChange w:id="13637" w:author="Camilo Andrés Díaz Gómez" w:date="2023-03-28T17:43:00Z">
          <w:pPr/>
        </w:pPrChange>
      </w:pPr>
    </w:p>
    <w:p w14:paraId="6EEE8AC4" w14:textId="747E37FC" w:rsidR="00FA2335" w:rsidRPr="002B569F" w:rsidDel="00405EF3" w:rsidRDefault="00FA2335" w:rsidP="002B569F">
      <w:pPr>
        <w:rPr>
          <w:ins w:id="13638" w:author="Steff Guzmán" w:date="2023-03-24T16:36:00Z"/>
          <w:del w:id="13639" w:author="Camilo Andrés Díaz Gómez" w:date="2023-03-28T15:26:00Z"/>
          <w:rFonts w:cs="Times New Roman"/>
          <w:szCs w:val="24"/>
          <w:rPrChange w:id="13640" w:author="Camilo Andrés Díaz Gómez" w:date="2023-03-28T17:42:00Z">
            <w:rPr>
              <w:ins w:id="13641" w:author="Steff Guzmán" w:date="2023-03-24T16:36:00Z"/>
              <w:del w:id="13642" w:author="Camilo Andrés Díaz Gómez" w:date="2023-03-28T15:26:00Z"/>
              <w:rFonts w:cs="Times New Roman"/>
              <w:color w:val="FF0000"/>
              <w:szCs w:val="24"/>
            </w:rPr>
          </w:rPrChange>
        </w:rPr>
        <w:pPrChange w:id="13643" w:author="Camilo Andrés Díaz Gómez" w:date="2023-03-28T17:43:00Z">
          <w:pPr/>
        </w:pPrChange>
      </w:pPr>
    </w:p>
    <w:p w14:paraId="6318FF69" w14:textId="2936A9B2" w:rsidR="00FA2335" w:rsidRPr="002B569F" w:rsidDel="00405EF3" w:rsidRDefault="00FA2335" w:rsidP="002B569F">
      <w:pPr>
        <w:rPr>
          <w:ins w:id="13644" w:author="Steff Guzmán" w:date="2023-03-24T16:36:00Z"/>
          <w:del w:id="13645" w:author="Camilo Andrés Díaz Gómez" w:date="2023-03-28T15:26:00Z"/>
          <w:rFonts w:cs="Times New Roman"/>
          <w:szCs w:val="24"/>
          <w:rPrChange w:id="13646" w:author="Camilo Andrés Díaz Gómez" w:date="2023-03-28T17:42:00Z">
            <w:rPr>
              <w:ins w:id="13647" w:author="Steff Guzmán" w:date="2023-03-24T16:36:00Z"/>
              <w:del w:id="13648" w:author="Camilo Andrés Díaz Gómez" w:date="2023-03-28T15:26:00Z"/>
              <w:rFonts w:cs="Times New Roman"/>
              <w:color w:val="FF0000"/>
              <w:szCs w:val="24"/>
            </w:rPr>
          </w:rPrChange>
        </w:rPr>
        <w:pPrChange w:id="13649" w:author="Camilo Andrés Díaz Gómez" w:date="2023-03-28T17:43:00Z">
          <w:pPr/>
        </w:pPrChange>
      </w:pPr>
    </w:p>
    <w:p w14:paraId="67C72E45" w14:textId="3118E1EA" w:rsidR="00FA2335" w:rsidRPr="002B569F" w:rsidDel="00405EF3" w:rsidRDefault="00FA2335" w:rsidP="002B569F">
      <w:pPr>
        <w:rPr>
          <w:ins w:id="13650" w:author="Steff Guzmán" w:date="2023-03-24T16:36:00Z"/>
          <w:del w:id="13651" w:author="Camilo Andrés Díaz Gómez" w:date="2023-03-28T15:26:00Z"/>
          <w:rFonts w:cs="Times New Roman"/>
          <w:szCs w:val="24"/>
          <w:rPrChange w:id="13652" w:author="Camilo Andrés Díaz Gómez" w:date="2023-03-28T17:42:00Z">
            <w:rPr>
              <w:ins w:id="13653" w:author="Steff Guzmán" w:date="2023-03-24T16:36:00Z"/>
              <w:del w:id="13654" w:author="Camilo Andrés Díaz Gómez" w:date="2023-03-28T15:26:00Z"/>
              <w:rFonts w:cs="Times New Roman"/>
              <w:color w:val="FF0000"/>
              <w:szCs w:val="24"/>
            </w:rPr>
          </w:rPrChange>
        </w:rPr>
        <w:pPrChange w:id="13655" w:author="Camilo Andrés Díaz Gómez" w:date="2023-03-28T17:43:00Z">
          <w:pPr/>
        </w:pPrChange>
      </w:pPr>
    </w:p>
    <w:p w14:paraId="1FB795E9" w14:textId="229F9617" w:rsidR="00FA2335" w:rsidRPr="002B569F" w:rsidDel="00405EF3" w:rsidRDefault="00FA2335" w:rsidP="002B569F">
      <w:pPr>
        <w:rPr>
          <w:ins w:id="13656" w:author="Steff Guzmán" w:date="2023-03-24T15:53:00Z"/>
          <w:del w:id="13657" w:author="Camilo Andrés Díaz Gómez" w:date="2023-03-28T15:26:00Z"/>
          <w:rFonts w:cs="Times New Roman"/>
          <w:szCs w:val="24"/>
          <w:rPrChange w:id="13658" w:author="Camilo Andrés Díaz Gómez" w:date="2023-03-28T17:42:00Z">
            <w:rPr>
              <w:ins w:id="13659" w:author="Steff Guzmán" w:date="2023-03-24T15:53:00Z"/>
              <w:del w:id="13660" w:author="Camilo Andrés Díaz Gómez" w:date="2023-03-28T15:26:00Z"/>
              <w:rFonts w:cs="Times New Roman"/>
              <w:color w:val="FF0000"/>
              <w:szCs w:val="24"/>
            </w:rPr>
          </w:rPrChange>
        </w:rPr>
        <w:pPrChange w:id="13661" w:author="Camilo Andrés Díaz Gómez" w:date="2023-03-28T17:43:00Z">
          <w:pPr/>
        </w:pPrChange>
      </w:pPr>
    </w:p>
    <w:p w14:paraId="09289248" w14:textId="77777777" w:rsidR="00FA3B96" w:rsidRPr="002B569F" w:rsidRDefault="00FA3B96" w:rsidP="002B569F">
      <w:pPr>
        <w:rPr>
          <w:ins w:id="13662" w:author="Steff Guzmán" w:date="2023-03-24T15:48:00Z"/>
          <w:rFonts w:cs="Times New Roman"/>
          <w:szCs w:val="24"/>
          <w:rPrChange w:id="13663" w:author="Camilo Andrés Díaz Gómez" w:date="2023-03-28T17:42:00Z">
            <w:rPr>
              <w:ins w:id="13664" w:author="Steff Guzmán" w:date="2023-03-24T15:48:00Z"/>
              <w:rFonts w:cs="Times New Roman"/>
              <w:color w:val="FF0000"/>
              <w:szCs w:val="24"/>
            </w:rPr>
          </w:rPrChange>
        </w:rPr>
      </w:pPr>
    </w:p>
    <w:p w14:paraId="7D5392CC" w14:textId="77777777" w:rsidR="00405EF3" w:rsidRPr="002B569F" w:rsidRDefault="00405EF3" w:rsidP="002B569F">
      <w:pPr>
        <w:spacing w:after="160"/>
        <w:jc w:val="left"/>
        <w:rPr>
          <w:ins w:id="13665" w:author="Camilo Andrés Díaz Gómez" w:date="2023-03-28T15:29:00Z"/>
          <w:rFonts w:cs="Times New Roman"/>
          <w:b/>
          <w:bCs/>
          <w:szCs w:val="24"/>
        </w:rPr>
        <w:pPrChange w:id="13666" w:author="Camilo Andrés Díaz Gómez" w:date="2023-03-28T17:43:00Z">
          <w:pPr>
            <w:spacing w:after="160" w:line="259" w:lineRule="auto"/>
            <w:jc w:val="left"/>
          </w:pPr>
        </w:pPrChange>
      </w:pPr>
      <w:ins w:id="13667" w:author="Camilo Andrés Díaz Gómez" w:date="2023-03-28T15:29:00Z">
        <w:r w:rsidRPr="002B569F">
          <w:rPr>
            <w:rFonts w:cs="Times New Roman"/>
            <w:b/>
            <w:bCs/>
            <w:szCs w:val="24"/>
          </w:rPr>
          <w:br w:type="page"/>
        </w:r>
      </w:ins>
    </w:p>
    <w:p w14:paraId="13915B55" w14:textId="48F515D6" w:rsidR="0035773E" w:rsidRPr="002B569F" w:rsidDel="00FA3B96" w:rsidRDefault="00FA3B96" w:rsidP="002B569F">
      <w:pPr>
        <w:rPr>
          <w:ins w:id="13668" w:author="JHONATAN MAURICIO VILLARREAL CORREDOR" w:date="2023-03-22T19:35:00Z"/>
          <w:del w:id="13669" w:author="Steff Guzmán" w:date="2023-03-24T15:47:00Z"/>
          <w:rFonts w:cs="Times New Roman"/>
          <w:szCs w:val="24"/>
        </w:rPr>
        <w:pPrChange w:id="13670" w:author="Camilo Andrés Díaz Gómez" w:date="2023-03-28T17:43:00Z">
          <w:pPr/>
        </w:pPrChange>
      </w:pPr>
      <w:bookmarkStart w:id="13671" w:name="_Toc130919915"/>
      <w:ins w:id="13672" w:author="Steff Guzmán" w:date="2023-03-24T15:53:00Z">
        <w:r w:rsidRPr="002B569F">
          <w:rPr>
            <w:rFonts w:cs="Times New Roman"/>
            <w:b/>
            <w:bCs/>
            <w:szCs w:val="24"/>
            <w:rPrChange w:id="13673" w:author="Camilo Andrés Díaz Gómez" w:date="2023-03-28T17:42:00Z">
              <w:rPr/>
            </w:rPrChange>
          </w:rPr>
          <w:lastRenderedPageBreak/>
          <w:t xml:space="preserve">Anexo </w:t>
        </w:r>
        <w:r w:rsidRPr="002B569F">
          <w:rPr>
            <w:rFonts w:cs="Times New Roman"/>
            <w:b/>
            <w:bCs/>
            <w:szCs w:val="24"/>
            <w:rPrChange w:id="13674" w:author="Camilo Andrés Díaz Gómez" w:date="2023-03-28T17:42:00Z">
              <w:rPr/>
            </w:rPrChange>
          </w:rPr>
          <w:fldChar w:fldCharType="begin"/>
        </w:r>
        <w:r w:rsidRPr="002B569F">
          <w:rPr>
            <w:rFonts w:cs="Times New Roman"/>
            <w:b/>
            <w:bCs/>
            <w:szCs w:val="24"/>
            <w:rPrChange w:id="13675" w:author="Camilo Andrés Díaz Gómez" w:date="2023-03-28T17:42:00Z">
              <w:rPr/>
            </w:rPrChange>
          </w:rPr>
          <w:instrText xml:space="preserve"> SEQ Anexo \* ARABIC </w:instrText>
        </w:r>
      </w:ins>
      <w:r w:rsidRPr="002B569F">
        <w:rPr>
          <w:rFonts w:cs="Times New Roman"/>
          <w:b/>
          <w:bCs/>
          <w:szCs w:val="24"/>
          <w:rPrChange w:id="13676" w:author="Camilo Andrés Díaz Gómez" w:date="2023-03-28T17:42:00Z">
            <w:rPr/>
          </w:rPrChange>
        </w:rPr>
        <w:fldChar w:fldCharType="separate"/>
      </w:r>
      <w:ins w:id="13677" w:author="Steff Guzmán" w:date="2023-03-24T15:53:00Z">
        <w:r w:rsidRPr="002B569F">
          <w:rPr>
            <w:rFonts w:cs="Times New Roman"/>
            <w:b/>
            <w:bCs/>
            <w:noProof/>
            <w:szCs w:val="24"/>
            <w:rPrChange w:id="13678" w:author="Camilo Andrés Díaz Gómez" w:date="2023-03-28T17:42:00Z">
              <w:rPr>
                <w:noProof/>
              </w:rPr>
            </w:rPrChange>
          </w:rPr>
          <w:t>5</w:t>
        </w:r>
        <w:r w:rsidRPr="002B569F">
          <w:rPr>
            <w:rFonts w:cs="Times New Roman"/>
            <w:b/>
            <w:bCs/>
            <w:szCs w:val="24"/>
            <w:rPrChange w:id="13679" w:author="Camilo Andrés Díaz Gómez" w:date="2023-03-28T17:42:00Z">
              <w:rPr/>
            </w:rPrChange>
          </w:rPr>
          <w:fldChar w:fldCharType="end"/>
        </w:r>
      </w:ins>
      <w:ins w:id="13680" w:author="Camilo Andrés Díaz Gómez" w:date="2023-03-28T15:28:00Z">
        <w:r w:rsidR="00405EF3" w:rsidRPr="002B569F">
          <w:rPr>
            <w:rFonts w:cs="Times New Roman"/>
            <w:b/>
            <w:bCs/>
            <w:szCs w:val="24"/>
          </w:rPr>
          <w:t>.</w:t>
        </w:r>
      </w:ins>
      <w:bookmarkEnd w:id="13671"/>
      <w:ins w:id="13681" w:author="Steff Guzmán" w:date="2023-03-24T15:55:00Z">
        <w:r w:rsidRPr="002B569F">
          <w:rPr>
            <w:rFonts w:cs="Times New Roman"/>
            <w:b/>
            <w:bCs/>
            <w:szCs w:val="24"/>
          </w:rPr>
          <w:t xml:space="preserve"> </w:t>
        </w:r>
      </w:ins>
    </w:p>
    <w:p w14:paraId="2CB6AB90" w14:textId="0731AF8C" w:rsidR="00B13963" w:rsidRPr="002B569F" w:rsidRDefault="00BF20AD" w:rsidP="002B569F">
      <w:pPr>
        <w:rPr>
          <w:ins w:id="13682" w:author="JHONATAN MAURICIO VILLARREAL CORREDOR" w:date="2023-03-22T22:33:00Z"/>
          <w:rFonts w:cs="Times New Roman"/>
          <w:rPrChange w:id="13683" w:author="Camilo Andrés Díaz Gómez" w:date="2023-03-28T17:42:00Z">
            <w:rPr>
              <w:ins w:id="13684" w:author="JHONATAN MAURICIO VILLARREAL CORREDOR" w:date="2023-03-22T22:33:00Z"/>
              <w:rFonts w:cs="Times New Roman"/>
              <w:b/>
              <w:bCs/>
              <w:color w:val="000000" w:themeColor="text1"/>
            </w:rPr>
          </w:rPrChange>
        </w:rPr>
        <w:pPrChange w:id="13685" w:author="Camilo Andrés Díaz Gómez" w:date="2023-03-28T17:43:00Z">
          <w:pPr>
            <w:pStyle w:val="Ttulo3"/>
          </w:pPr>
        </w:pPrChange>
      </w:pPr>
      <w:ins w:id="13686" w:author="JHONATAN MAURICIO VILLARREAL CORREDOR" w:date="2023-03-22T19:35:00Z">
        <w:del w:id="13687" w:author="Steff Guzmán" w:date="2023-03-24T15:47:00Z">
          <w:r w:rsidRPr="002B569F" w:rsidDel="00FA3B96">
            <w:rPr>
              <w:rFonts w:cs="Times New Roman"/>
              <w:szCs w:val="24"/>
            </w:rPr>
            <w:delText>Anexo 5.</w:delText>
          </w:r>
        </w:del>
      </w:ins>
      <w:ins w:id="13688" w:author="JHONATAN MAURICIO VILLARREAL CORREDOR" w:date="2023-03-22T22:25:00Z">
        <w:del w:id="13689" w:author="Steff Guzmán" w:date="2023-03-24T15:47:00Z">
          <w:r w:rsidR="00B13963" w:rsidRPr="002B569F" w:rsidDel="00FA3B96">
            <w:rPr>
              <w:rFonts w:cs="Times New Roman"/>
              <w:szCs w:val="24"/>
              <w:rPrChange w:id="13690"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3691"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rsidP="002B569F">
      <w:pPr>
        <w:rPr>
          <w:ins w:id="13692" w:author="JHONATAN MAURICIO VILLARREAL CORREDOR" w:date="2023-03-22T22:25:00Z"/>
          <w:del w:id="13693" w:author="Steff Guzmán" w:date="2023-03-24T14:21:00Z"/>
          <w:rFonts w:cs="Times New Roman"/>
          <w:rPrChange w:id="13694" w:author="Camilo Andrés Díaz Gómez" w:date="2023-03-28T17:42:00Z">
            <w:rPr>
              <w:ins w:id="13695" w:author="JHONATAN MAURICIO VILLARREAL CORREDOR" w:date="2023-03-22T22:25:00Z"/>
              <w:del w:id="13696" w:author="Steff Guzmán" w:date="2023-03-24T14:21:00Z"/>
              <w:rFonts w:ascii="Times New Roman" w:hAnsi="Times New Roman" w:cs="Times New Roman"/>
              <w:b/>
              <w:bCs/>
              <w:color w:val="000000" w:themeColor="text1"/>
            </w:rPr>
          </w:rPrChange>
        </w:rPr>
        <w:pPrChange w:id="13697" w:author="Camilo Andrés Díaz Gómez" w:date="2023-03-28T17:43:00Z">
          <w:pPr>
            <w:pStyle w:val="Ttulo3"/>
          </w:pPr>
        </w:pPrChange>
      </w:pPr>
    </w:p>
    <w:p w14:paraId="76E06BA8" w14:textId="1C22D3C0" w:rsidR="00B13963" w:rsidRPr="002B569F" w:rsidDel="00D44DB4" w:rsidRDefault="00B13963" w:rsidP="002B569F">
      <w:pPr>
        <w:rPr>
          <w:ins w:id="13698" w:author="JHONATAN MAURICIO VILLARREAL CORREDOR" w:date="2023-03-22T22:33:00Z"/>
          <w:del w:id="13699" w:author="Steff Guzmán" w:date="2023-03-24T14:21:00Z"/>
          <w:rFonts w:cs="Times New Roman"/>
          <w:szCs w:val="24"/>
        </w:rPr>
        <w:pPrChange w:id="13700" w:author="Camilo Andrés Díaz Gómez" w:date="2023-03-28T17:43:00Z">
          <w:pPr/>
        </w:pPrChange>
      </w:pPr>
      <w:ins w:id="13701" w:author="JHONATAN MAURICIO VILLARREAL CORREDOR" w:date="2023-03-22T22:25:00Z">
        <w:del w:id="13702"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3703" w:author="JHONATAN MAURICIO VILLARREAL CORREDOR" w:date="2023-03-22T22:30:00Z"/>
          <w:rFonts w:cs="Times New Roman"/>
          <w:szCs w:val="24"/>
        </w:rPr>
      </w:pPr>
    </w:p>
    <w:p w14:paraId="12401B1D" w14:textId="0CD0C4CE" w:rsidR="00B13963" w:rsidRPr="002B569F" w:rsidRDefault="00D44DB4" w:rsidP="002B569F">
      <w:pPr>
        <w:ind w:firstLine="708"/>
        <w:rPr>
          <w:ins w:id="13704" w:author="Steff Guzmán" w:date="2023-03-24T14:21:00Z"/>
          <w:rFonts w:cs="Times New Roman"/>
          <w:szCs w:val="24"/>
          <w:rPrChange w:id="13705" w:author="Camilo Andrés Díaz Gómez" w:date="2023-03-28T17:42:00Z">
            <w:rPr>
              <w:ins w:id="13706" w:author="Steff Guzmán" w:date="2023-03-24T14:21:00Z"/>
              <w:color w:val="FF0000"/>
            </w:rPr>
          </w:rPrChange>
        </w:rPr>
        <w:pPrChange w:id="13707" w:author="Camilo Andrés Díaz Gómez" w:date="2023-03-28T17:43:00Z">
          <w:pPr/>
        </w:pPrChange>
      </w:pPr>
      <w:ins w:id="13708" w:author="Steff Guzmán" w:date="2023-03-24T14:21:00Z">
        <w:r w:rsidRPr="002B569F">
          <w:rPr>
            <w:rFonts w:cs="Times New Roman"/>
            <w:szCs w:val="24"/>
            <w:rPrChange w:id="13709" w:author="Camilo Andrés Díaz Gómez" w:date="2023-03-28T17:42:00Z">
              <w:rPr>
                <w:color w:val="FF0000"/>
              </w:rPr>
            </w:rPrChange>
          </w:rPr>
          <w:t xml:space="preserve">En el </w:t>
        </w:r>
      </w:ins>
      <w:ins w:id="13710" w:author="Steff Guzmán" w:date="2023-03-24T14:22:00Z">
        <w:r w:rsidRPr="002B569F">
          <w:rPr>
            <w:rFonts w:cs="Times New Roman"/>
            <w:szCs w:val="24"/>
            <w:rPrChange w:id="13711" w:author="Camilo Andrés Díaz Gómez" w:date="2023-03-28T17:42:00Z">
              <w:rPr>
                <w:color w:val="FF0000"/>
              </w:rPr>
            </w:rPrChange>
          </w:rPr>
          <w:t xml:space="preserve">diagrama de correlación </w:t>
        </w:r>
      </w:ins>
      <w:ins w:id="13712" w:author="Steff Guzmán" w:date="2023-03-24T14:23:00Z">
        <w:r w:rsidRPr="002B569F">
          <w:rPr>
            <w:rFonts w:cs="Times New Roman"/>
            <w:szCs w:val="24"/>
            <w:rPrChange w:id="13713" w:author="Camilo Andrés Díaz Gómez" w:date="2023-03-28T17:42:00Z">
              <w:rPr>
                <w:color w:val="FF0000"/>
              </w:rPr>
            </w:rPrChange>
          </w:rPr>
          <w:t>permite mostrar</w:t>
        </w:r>
      </w:ins>
      <w:ins w:id="13714" w:author="Steff Guzmán" w:date="2023-03-24T14:22:00Z">
        <w:r w:rsidRPr="002B569F">
          <w:rPr>
            <w:rFonts w:cs="Times New Roman"/>
            <w:szCs w:val="24"/>
            <w:rPrChange w:id="13715" w:author="Camilo Andrés Díaz Gómez" w:date="2023-03-28T17:42:00Z">
              <w:rPr>
                <w:color w:val="FF0000"/>
              </w:rPr>
            </w:rPrChange>
          </w:rPr>
          <w:t xml:space="preserve"> que</w:t>
        </w:r>
      </w:ins>
      <w:ins w:id="13716" w:author="Steff Guzmán" w:date="2023-03-24T14:19:00Z">
        <w:r w:rsidRPr="002B569F">
          <w:rPr>
            <w:rFonts w:cs="Times New Roman"/>
            <w:szCs w:val="24"/>
            <w:rPrChange w:id="13717" w:author="Camilo Andrés Díaz Gómez" w:date="2023-03-28T17:42:00Z">
              <w:rPr>
                <w:color w:val="FF0000"/>
              </w:rPr>
            </w:rPrChange>
          </w:rPr>
          <w:t xml:space="preserve"> la </w:t>
        </w:r>
      </w:ins>
      <w:ins w:id="13718" w:author="Steff Guzmán" w:date="2023-03-24T14:24:00Z">
        <w:r w:rsidRPr="002B569F">
          <w:rPr>
            <w:rFonts w:cs="Times New Roman"/>
            <w:szCs w:val="24"/>
            <w:rPrChange w:id="13719" w:author="Camilo Andrés Díaz Gómez" w:date="2023-03-28T17:42:00Z">
              <w:rPr>
                <w:color w:val="FF0000"/>
              </w:rPr>
            </w:rPrChange>
          </w:rPr>
          <w:t xml:space="preserve"> relación entre </w:t>
        </w:r>
      </w:ins>
      <w:ins w:id="13720" w:author="Steff Guzmán" w:date="2023-03-24T14:19:00Z">
        <w:r w:rsidRPr="002B569F">
          <w:rPr>
            <w:rFonts w:cs="Times New Roman"/>
            <w:szCs w:val="24"/>
            <w:rPrChange w:id="13721" w:author="Camilo Andrés Díaz Gómez" w:date="2023-03-28T17:42:00Z">
              <w:rPr>
                <w:color w:val="FF0000"/>
              </w:rPr>
            </w:rPrChange>
          </w:rPr>
          <w:t xml:space="preserve">humedad </w:t>
        </w:r>
      </w:ins>
      <w:ins w:id="13722" w:author="Steff Guzmán" w:date="2023-03-24T14:24:00Z">
        <w:r w:rsidRPr="002B569F">
          <w:rPr>
            <w:rFonts w:cs="Times New Roman"/>
            <w:szCs w:val="24"/>
            <w:rPrChange w:id="13723" w:author="Camilo Andrés Díaz Gómez" w:date="2023-03-28T17:42:00Z">
              <w:rPr>
                <w:color w:val="FF0000"/>
              </w:rPr>
            </w:rPrChange>
          </w:rPr>
          <w:t>es</w:t>
        </w:r>
      </w:ins>
      <w:ins w:id="13724" w:author="Steff Guzmán" w:date="2023-03-24T14:22:00Z">
        <w:r w:rsidRPr="002B569F">
          <w:rPr>
            <w:rFonts w:cs="Times New Roman"/>
            <w:szCs w:val="24"/>
            <w:rPrChange w:id="13725" w:author="Camilo Andrés Díaz Gómez" w:date="2023-03-28T17:42:00Z">
              <w:rPr>
                <w:color w:val="FF0000"/>
              </w:rPr>
            </w:rPrChange>
          </w:rPr>
          <w:t xml:space="preserve"> </w:t>
        </w:r>
      </w:ins>
      <w:ins w:id="13726" w:author="Steff Guzmán" w:date="2023-03-24T16:20:00Z">
        <w:r w:rsidR="006D2CBC" w:rsidRPr="002B569F">
          <w:rPr>
            <w:rFonts w:cs="Times New Roman"/>
            <w:szCs w:val="24"/>
            <w:rPrChange w:id="13727" w:author="Camilo Andrés Díaz Gómez" w:date="2023-03-28T17:42:00Z">
              <w:rPr>
                <w:rFonts w:cs="Times New Roman"/>
                <w:color w:val="000000" w:themeColor="text1"/>
                <w:szCs w:val="24"/>
              </w:rPr>
            </w:rPrChange>
          </w:rPr>
          <w:t>inversa</w:t>
        </w:r>
      </w:ins>
      <w:ins w:id="13728" w:author="Steff Guzmán" w:date="2023-03-24T14:22:00Z">
        <w:r w:rsidRPr="002B569F">
          <w:rPr>
            <w:rFonts w:cs="Times New Roman"/>
            <w:szCs w:val="24"/>
            <w:rPrChange w:id="13729" w:author="Camilo Andrés Díaz Gómez" w:date="2023-03-28T17:42:00Z">
              <w:rPr>
                <w:color w:val="FF0000"/>
              </w:rPr>
            </w:rPrChange>
          </w:rPr>
          <w:t xml:space="preserve"> </w:t>
        </w:r>
      </w:ins>
      <w:ins w:id="13730" w:author="Steff Guzmán" w:date="2023-03-24T14:19:00Z">
        <w:r w:rsidRPr="002B569F">
          <w:rPr>
            <w:rFonts w:cs="Times New Roman"/>
            <w:szCs w:val="24"/>
            <w:rPrChange w:id="13731" w:author="Camilo Andrés Díaz Gómez" w:date="2023-03-28T17:42:00Z">
              <w:rPr>
                <w:color w:val="FF0000"/>
              </w:rPr>
            </w:rPrChange>
          </w:rPr>
          <w:t>con</w:t>
        </w:r>
      </w:ins>
      <w:ins w:id="13732" w:author="Steff Guzmán" w:date="2023-03-24T14:24:00Z">
        <w:r w:rsidRPr="002B569F">
          <w:rPr>
            <w:rFonts w:cs="Times New Roman"/>
            <w:szCs w:val="24"/>
            <w:rPrChange w:id="13733" w:author="Camilo Andrés Díaz Gómez" w:date="2023-03-28T17:42:00Z">
              <w:rPr>
                <w:color w:val="FF0000"/>
              </w:rPr>
            </w:rPrChange>
          </w:rPr>
          <w:t xml:space="preserve"> respecto a</w:t>
        </w:r>
      </w:ins>
      <w:ins w:id="13734" w:author="Steff Guzmán" w:date="2023-03-24T14:19:00Z">
        <w:r w:rsidRPr="002B569F">
          <w:rPr>
            <w:rFonts w:cs="Times New Roman"/>
            <w:szCs w:val="24"/>
            <w:rPrChange w:id="13735" w:author="Camilo Andrés Díaz Gómez" w:date="2023-03-28T17:42:00Z">
              <w:rPr>
                <w:color w:val="FF0000"/>
              </w:rPr>
            </w:rPrChange>
          </w:rPr>
          <w:t xml:space="preserve"> la temperatura</w:t>
        </w:r>
      </w:ins>
      <w:ins w:id="13736" w:author="Steff Guzmán" w:date="2023-03-24T16:20:00Z">
        <w:r w:rsidR="00BF5DAF" w:rsidRPr="002B569F">
          <w:rPr>
            <w:rFonts w:cs="Times New Roman"/>
            <w:szCs w:val="24"/>
            <w:rPrChange w:id="13737" w:author="Camilo Andrés Díaz Gómez" w:date="2023-03-28T17:42:00Z">
              <w:rPr>
                <w:rFonts w:cs="Times New Roman"/>
                <w:color w:val="000000" w:themeColor="text1"/>
                <w:szCs w:val="24"/>
              </w:rPr>
            </w:rPrChange>
          </w:rPr>
          <w:t>,</w:t>
        </w:r>
      </w:ins>
      <w:ins w:id="13738" w:author="Steff Guzmán" w:date="2023-03-24T14:19:00Z">
        <w:r w:rsidRPr="002B569F">
          <w:rPr>
            <w:rFonts w:cs="Times New Roman"/>
            <w:szCs w:val="24"/>
            <w:rPrChange w:id="13739" w:author="Camilo Andrés Díaz Gómez" w:date="2023-03-28T17:42:00Z">
              <w:rPr>
                <w:color w:val="FF0000"/>
              </w:rPr>
            </w:rPrChange>
          </w:rPr>
          <w:t xml:space="preserve"> </w:t>
        </w:r>
      </w:ins>
      <w:ins w:id="13740" w:author="Steff Guzmán" w:date="2023-03-24T14:22:00Z">
        <w:r w:rsidRPr="002B569F">
          <w:rPr>
            <w:rFonts w:cs="Times New Roman"/>
            <w:szCs w:val="24"/>
            <w:rPrChange w:id="13741" w:author="Camilo Andrés Díaz Gómez" w:date="2023-03-28T17:42:00Z">
              <w:rPr>
                <w:color w:val="FF0000"/>
              </w:rPr>
            </w:rPrChange>
          </w:rPr>
          <w:t xml:space="preserve">ya que </w:t>
        </w:r>
      </w:ins>
      <w:ins w:id="13742" w:author="Steff Guzmán" w:date="2023-03-24T14:20:00Z">
        <w:r w:rsidRPr="002B569F">
          <w:rPr>
            <w:rFonts w:cs="Times New Roman"/>
            <w:szCs w:val="24"/>
            <w:rPrChange w:id="13743" w:author="Camilo Andrés Díaz Gómez" w:date="2023-03-28T17:42:00Z">
              <w:rPr>
                <w:color w:val="FF0000"/>
              </w:rPr>
            </w:rPrChange>
          </w:rPr>
          <w:t xml:space="preserve">a menor humedad las temperaturas </w:t>
        </w:r>
      </w:ins>
      <w:ins w:id="13744" w:author="Steff Guzmán" w:date="2023-03-24T14:22:00Z">
        <w:r w:rsidRPr="002B569F">
          <w:rPr>
            <w:rFonts w:cs="Times New Roman"/>
            <w:szCs w:val="24"/>
            <w:rPrChange w:id="13745" w:author="Camilo Andrés Díaz Gómez" w:date="2023-03-28T17:42:00Z">
              <w:rPr>
                <w:color w:val="FF0000"/>
              </w:rPr>
            </w:rPrChange>
          </w:rPr>
          <w:t>son mayores</w:t>
        </w:r>
      </w:ins>
      <w:ins w:id="13746" w:author="JHONATAN MAURICIO VILLARREAL CORREDOR" w:date="2023-03-22T22:30:00Z">
        <w:del w:id="13747" w:author="Steff Guzmán" w:date="2023-03-24T14:22:00Z">
          <w:r w:rsidR="0035773E" w:rsidRPr="002B569F" w:rsidDel="00D44DB4">
            <w:rPr>
              <w:rFonts w:cs="Times New Roman"/>
              <w:szCs w:val="24"/>
            </w:rPr>
            <w:delText>En este diagrama de correlación se puede evidenc</w:delText>
          </w:r>
        </w:del>
        <w:del w:id="13748" w:author="Steff Guzmán" w:date="2023-03-24T14:23:00Z">
          <w:r w:rsidR="0035773E" w:rsidRPr="002B569F" w:rsidDel="00D44DB4">
            <w:rPr>
              <w:rFonts w:cs="Times New Roman"/>
              <w:szCs w:val="24"/>
            </w:rPr>
            <w:delText xml:space="preserve">iar </w:delText>
          </w:r>
        </w:del>
      </w:ins>
      <w:ins w:id="13749" w:author="JHONATAN MAURICIO VILLARREAL CORREDOR" w:date="2023-03-22T22:31:00Z">
        <w:del w:id="13750" w:author="Steff Guzmán" w:date="2023-03-24T14:23:00Z">
          <w:r w:rsidR="0035773E" w:rsidRPr="002B569F" w:rsidDel="00D44DB4">
            <w:rPr>
              <w:rFonts w:cs="Times New Roman"/>
              <w:szCs w:val="24"/>
            </w:rPr>
            <w:delText xml:space="preserve">los dos </w:delText>
          </w:r>
        </w:del>
      </w:ins>
      <w:ins w:id="13751" w:author="JHONATAN MAURICIO VILLARREAL CORREDOR" w:date="2023-03-22T22:32:00Z">
        <w:del w:id="13752" w:author="Steff Guzmán" w:date="2023-03-24T14:23:00Z">
          <w:r w:rsidR="0035773E" w:rsidRPr="002B569F" w:rsidDel="00D44DB4">
            <w:rPr>
              <w:rFonts w:cs="Times New Roman"/>
              <w:szCs w:val="24"/>
              <w:rPrChange w:id="13753" w:author="Camilo Andrés Díaz Gómez" w:date="2023-03-28T17:42:00Z">
                <w:rPr>
                  <w:color w:val="FF0000"/>
                </w:rPr>
              </w:rPrChange>
            </w:rPr>
            <w:delText>datos más relevantes</w:delText>
          </w:r>
        </w:del>
      </w:ins>
      <w:ins w:id="13754" w:author="JHONATAN MAURICIO VILLARREAL CORREDOR" w:date="2023-03-22T22:31:00Z">
        <w:del w:id="13755" w:author="Steff Guzmán" w:date="2023-03-24T14:23:00Z">
          <w:r w:rsidR="0035773E" w:rsidRPr="002B569F" w:rsidDel="00D44DB4">
            <w:rPr>
              <w:rFonts w:cs="Times New Roman"/>
              <w:szCs w:val="24"/>
            </w:rPr>
            <w:delText xml:space="preserve"> que son temperatura y humedad </w:delText>
          </w:r>
        </w:del>
      </w:ins>
      <w:ins w:id="13756" w:author="JHONATAN MAURICIO VILLARREAL CORREDOR" w:date="2023-03-22T22:32:00Z">
        <w:del w:id="13757" w:author="Steff Guzmán" w:date="2023-03-24T14:23:00Z">
          <w:r w:rsidR="0035773E" w:rsidRPr="002B569F" w:rsidDel="00D44DB4">
            <w:rPr>
              <w:rFonts w:cs="Times New Roman"/>
              <w:szCs w:val="24"/>
            </w:rPr>
            <w:delText>así</w:delText>
          </w:r>
        </w:del>
      </w:ins>
      <w:ins w:id="13758" w:author="JHONATAN MAURICIO VILLARREAL CORREDOR" w:date="2023-03-22T22:31:00Z">
        <w:del w:id="13759" w:author="Steff Guzmán" w:date="2023-03-24T14:23:00Z">
          <w:r w:rsidR="0035773E" w:rsidRPr="002B569F" w:rsidDel="00D44DB4">
            <w:rPr>
              <w:rFonts w:cs="Times New Roman"/>
              <w:szCs w:val="24"/>
            </w:rPr>
            <w:delText xml:space="preserve"> demostrando la alta correlación que tienen entre ellos </w:delText>
          </w:r>
        </w:del>
      </w:ins>
      <w:ins w:id="13760" w:author="JHONATAN MAURICIO VILLARREAL CORREDOR" w:date="2023-03-22T22:32:00Z">
        <w:del w:id="13761" w:author="Steff Guzmán" w:date="2023-03-24T14:23:00Z">
          <w:r w:rsidR="0035773E" w:rsidRPr="002B569F" w:rsidDel="00D44DB4">
            <w:rPr>
              <w:rFonts w:cs="Times New Roman"/>
              <w:szCs w:val="24"/>
            </w:rPr>
            <w:delText>(redacción y un poco as de par la sobre el diagrama)</w:delText>
          </w:r>
        </w:del>
      </w:ins>
      <w:ins w:id="13762" w:author="Steff Guzmán" w:date="2023-03-24T14:23:00Z">
        <w:r w:rsidRPr="002B569F">
          <w:rPr>
            <w:rFonts w:cs="Times New Roman"/>
            <w:szCs w:val="24"/>
            <w:rPrChange w:id="13763" w:author="Camilo Andrés Díaz Gómez" w:date="2023-03-28T17:42:00Z">
              <w:rPr>
                <w:color w:val="FF0000"/>
              </w:rPr>
            </w:rPrChange>
          </w:rPr>
          <w:t>.</w:t>
        </w:r>
      </w:ins>
      <w:ins w:id="13764"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rsidP="002B569F">
      <w:pPr>
        <w:jc w:val="center"/>
        <w:rPr>
          <w:del w:id="13765" w:author="Steff Guzmán" w:date="2023-03-24T15:54:00Z"/>
          <w:rFonts w:cs="Times New Roman"/>
          <w:szCs w:val="24"/>
          <w:rPrChange w:id="13766" w:author="Camilo Andrés Díaz Gómez" w:date="2023-03-28T17:42:00Z">
            <w:rPr>
              <w:del w:id="13767" w:author="Steff Guzmán" w:date="2023-03-24T15:54:00Z"/>
              <w:rFonts w:cs="Times New Roman"/>
              <w:color w:val="FF0000"/>
              <w:szCs w:val="24"/>
            </w:rPr>
          </w:rPrChange>
        </w:rPr>
        <w:pPrChange w:id="13768" w:author="Camilo Andrés Díaz Gómez" w:date="2023-03-28T17:43:00Z">
          <w:pPr/>
        </w:pPrChange>
      </w:pPr>
      <w:ins w:id="13769" w:author="Steff Guzmán" w:date="2023-03-24T14:21:00Z">
        <w:r w:rsidRPr="002B569F">
          <w:rPr>
            <w:rFonts w:cs="Times New Roman"/>
            <w:noProof/>
            <w:szCs w:val="24"/>
          </w:rPr>
          <w:drawing>
            <wp:inline distT="0" distB="0" distL="0" distR="0" wp14:anchorId="3538407A" wp14:editId="4A0E5C51">
              <wp:extent cx="5252954" cy="3343275"/>
              <wp:effectExtent l="0" t="0" r="508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ins>
    </w:p>
    <w:p w14:paraId="1CC94538" w14:textId="6117E053" w:rsidR="00FA3B96" w:rsidRPr="002B569F" w:rsidRDefault="00FA3B96" w:rsidP="002B569F">
      <w:pPr>
        <w:jc w:val="center"/>
        <w:rPr>
          <w:ins w:id="13770" w:author="Steff Guzmán" w:date="2023-03-24T15:54:00Z"/>
          <w:rFonts w:cs="Times New Roman"/>
          <w:szCs w:val="24"/>
          <w:rPrChange w:id="13771" w:author="Camilo Andrés Díaz Gómez" w:date="2023-03-28T17:42:00Z">
            <w:rPr>
              <w:ins w:id="13772" w:author="Steff Guzmán" w:date="2023-03-24T15:54:00Z"/>
              <w:rFonts w:cs="Times New Roman"/>
              <w:color w:val="FF0000"/>
              <w:szCs w:val="24"/>
            </w:rPr>
          </w:rPrChange>
        </w:rPr>
        <w:pPrChange w:id="13773" w:author="Camilo Andrés Díaz Gómez" w:date="2023-03-28T17:43:00Z">
          <w:pPr/>
        </w:pPrChange>
      </w:pPr>
    </w:p>
    <w:p w14:paraId="74509225" w14:textId="77777777" w:rsidR="00FA2335" w:rsidRPr="002B569F" w:rsidDel="00405EF3" w:rsidRDefault="00FA2335" w:rsidP="002B569F">
      <w:pPr>
        <w:rPr>
          <w:ins w:id="13774" w:author="Steff Guzmán" w:date="2023-03-24T16:36:00Z"/>
          <w:del w:id="13775" w:author="Camilo Andrés Díaz Gómez" w:date="2023-03-28T15:26:00Z"/>
          <w:rFonts w:cs="Times New Roman"/>
          <w:b/>
          <w:bCs/>
          <w:szCs w:val="24"/>
        </w:rPr>
        <w:pPrChange w:id="13776" w:author="Camilo Andrés Díaz Gómez" w:date="2023-03-28T17:43:00Z">
          <w:pPr/>
        </w:pPrChange>
      </w:pPr>
    </w:p>
    <w:p w14:paraId="23A6B6C8" w14:textId="77777777" w:rsidR="00FA2335" w:rsidRPr="002B569F" w:rsidDel="00405EF3" w:rsidRDefault="00FA2335" w:rsidP="002B569F">
      <w:pPr>
        <w:rPr>
          <w:ins w:id="13777" w:author="Steff Guzmán" w:date="2023-03-24T16:36:00Z"/>
          <w:del w:id="13778" w:author="Camilo Andrés Díaz Gómez" w:date="2023-03-28T15:26:00Z"/>
          <w:rFonts w:cs="Times New Roman"/>
          <w:b/>
          <w:bCs/>
          <w:szCs w:val="24"/>
        </w:rPr>
        <w:pPrChange w:id="13779" w:author="Camilo Andrés Díaz Gómez" w:date="2023-03-28T17:43:00Z">
          <w:pPr/>
        </w:pPrChange>
      </w:pPr>
    </w:p>
    <w:p w14:paraId="22261968" w14:textId="35752F0C" w:rsidR="00FA2335" w:rsidRPr="002B569F" w:rsidDel="00405EF3" w:rsidRDefault="00FA2335" w:rsidP="002B569F">
      <w:pPr>
        <w:rPr>
          <w:ins w:id="13780" w:author="Steff Guzmán" w:date="2023-03-24T16:36:00Z"/>
          <w:del w:id="13781" w:author="Camilo Andrés Díaz Gómez" w:date="2023-03-28T15:26:00Z"/>
          <w:rFonts w:cs="Times New Roman"/>
          <w:b/>
          <w:bCs/>
          <w:szCs w:val="24"/>
        </w:rPr>
        <w:pPrChange w:id="13782" w:author="Camilo Andrés Díaz Gómez" w:date="2023-03-28T17:43:00Z">
          <w:pPr/>
        </w:pPrChange>
      </w:pPr>
    </w:p>
    <w:p w14:paraId="530BC073" w14:textId="6B9A9C6C" w:rsidR="00FA2335" w:rsidRPr="002B569F" w:rsidDel="00405EF3" w:rsidRDefault="00FA2335" w:rsidP="002B569F">
      <w:pPr>
        <w:rPr>
          <w:ins w:id="13783" w:author="Steff Guzmán" w:date="2023-03-24T16:36:00Z"/>
          <w:del w:id="13784" w:author="Camilo Andrés Díaz Gómez" w:date="2023-03-28T15:26:00Z"/>
          <w:rFonts w:cs="Times New Roman"/>
          <w:b/>
          <w:bCs/>
          <w:szCs w:val="24"/>
        </w:rPr>
        <w:pPrChange w:id="13785" w:author="Camilo Andrés Díaz Gómez" w:date="2023-03-28T17:43:00Z">
          <w:pPr/>
        </w:pPrChange>
      </w:pPr>
    </w:p>
    <w:p w14:paraId="244368F5" w14:textId="256FDCDD" w:rsidR="00FA2335" w:rsidRPr="002B569F" w:rsidDel="00405EF3" w:rsidRDefault="00FA2335" w:rsidP="002B569F">
      <w:pPr>
        <w:rPr>
          <w:ins w:id="13786" w:author="Steff Guzmán" w:date="2023-03-24T16:36:00Z"/>
          <w:del w:id="13787" w:author="Camilo Andrés Díaz Gómez" w:date="2023-03-28T15:26:00Z"/>
          <w:rFonts w:cs="Times New Roman"/>
          <w:b/>
          <w:bCs/>
          <w:szCs w:val="24"/>
        </w:rPr>
        <w:pPrChange w:id="13788" w:author="Camilo Andrés Díaz Gómez" w:date="2023-03-28T17:43:00Z">
          <w:pPr/>
        </w:pPrChange>
      </w:pPr>
    </w:p>
    <w:p w14:paraId="587919F6" w14:textId="4F78C70D" w:rsidR="00FA2335" w:rsidRPr="002B569F" w:rsidDel="00405EF3" w:rsidRDefault="00FA2335" w:rsidP="002B569F">
      <w:pPr>
        <w:rPr>
          <w:ins w:id="13789" w:author="Steff Guzmán" w:date="2023-03-24T16:36:00Z"/>
          <w:del w:id="13790" w:author="Camilo Andrés Díaz Gómez" w:date="2023-03-28T15:26:00Z"/>
          <w:rFonts w:cs="Times New Roman"/>
          <w:b/>
          <w:bCs/>
          <w:szCs w:val="24"/>
        </w:rPr>
        <w:pPrChange w:id="13791" w:author="Camilo Andrés Díaz Gómez" w:date="2023-03-28T17:43:00Z">
          <w:pPr/>
        </w:pPrChange>
      </w:pPr>
    </w:p>
    <w:p w14:paraId="0C8F6AA6" w14:textId="67792379" w:rsidR="00FA2335" w:rsidRPr="002B569F" w:rsidDel="00405EF3" w:rsidRDefault="00FA2335" w:rsidP="002B569F">
      <w:pPr>
        <w:rPr>
          <w:ins w:id="13792" w:author="Steff Guzmán" w:date="2023-03-24T16:36:00Z"/>
          <w:del w:id="13793" w:author="Camilo Andrés Díaz Gómez" w:date="2023-03-28T15:26:00Z"/>
          <w:rFonts w:cs="Times New Roman"/>
          <w:b/>
          <w:bCs/>
          <w:szCs w:val="24"/>
        </w:rPr>
        <w:pPrChange w:id="13794" w:author="Camilo Andrés Díaz Gómez" w:date="2023-03-28T17:43:00Z">
          <w:pPr/>
        </w:pPrChange>
      </w:pPr>
    </w:p>
    <w:p w14:paraId="07DE1F30" w14:textId="2D52CC6C" w:rsidR="00FA2335" w:rsidRPr="002B569F" w:rsidDel="00405EF3" w:rsidRDefault="00FA2335" w:rsidP="002B569F">
      <w:pPr>
        <w:rPr>
          <w:ins w:id="13795" w:author="Steff Guzmán" w:date="2023-03-24T16:36:00Z"/>
          <w:del w:id="13796" w:author="Camilo Andrés Díaz Gómez" w:date="2023-03-28T15:26:00Z"/>
          <w:rFonts w:cs="Times New Roman"/>
          <w:b/>
          <w:bCs/>
          <w:szCs w:val="24"/>
        </w:rPr>
        <w:pPrChange w:id="13797" w:author="Camilo Andrés Díaz Gómez" w:date="2023-03-28T17:43:00Z">
          <w:pPr/>
        </w:pPrChange>
      </w:pPr>
    </w:p>
    <w:p w14:paraId="48DB41DC" w14:textId="5C79218D" w:rsidR="00FA2335" w:rsidRPr="002B569F" w:rsidDel="00405EF3" w:rsidRDefault="00FA2335" w:rsidP="002B569F">
      <w:pPr>
        <w:rPr>
          <w:ins w:id="13798" w:author="Steff Guzmán" w:date="2023-03-24T16:36:00Z"/>
          <w:del w:id="13799" w:author="Camilo Andrés Díaz Gómez" w:date="2023-03-28T15:26:00Z"/>
          <w:rFonts w:cs="Times New Roman"/>
          <w:b/>
          <w:bCs/>
          <w:szCs w:val="24"/>
        </w:rPr>
        <w:pPrChange w:id="13800" w:author="Camilo Andrés Díaz Gómez" w:date="2023-03-28T17:43:00Z">
          <w:pPr/>
        </w:pPrChange>
      </w:pPr>
    </w:p>
    <w:p w14:paraId="74FDC5C6" w14:textId="2E0901A7" w:rsidR="00FA2335" w:rsidRPr="002B569F" w:rsidDel="00405EF3" w:rsidRDefault="00FA2335" w:rsidP="002B569F">
      <w:pPr>
        <w:rPr>
          <w:ins w:id="13801" w:author="Steff Guzmán" w:date="2023-03-24T16:36:00Z"/>
          <w:del w:id="13802" w:author="Camilo Andrés Díaz Gómez" w:date="2023-03-28T15:26:00Z"/>
          <w:rFonts w:cs="Times New Roman"/>
          <w:b/>
          <w:bCs/>
          <w:szCs w:val="24"/>
        </w:rPr>
        <w:pPrChange w:id="13803" w:author="Camilo Andrés Díaz Gómez" w:date="2023-03-28T17:43:00Z">
          <w:pPr/>
        </w:pPrChange>
      </w:pPr>
    </w:p>
    <w:p w14:paraId="7A279B37" w14:textId="2A913EEF" w:rsidR="00FA2335" w:rsidRPr="002B569F" w:rsidDel="00405EF3" w:rsidRDefault="00FA2335" w:rsidP="002B569F">
      <w:pPr>
        <w:rPr>
          <w:ins w:id="13804" w:author="Steff Guzmán" w:date="2023-03-24T16:36:00Z"/>
          <w:del w:id="13805" w:author="Camilo Andrés Díaz Gómez" w:date="2023-03-28T15:26:00Z"/>
          <w:rFonts w:cs="Times New Roman"/>
          <w:b/>
          <w:bCs/>
          <w:szCs w:val="24"/>
        </w:rPr>
        <w:pPrChange w:id="13806" w:author="Camilo Andrés Díaz Gómez" w:date="2023-03-28T17:43:00Z">
          <w:pPr/>
        </w:pPrChange>
      </w:pPr>
    </w:p>
    <w:p w14:paraId="026A5767" w14:textId="77777777" w:rsidR="00FA2335" w:rsidRPr="002B569F" w:rsidRDefault="00FA2335" w:rsidP="002B569F">
      <w:pPr>
        <w:rPr>
          <w:ins w:id="13807" w:author="Steff Guzmán" w:date="2023-03-24T16:36:00Z"/>
          <w:rFonts w:cs="Times New Roman"/>
          <w:b/>
          <w:bCs/>
          <w:szCs w:val="24"/>
        </w:rPr>
      </w:pPr>
    </w:p>
    <w:p w14:paraId="702A74BF" w14:textId="299404C2" w:rsidR="00F44EC0" w:rsidRPr="002B569F" w:rsidDel="00FA3B96" w:rsidRDefault="00FA3B96" w:rsidP="002B569F">
      <w:pPr>
        <w:rPr>
          <w:del w:id="13808" w:author="Steff Guzmán" w:date="2023-03-24T15:48:00Z"/>
          <w:rFonts w:cs="Times New Roman"/>
          <w:szCs w:val="24"/>
        </w:rPr>
        <w:pPrChange w:id="13809" w:author="Camilo Andrés Díaz Gómez" w:date="2023-03-28T17:43:00Z">
          <w:pPr/>
        </w:pPrChange>
      </w:pPr>
      <w:bookmarkStart w:id="13810" w:name="_Toc130919916"/>
      <w:ins w:id="13811" w:author="Steff Guzmán" w:date="2023-03-24T15:54:00Z">
        <w:r w:rsidRPr="002B569F">
          <w:rPr>
            <w:rFonts w:cs="Times New Roman"/>
            <w:b/>
            <w:bCs/>
            <w:szCs w:val="24"/>
            <w:rPrChange w:id="13812" w:author="Camilo Andrés Díaz Gómez" w:date="2023-03-28T17:42:00Z">
              <w:rPr/>
            </w:rPrChange>
          </w:rPr>
          <w:t xml:space="preserve">Anexo </w:t>
        </w:r>
        <w:r w:rsidRPr="002B569F">
          <w:rPr>
            <w:rFonts w:cs="Times New Roman"/>
            <w:b/>
            <w:bCs/>
            <w:szCs w:val="24"/>
            <w:rPrChange w:id="13813" w:author="Camilo Andrés Díaz Gómez" w:date="2023-03-28T17:42:00Z">
              <w:rPr/>
            </w:rPrChange>
          </w:rPr>
          <w:fldChar w:fldCharType="begin"/>
        </w:r>
        <w:r w:rsidRPr="002B569F">
          <w:rPr>
            <w:rFonts w:cs="Times New Roman"/>
            <w:b/>
            <w:bCs/>
            <w:szCs w:val="24"/>
            <w:rPrChange w:id="13814" w:author="Camilo Andrés Díaz Gómez" w:date="2023-03-28T17:42:00Z">
              <w:rPr/>
            </w:rPrChange>
          </w:rPr>
          <w:instrText xml:space="preserve"> SEQ Anexo \* ARABIC </w:instrText>
        </w:r>
      </w:ins>
      <w:r w:rsidRPr="002B569F">
        <w:rPr>
          <w:rFonts w:cs="Times New Roman"/>
          <w:b/>
          <w:bCs/>
          <w:szCs w:val="24"/>
          <w:rPrChange w:id="13815" w:author="Camilo Andrés Díaz Gómez" w:date="2023-03-28T17:42:00Z">
            <w:rPr/>
          </w:rPrChange>
        </w:rPr>
        <w:fldChar w:fldCharType="separate"/>
      </w:r>
      <w:ins w:id="13816" w:author="Steff Guzmán" w:date="2023-03-24T15:54:00Z">
        <w:r w:rsidRPr="002B569F">
          <w:rPr>
            <w:rFonts w:cs="Times New Roman"/>
            <w:b/>
            <w:bCs/>
            <w:noProof/>
            <w:szCs w:val="24"/>
            <w:rPrChange w:id="13817" w:author="Camilo Andrés Díaz Gómez" w:date="2023-03-28T17:42:00Z">
              <w:rPr>
                <w:noProof/>
              </w:rPr>
            </w:rPrChange>
          </w:rPr>
          <w:t>6</w:t>
        </w:r>
        <w:r w:rsidRPr="002B569F">
          <w:rPr>
            <w:rFonts w:cs="Times New Roman"/>
            <w:b/>
            <w:bCs/>
            <w:szCs w:val="24"/>
            <w:rPrChange w:id="13818" w:author="Camilo Andrés Díaz Gómez" w:date="2023-03-28T17:42:00Z">
              <w:rPr/>
            </w:rPrChange>
          </w:rPr>
          <w:fldChar w:fldCharType="end"/>
        </w:r>
        <w:r w:rsidRPr="002B569F">
          <w:rPr>
            <w:rFonts w:cs="Times New Roman"/>
            <w:szCs w:val="24"/>
          </w:rPr>
          <w:t>.</w:t>
        </w:r>
        <w:bookmarkEnd w:id="13810"/>
        <w:r w:rsidRPr="002B569F">
          <w:rPr>
            <w:rFonts w:cs="Times New Roman"/>
            <w:szCs w:val="24"/>
          </w:rPr>
          <w:t xml:space="preserve"> </w:t>
        </w:r>
      </w:ins>
    </w:p>
    <w:p w14:paraId="410DD770" w14:textId="7ACE7323" w:rsidR="00B13963" w:rsidRPr="002B569F" w:rsidRDefault="00BF20AD" w:rsidP="002B569F">
      <w:pPr>
        <w:rPr>
          <w:ins w:id="13819" w:author="JHONATAN MAURICIO VILLARREAL CORREDOR" w:date="2023-03-22T22:25:00Z"/>
          <w:rFonts w:cs="Times New Roman"/>
          <w:rPrChange w:id="13820" w:author="Camilo Andrés Díaz Gómez" w:date="2023-03-28T17:42:00Z">
            <w:rPr>
              <w:ins w:id="13821" w:author="JHONATAN MAURICIO VILLARREAL CORREDOR" w:date="2023-03-22T22:25:00Z"/>
              <w:rFonts w:cs="Times New Roman"/>
              <w:b/>
              <w:bCs/>
              <w:color w:val="000000" w:themeColor="text1"/>
            </w:rPr>
          </w:rPrChange>
        </w:rPr>
        <w:pPrChange w:id="13822" w:author="Camilo Andrés Díaz Gómez" w:date="2023-03-28T17:43:00Z">
          <w:pPr>
            <w:pStyle w:val="Ttulo3"/>
          </w:pPr>
        </w:pPrChange>
      </w:pPr>
      <w:ins w:id="13823" w:author="JHONATAN MAURICIO VILLARREAL CORREDOR" w:date="2023-03-22T19:35:00Z">
        <w:del w:id="13824" w:author="Steff Guzmán" w:date="2023-03-24T15:48:00Z">
          <w:r w:rsidRPr="002B569F" w:rsidDel="00FA3B96">
            <w:rPr>
              <w:rFonts w:cs="Times New Roman"/>
              <w:szCs w:val="24"/>
            </w:rPr>
            <w:delText>Anexo 6.</w:delText>
          </w:r>
        </w:del>
      </w:ins>
      <w:ins w:id="13825" w:author="JHONATAN MAURICIO VILLARREAL CORREDOR" w:date="2023-03-22T22:18:00Z">
        <w:del w:id="13826" w:author="Steff Guzmán" w:date="2023-03-24T15:48:00Z">
          <w:r w:rsidR="00F44EC0" w:rsidRPr="002B569F" w:rsidDel="00FA3B96">
            <w:rPr>
              <w:rFonts w:cs="Times New Roman"/>
              <w:szCs w:val="24"/>
              <w:rPrChange w:id="13827" w:author="Camilo Andrés Díaz Gómez" w:date="2023-03-28T17:42:00Z">
                <w:rPr>
                  <w:rFonts w:cs="Times New Roman"/>
                  <w:b/>
                  <w:bCs/>
                  <w:color w:val="000000" w:themeColor="text1"/>
                </w:rPr>
              </w:rPrChange>
            </w:rPr>
            <w:delText xml:space="preserve"> </w:delText>
          </w:r>
        </w:del>
      </w:ins>
      <w:ins w:id="13828" w:author="JHONATAN MAURICIO VILLARREAL CORREDOR" w:date="2023-03-22T22:25:00Z">
        <w:r w:rsidR="00B13963" w:rsidRPr="002B569F">
          <w:rPr>
            <w:rFonts w:cs="Times New Roman"/>
            <w:szCs w:val="24"/>
            <w:rPrChange w:id="13829"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3830" w:author="Steff Guzmán" w:date="2023-03-24T14:25:00Z"/>
          <w:rFonts w:cs="Times New Roman"/>
          <w:szCs w:val="24"/>
        </w:rPr>
      </w:pPr>
    </w:p>
    <w:p w14:paraId="40A17FBE" w14:textId="5D29E83A" w:rsidR="00D44DB4" w:rsidRPr="002B569F" w:rsidRDefault="00D44DB4" w:rsidP="002B569F">
      <w:pPr>
        <w:ind w:firstLine="708"/>
        <w:rPr>
          <w:ins w:id="13831" w:author="Steff Guzmán" w:date="2023-03-24T14:25:00Z"/>
          <w:rFonts w:cs="Times New Roman"/>
          <w:szCs w:val="24"/>
          <w:rPrChange w:id="13832" w:author="Camilo Andrés Díaz Gómez" w:date="2023-03-28T17:42:00Z">
            <w:rPr>
              <w:ins w:id="13833" w:author="Steff Guzmán" w:date="2023-03-24T14:25:00Z"/>
              <w:rFonts w:cs="Times New Roman"/>
              <w:color w:val="FF0000"/>
              <w:szCs w:val="24"/>
            </w:rPr>
          </w:rPrChange>
        </w:rPr>
        <w:pPrChange w:id="13834" w:author="Camilo Andrés Díaz Gómez" w:date="2023-03-28T17:43:00Z">
          <w:pPr/>
        </w:pPrChange>
      </w:pPr>
      <w:ins w:id="13835" w:author="Steff Guzmán" w:date="2023-03-24T14:25:00Z">
        <w:r w:rsidRPr="002B569F">
          <w:rPr>
            <w:rFonts w:cs="Times New Roman"/>
            <w:szCs w:val="24"/>
            <w:rPrChange w:id="13836" w:author="Camilo Andrés Díaz Gómez" w:date="2023-03-28T17:42:00Z">
              <w:rPr>
                <w:rFonts w:cs="Times New Roman"/>
                <w:color w:val="FF0000"/>
                <w:szCs w:val="24"/>
              </w:rPr>
            </w:rPrChange>
          </w:rPr>
          <w:t>El Diagrama matriz de correlación</w:t>
        </w:r>
      </w:ins>
      <w:ins w:id="13837" w:author="JHONATAN MAURICIO VILLARREAL CORREDOR" w:date="2023-03-24T18:08:00Z">
        <w:r w:rsidR="00502685" w:rsidRPr="002B569F">
          <w:rPr>
            <w:rFonts w:cs="Times New Roman"/>
            <w:szCs w:val="24"/>
            <w:rPrChange w:id="13838" w:author="Camilo Andrés Díaz Gómez" w:date="2023-03-28T17:42:00Z">
              <w:rPr>
                <w:rFonts w:cs="Times New Roman"/>
                <w:color w:val="FF0000"/>
                <w:szCs w:val="24"/>
              </w:rPr>
            </w:rPrChange>
          </w:rPr>
          <w:t xml:space="preserve">, se puede evidenciar </w:t>
        </w:r>
      </w:ins>
      <w:ins w:id="13839" w:author="JHONATAN MAURICIO VILLARREAL CORREDOR" w:date="2023-03-24T18:09:00Z">
        <w:r w:rsidR="00502685" w:rsidRPr="002B569F">
          <w:rPr>
            <w:rFonts w:cs="Times New Roman"/>
            <w:szCs w:val="24"/>
            <w:rPrChange w:id="13840" w:author="Camilo Andrés Díaz Gómez" w:date="2023-03-28T17:42:00Z">
              <w:rPr>
                <w:rFonts w:cs="Times New Roman"/>
                <w:color w:val="FF0000"/>
                <w:szCs w:val="24"/>
              </w:rPr>
            </w:rPrChange>
          </w:rPr>
          <w:t xml:space="preserve">todas las variables que se están trabajando </w:t>
        </w:r>
      </w:ins>
      <w:ins w:id="13841" w:author="JHONATAN MAURICIO VILLARREAL CORREDOR" w:date="2023-03-24T18:10:00Z">
        <w:r w:rsidR="00502685" w:rsidRPr="002B569F">
          <w:rPr>
            <w:rFonts w:cs="Times New Roman"/>
            <w:szCs w:val="24"/>
            <w:rPrChange w:id="13842" w:author="Camilo Andrés Díaz Gómez" w:date="2023-03-28T17:42:00Z">
              <w:rPr>
                <w:rFonts w:cs="Times New Roman"/>
                <w:color w:val="FF0000"/>
                <w:szCs w:val="24"/>
              </w:rPr>
            </w:rPrChange>
          </w:rPr>
          <w:t xml:space="preserve">y </w:t>
        </w:r>
      </w:ins>
      <w:ins w:id="13843" w:author="Steff Guzmán" w:date="2023-03-24T14:25:00Z">
        <w:del w:id="13844" w:author="JHONATAN MAURICIO VILLARREAL CORREDOR" w:date="2023-03-24T18:08:00Z">
          <w:r w:rsidRPr="002B569F" w:rsidDel="00502685">
            <w:rPr>
              <w:rFonts w:cs="Times New Roman"/>
              <w:szCs w:val="24"/>
              <w:rPrChange w:id="13845" w:author="Camilo Andrés Díaz Gómez" w:date="2023-03-28T17:42:00Z">
                <w:rPr>
                  <w:rFonts w:cs="Times New Roman"/>
                  <w:color w:val="FF0000"/>
                  <w:szCs w:val="24"/>
                </w:rPr>
              </w:rPrChange>
            </w:rPr>
            <w:delText xml:space="preserve"> muestra</w:delText>
          </w:r>
        </w:del>
        <w:del w:id="13846" w:author="JHONATAN MAURICIO VILLARREAL CORREDOR" w:date="2023-03-24T18:05:00Z">
          <w:r w:rsidRPr="002B569F" w:rsidDel="00502685">
            <w:rPr>
              <w:rFonts w:cs="Times New Roman"/>
              <w:szCs w:val="24"/>
              <w:rPrChange w:id="13847" w:author="Camilo Andrés Díaz Gómez" w:date="2023-03-28T17:42:00Z">
                <w:rPr>
                  <w:rFonts w:cs="Times New Roman"/>
                  <w:color w:val="FF0000"/>
                  <w:szCs w:val="24"/>
                </w:rPr>
              </w:rPrChange>
            </w:rPr>
            <w:delText xml:space="preserve"> que </w:delText>
          </w:r>
        </w:del>
        <w:r w:rsidRPr="002B569F">
          <w:rPr>
            <w:rFonts w:cs="Times New Roman"/>
            <w:szCs w:val="24"/>
            <w:rPrChange w:id="13848" w:author="Camilo Andrés Díaz Gómez" w:date="2023-03-28T17:42:00Z">
              <w:rPr>
                <w:rFonts w:cs="Times New Roman"/>
                <w:color w:val="FF0000"/>
                <w:szCs w:val="24"/>
              </w:rPr>
            </w:rPrChange>
          </w:rPr>
          <w:t xml:space="preserve">la correlación </w:t>
        </w:r>
      </w:ins>
      <w:ins w:id="13849" w:author="JHONATAN MAURICIO VILLARREAL CORREDOR" w:date="2023-03-24T18:17:00Z">
        <w:r w:rsidR="00C8629C" w:rsidRPr="002B569F">
          <w:rPr>
            <w:rFonts w:cs="Times New Roman"/>
            <w:szCs w:val="24"/>
          </w:rPr>
          <w:t xml:space="preserve">de </w:t>
        </w:r>
      </w:ins>
      <w:ins w:id="13850" w:author="Steff Guzmán" w:date="2023-03-24T14:25:00Z">
        <w:del w:id="13851" w:author="JHONATAN MAURICIO VILLARREAL CORREDOR" w:date="2023-03-24T18:06:00Z">
          <w:r w:rsidRPr="002B569F" w:rsidDel="00502685">
            <w:rPr>
              <w:rFonts w:cs="Times New Roman"/>
              <w:szCs w:val="24"/>
              <w:rPrChange w:id="13852" w:author="Camilo Andrés Díaz Gómez" w:date="2023-03-28T17:42:00Z">
                <w:rPr>
                  <w:rFonts w:cs="Times New Roman"/>
                  <w:color w:val="FF0000"/>
                  <w:szCs w:val="24"/>
                </w:rPr>
              </w:rPrChange>
            </w:rPr>
            <w:delText>de</w:delText>
          </w:r>
        </w:del>
      </w:ins>
      <w:ins w:id="13853" w:author="JHONATAN MAURICIO VILLARREAL CORREDOR" w:date="2023-03-24T18:11:00Z">
        <w:r w:rsidR="00502685" w:rsidRPr="002B569F">
          <w:rPr>
            <w:rFonts w:cs="Times New Roman"/>
            <w:szCs w:val="24"/>
            <w:rPrChange w:id="13854" w:author="Camilo Andrés Díaz Gómez" w:date="2023-03-28T17:42:00Z">
              <w:rPr>
                <w:rFonts w:cs="Times New Roman"/>
                <w:color w:val="FF0000"/>
                <w:szCs w:val="24"/>
              </w:rPr>
            </w:rPrChange>
          </w:rPr>
          <w:t>las variables</w:t>
        </w:r>
      </w:ins>
      <w:ins w:id="13855" w:author="Steff Guzmán" w:date="2023-03-24T14:25:00Z">
        <w:del w:id="13856" w:author="JHONATAN MAURICIO VILLARREAL CORREDOR" w:date="2023-03-24T18:11:00Z">
          <w:r w:rsidRPr="002B569F" w:rsidDel="00502685">
            <w:rPr>
              <w:rFonts w:cs="Times New Roman"/>
              <w:szCs w:val="24"/>
              <w:rPrChange w:id="13857" w:author="Camilo Andrés Díaz Gómez" w:date="2023-03-28T17:42:00Z">
                <w:rPr>
                  <w:rFonts w:cs="Times New Roman"/>
                  <w:color w:val="FF0000"/>
                  <w:szCs w:val="24"/>
                </w:rPr>
              </w:rPrChange>
            </w:rPr>
            <w:delText xml:space="preserve"> los datos</w:delText>
          </w:r>
        </w:del>
      </w:ins>
      <w:ins w:id="13858" w:author="Steff Guzmán" w:date="2023-03-24T14:26:00Z">
        <w:r w:rsidRPr="002B569F">
          <w:rPr>
            <w:rFonts w:cs="Times New Roman"/>
            <w:szCs w:val="24"/>
            <w:rPrChange w:id="13859" w:author="Camilo Andrés Díaz Gómez" w:date="2023-03-28T17:42:00Z">
              <w:rPr>
                <w:rFonts w:cs="Times New Roman"/>
                <w:color w:val="FF0000"/>
                <w:szCs w:val="24"/>
              </w:rPr>
            </w:rPrChange>
          </w:rPr>
          <w:t xml:space="preserve"> utilizad</w:t>
        </w:r>
      </w:ins>
      <w:ins w:id="13860" w:author="JHONATAN MAURICIO VILLARREAL CORREDOR" w:date="2023-03-24T18:11:00Z">
        <w:r w:rsidR="00502685" w:rsidRPr="002B569F">
          <w:rPr>
            <w:rFonts w:cs="Times New Roman"/>
            <w:szCs w:val="24"/>
            <w:rPrChange w:id="13861" w:author="Camilo Andrés Díaz Gómez" w:date="2023-03-28T17:42:00Z">
              <w:rPr>
                <w:rFonts w:cs="Times New Roman"/>
                <w:color w:val="FF0000"/>
                <w:szCs w:val="24"/>
              </w:rPr>
            </w:rPrChange>
          </w:rPr>
          <w:t>a</w:t>
        </w:r>
      </w:ins>
      <w:ins w:id="13862" w:author="Steff Guzmán" w:date="2023-03-24T14:26:00Z">
        <w:del w:id="13863" w:author="JHONATAN MAURICIO VILLARREAL CORREDOR" w:date="2023-03-24T18:11:00Z">
          <w:r w:rsidRPr="002B569F" w:rsidDel="00502685">
            <w:rPr>
              <w:rFonts w:cs="Times New Roman"/>
              <w:szCs w:val="24"/>
              <w:rPrChange w:id="13864" w:author="Camilo Andrés Díaz Gómez" w:date="2023-03-28T17:42:00Z">
                <w:rPr>
                  <w:rFonts w:cs="Times New Roman"/>
                  <w:color w:val="FF0000"/>
                  <w:szCs w:val="24"/>
                </w:rPr>
              </w:rPrChange>
            </w:rPr>
            <w:delText>o</w:delText>
          </w:r>
        </w:del>
        <w:r w:rsidRPr="002B569F">
          <w:rPr>
            <w:rFonts w:cs="Times New Roman"/>
            <w:szCs w:val="24"/>
            <w:rPrChange w:id="13865" w:author="Camilo Andrés Díaz Gómez" w:date="2023-03-28T17:42:00Z">
              <w:rPr>
                <w:rFonts w:cs="Times New Roman"/>
                <w:color w:val="FF0000"/>
                <w:szCs w:val="24"/>
              </w:rPr>
            </w:rPrChange>
          </w:rPr>
          <w:t xml:space="preserve">s </w:t>
        </w:r>
      </w:ins>
      <w:ins w:id="13866" w:author="JHONATAN MAURICIO VILLARREAL CORREDOR" w:date="2023-03-24T18:11:00Z">
        <w:r w:rsidR="00502685" w:rsidRPr="002B569F">
          <w:rPr>
            <w:rFonts w:cs="Times New Roman"/>
            <w:szCs w:val="24"/>
            <w:rPrChange w:id="13867" w:author="Camilo Andrés Díaz Gómez" w:date="2023-03-28T17:42:00Z">
              <w:rPr>
                <w:rFonts w:cs="Times New Roman"/>
                <w:color w:val="FF0000"/>
                <w:szCs w:val="24"/>
              </w:rPr>
            </w:rPrChange>
          </w:rPr>
          <w:t>dando a e</w:t>
        </w:r>
      </w:ins>
      <w:ins w:id="13868" w:author="Steff Guzmán" w:date="2023-03-24T14:25:00Z">
        <w:del w:id="13869" w:author="JHONATAN MAURICIO VILLARREAL CORREDOR" w:date="2023-03-24T18:11:00Z">
          <w:r w:rsidRPr="002B569F" w:rsidDel="00502685">
            <w:rPr>
              <w:rFonts w:cs="Times New Roman"/>
              <w:szCs w:val="24"/>
              <w:rPrChange w:id="13870" w:author="Camilo Andrés Díaz Gómez" w:date="2023-03-28T17:42:00Z">
                <w:rPr>
                  <w:rFonts w:cs="Times New Roman"/>
                  <w:color w:val="FF0000"/>
                  <w:szCs w:val="24"/>
                </w:rPr>
              </w:rPrChange>
            </w:rPr>
            <w:delText>e</w:delText>
          </w:r>
        </w:del>
        <w:r w:rsidRPr="002B569F">
          <w:rPr>
            <w:rFonts w:cs="Times New Roman"/>
            <w:szCs w:val="24"/>
            <w:rPrChange w:id="13871" w:author="Camilo Andrés Díaz Gómez" w:date="2023-03-28T17:42:00Z">
              <w:rPr>
                <w:rFonts w:cs="Times New Roman"/>
                <w:color w:val="FF0000"/>
                <w:szCs w:val="24"/>
              </w:rPr>
            </w:rPrChange>
          </w:rPr>
          <w:t xml:space="preserve">ntender que </w:t>
        </w:r>
      </w:ins>
      <w:ins w:id="13872" w:author="JHONATAN MAURICIO VILLARREAL CORREDOR" w:date="2023-03-24T18:17:00Z">
        <w:r w:rsidR="00C8629C" w:rsidRPr="002B569F">
          <w:rPr>
            <w:rFonts w:cs="Times New Roman"/>
            <w:szCs w:val="24"/>
          </w:rPr>
          <w:t>se pueden ten</w:t>
        </w:r>
      </w:ins>
      <w:ins w:id="13873" w:author="JHONATAN MAURICIO VILLARREAL CORREDOR" w:date="2023-03-24T18:21:00Z">
        <w:r w:rsidR="00C8629C" w:rsidRPr="002B569F">
          <w:rPr>
            <w:rFonts w:cs="Times New Roman"/>
            <w:szCs w:val="24"/>
          </w:rPr>
          <w:t>e</w:t>
        </w:r>
      </w:ins>
      <w:ins w:id="13874" w:author="JHONATAN MAURICIO VILLARREAL CORREDOR" w:date="2023-03-24T18:17:00Z">
        <w:r w:rsidR="00C8629C" w:rsidRPr="002B569F">
          <w:rPr>
            <w:rFonts w:cs="Times New Roman"/>
            <w:szCs w:val="24"/>
          </w:rPr>
          <w:t xml:space="preserve">r eventos </w:t>
        </w:r>
      </w:ins>
      <w:ins w:id="13875" w:author="JHONATAN MAURICIO VILLARREAL CORREDOR" w:date="2023-03-24T18:18:00Z">
        <w:r w:rsidR="00C8629C" w:rsidRPr="002B569F">
          <w:rPr>
            <w:rFonts w:cs="Times New Roman"/>
            <w:szCs w:val="24"/>
          </w:rPr>
          <w:t>cuando dos variables llegan a uno son altamente correlacionadas</w:t>
        </w:r>
      </w:ins>
      <w:ins w:id="13876" w:author="JHONATAN MAURICIO VILLARREAL CORREDOR" w:date="2023-03-24T18:20:00Z">
        <w:r w:rsidR="00C8629C" w:rsidRPr="002B569F">
          <w:rPr>
            <w:rFonts w:cs="Times New Roman"/>
            <w:szCs w:val="24"/>
          </w:rPr>
          <w:t xml:space="preserve"> (misma dirección)</w:t>
        </w:r>
      </w:ins>
      <w:ins w:id="13877" w:author="JHONATAN MAURICIO VILLARREAL CORREDOR" w:date="2023-03-24T18:19:00Z">
        <w:r w:rsidR="00C8629C" w:rsidRPr="002B569F">
          <w:rPr>
            <w:rFonts w:cs="Times New Roman"/>
            <w:szCs w:val="24"/>
          </w:rPr>
          <w:t xml:space="preserve"> y cuando el valor es menos uno  da a entender que es </w:t>
        </w:r>
      </w:ins>
      <w:ins w:id="13878" w:author="JHONATAN MAURICIO VILLARREAL CORREDOR" w:date="2023-03-24T18:20:00Z">
        <w:r w:rsidR="00C8629C" w:rsidRPr="002B569F">
          <w:rPr>
            <w:rFonts w:cs="Times New Roman"/>
            <w:szCs w:val="24"/>
          </w:rPr>
          <w:t xml:space="preserve">una correlación perfecta pero negativa(direcciones opuestas) </w:t>
        </w:r>
      </w:ins>
      <w:ins w:id="13879" w:author="JHONATAN MAURICIO VILLARREAL CORREDOR" w:date="2023-03-24T18:18:00Z">
        <w:r w:rsidR="00C8629C" w:rsidRPr="002B569F">
          <w:rPr>
            <w:rFonts w:cs="Times New Roman"/>
            <w:szCs w:val="24"/>
          </w:rPr>
          <w:t xml:space="preserve"> </w:t>
        </w:r>
      </w:ins>
      <w:ins w:id="13880" w:author="JHONATAN MAURICIO VILLARREAL CORREDOR" w:date="2023-03-24T18:21:00Z">
        <w:r w:rsidR="00C8629C" w:rsidRPr="002B569F">
          <w:rPr>
            <w:rFonts w:cs="Times New Roman"/>
            <w:szCs w:val="24"/>
          </w:rPr>
          <w:t>como ejemplo la temperatura y humedad</w:t>
        </w:r>
      </w:ins>
      <w:ins w:id="13881" w:author="JHONATAN MAURICIO VILLARREAL CORREDOR" w:date="2023-03-24T18:22:00Z">
        <w:r w:rsidR="00C8629C" w:rsidRPr="002B569F">
          <w:rPr>
            <w:rFonts w:cs="Times New Roman"/>
            <w:szCs w:val="24"/>
          </w:rPr>
          <w:t>.</w:t>
        </w:r>
      </w:ins>
      <w:ins w:id="13882" w:author="Steff Guzmán" w:date="2023-03-24T14:25:00Z">
        <w:del w:id="13883" w:author="JHONATAN MAURICIO VILLARREAL CORREDOR" w:date="2023-03-24T18:21:00Z">
          <w:r w:rsidRPr="002B569F" w:rsidDel="00C8629C">
            <w:rPr>
              <w:rFonts w:cs="Times New Roman"/>
              <w:szCs w:val="24"/>
              <w:rPrChange w:id="13884"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3885" w:author="JHONATAN MAURICIO VILLARREAL CORREDOR" w:date="2023-03-24T18:12:00Z">
          <w:r w:rsidRPr="002B569F" w:rsidDel="00502685">
            <w:rPr>
              <w:rFonts w:cs="Times New Roman"/>
              <w:szCs w:val="24"/>
              <w:rPrChange w:id="13886"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3887" w:author="JHONATAN MAURICIO VILLARREAL CORREDOR" w:date="2023-03-22T22:25:00Z"/>
          <w:rFonts w:cs="Times New Roman"/>
          <w:szCs w:val="24"/>
        </w:rPr>
      </w:pPr>
    </w:p>
    <w:p w14:paraId="719BF991" w14:textId="2C1685A0" w:rsidR="00B13963" w:rsidRPr="002B569F" w:rsidDel="00D44DB4" w:rsidRDefault="00B13963" w:rsidP="002B569F">
      <w:pPr>
        <w:jc w:val="center"/>
        <w:rPr>
          <w:ins w:id="13888" w:author="JHONATAN MAURICIO VILLARREAL CORREDOR" w:date="2023-03-22T22:25:00Z"/>
          <w:del w:id="13889" w:author="Steff Guzmán" w:date="2023-03-24T14:25:00Z"/>
          <w:rFonts w:cs="Times New Roman"/>
          <w:szCs w:val="24"/>
        </w:rPr>
        <w:pPrChange w:id="13890" w:author="Camilo Andrés Díaz Gómez" w:date="2023-03-28T17:43:00Z">
          <w:pPr/>
        </w:pPrChange>
      </w:pPr>
      <w:ins w:id="13891"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rsidP="002B569F">
      <w:pPr>
        <w:jc w:val="center"/>
        <w:rPr>
          <w:ins w:id="13892" w:author="JHONATAN MAURICIO VILLARREAL CORREDOR" w:date="2023-03-22T22:25:00Z"/>
          <w:del w:id="13893" w:author="Steff Guzmán" w:date="2023-03-24T14:25:00Z"/>
          <w:rFonts w:cs="Times New Roman"/>
          <w:szCs w:val="24"/>
        </w:rPr>
        <w:pPrChange w:id="13894" w:author="Camilo Andrés Díaz Gómez" w:date="2023-03-28T17:43:00Z">
          <w:pPr/>
        </w:pPrChange>
      </w:pPr>
    </w:p>
    <w:p w14:paraId="3E496CC8" w14:textId="00F12B14" w:rsidR="00B13963" w:rsidRPr="002B569F" w:rsidDel="00D44DB4" w:rsidRDefault="00B13963" w:rsidP="002B569F">
      <w:pPr>
        <w:jc w:val="center"/>
        <w:rPr>
          <w:ins w:id="13895" w:author="JHONATAN MAURICIO VILLARREAL CORREDOR" w:date="2023-03-22T22:25:00Z"/>
          <w:del w:id="13896" w:author="Steff Guzmán" w:date="2023-03-24T14:25:00Z"/>
          <w:rFonts w:cs="Times New Roman"/>
          <w:szCs w:val="24"/>
          <w:rPrChange w:id="13897" w:author="Camilo Andrés Díaz Gómez" w:date="2023-03-28T17:42:00Z">
            <w:rPr>
              <w:ins w:id="13898" w:author="JHONATAN MAURICIO VILLARREAL CORREDOR" w:date="2023-03-22T22:25:00Z"/>
              <w:del w:id="13899" w:author="Steff Guzmán" w:date="2023-03-24T14:25:00Z"/>
              <w:rFonts w:cs="Times New Roman"/>
              <w:color w:val="FF0000"/>
              <w:szCs w:val="24"/>
            </w:rPr>
          </w:rPrChange>
        </w:rPr>
        <w:pPrChange w:id="13900" w:author="Camilo Andrés Díaz Gómez" w:date="2023-03-28T17:43:00Z">
          <w:pPr/>
        </w:pPrChange>
      </w:pPr>
      <w:ins w:id="13901" w:author="JHONATAN MAURICIO VILLARREAL CORREDOR" w:date="2023-03-22T22:25:00Z">
        <w:del w:id="13902" w:author="Steff Guzmán" w:date="2023-03-24T14:25:00Z">
          <w:r w:rsidRPr="002B569F" w:rsidDel="00D44DB4">
            <w:rPr>
              <w:rFonts w:cs="Times New Roman"/>
              <w:szCs w:val="24"/>
              <w:rPrChange w:id="13903"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40CA19DB" w14:textId="29986386" w:rsidR="00FD1BAF" w:rsidRPr="002B569F" w:rsidRDefault="00FD1BAF" w:rsidP="002B569F">
      <w:pPr>
        <w:jc w:val="center"/>
        <w:rPr>
          <w:ins w:id="13904" w:author="Camilo Andrés Díaz Gómez" w:date="2023-03-22T13:43:00Z"/>
          <w:rFonts w:cs="Times New Roman"/>
          <w:szCs w:val="24"/>
        </w:rPr>
      </w:pPr>
    </w:p>
    <w:p w14:paraId="1AC91754" w14:textId="77777777" w:rsidR="00935104" w:rsidRPr="002B569F" w:rsidRDefault="00935104" w:rsidP="002B569F">
      <w:pPr>
        <w:rPr>
          <w:rFonts w:cs="Times New Roman"/>
          <w:b/>
          <w:bCs/>
          <w:szCs w:val="24"/>
        </w:rPr>
        <w:pPrChange w:id="13905" w:author="Camilo Andrés Díaz Gómez" w:date="2023-03-28T17:43:00Z">
          <w:pPr>
            <w:jc w:val="center"/>
          </w:pPr>
        </w:pPrChange>
      </w:pPr>
    </w:p>
    <w:p w14:paraId="33D6143F" w14:textId="77777777" w:rsidR="006D3013" w:rsidRPr="002B569F" w:rsidRDefault="006D3013" w:rsidP="002B569F">
      <w:pPr>
        <w:jc w:val="center"/>
        <w:rPr>
          <w:rFonts w:cs="Times New Roman"/>
          <w:b/>
          <w:bCs/>
          <w:szCs w:val="24"/>
        </w:rPr>
      </w:pPr>
    </w:p>
    <w:p w14:paraId="420A2954" w14:textId="1AE04FD0" w:rsidR="00154CFC" w:rsidRPr="002B569F" w:rsidRDefault="00154CFC" w:rsidP="002B569F">
      <w:pPr>
        <w:jc w:val="center"/>
        <w:rPr>
          <w:rFonts w:cs="Times New Roman"/>
          <w:b/>
          <w:bCs/>
          <w:szCs w:val="24"/>
        </w:rPr>
      </w:pPr>
    </w:p>
    <w:p w14:paraId="2A629F4D" w14:textId="2486246A" w:rsidR="00154CFC" w:rsidRPr="002B569F" w:rsidRDefault="00154CFC" w:rsidP="002B569F">
      <w:pPr>
        <w:jc w:val="center"/>
        <w:rPr>
          <w:rFonts w:cs="Times New Roman"/>
          <w:b/>
          <w:bCs/>
          <w:szCs w:val="24"/>
        </w:rPr>
      </w:pPr>
    </w:p>
    <w:p w14:paraId="6148AA2C" w14:textId="5DEE3C86" w:rsidR="00785CED" w:rsidRPr="002B569F" w:rsidDel="00B459BD" w:rsidRDefault="00154CFC" w:rsidP="002B569F">
      <w:pPr>
        <w:jc w:val="center"/>
        <w:rPr>
          <w:del w:id="13906" w:author="Steff Guzmán" w:date="2023-03-13T18:13:00Z"/>
          <w:rFonts w:cs="Times New Roman"/>
          <w:b/>
          <w:szCs w:val="24"/>
        </w:rPr>
        <w:pPrChange w:id="13907" w:author="Camilo Andrés Díaz Gómez" w:date="2023-03-28T17:43:00Z">
          <w:pPr>
            <w:jc w:val="center"/>
          </w:pPr>
        </w:pPrChange>
      </w:pPr>
      <w:bookmarkStart w:id="13908" w:name="_Toc440985144"/>
      <w:del w:id="13909" w:author="Steff Guzmán" w:date="2023-03-13T18:13:00Z">
        <w:r w:rsidRPr="002B569F" w:rsidDel="00B459BD">
          <w:rPr>
            <w:rFonts w:cs="Times New Roman"/>
            <w:b/>
            <w:szCs w:val="24"/>
          </w:rPr>
          <w:delText>Anexo</w:delText>
        </w:r>
        <w:bookmarkEnd w:id="13908"/>
        <w:r w:rsidRPr="002B569F" w:rsidDel="00B459BD">
          <w:rPr>
            <w:rFonts w:cs="Times New Roman"/>
            <w:b/>
            <w:szCs w:val="24"/>
          </w:rPr>
          <w:delText xml:space="preserve"> </w:delText>
        </w:r>
        <w:commentRangeStart w:id="13910"/>
        <w:r w:rsidRPr="002B569F" w:rsidDel="00B459BD">
          <w:rPr>
            <w:rFonts w:cs="Times New Roman"/>
            <w:b/>
            <w:szCs w:val="24"/>
          </w:rPr>
          <w:delText>1</w:delText>
        </w:r>
        <w:commentRangeEnd w:id="13910"/>
        <w:r w:rsidR="00B97524" w:rsidRPr="002B569F" w:rsidDel="00B459BD">
          <w:rPr>
            <w:rStyle w:val="Refdecomentario"/>
            <w:rFonts w:cs="Times New Roman"/>
            <w:sz w:val="24"/>
            <w:szCs w:val="24"/>
            <w:rPrChange w:id="13911" w:author="Camilo Andrés Díaz Gómez" w:date="2023-03-28T17:42:00Z">
              <w:rPr>
                <w:rStyle w:val="Refdecomentario"/>
                <w:rFonts w:cs="Times New Roman"/>
              </w:rPr>
            </w:rPrChange>
          </w:rPr>
          <w:commentReference w:id="13910"/>
        </w:r>
      </w:del>
    </w:p>
    <w:p w14:paraId="76762FA8" w14:textId="5D5F4F1F" w:rsidR="00785CED" w:rsidRPr="002B569F" w:rsidDel="00B459BD" w:rsidRDefault="00785CED" w:rsidP="002B569F">
      <w:pPr>
        <w:jc w:val="center"/>
        <w:rPr>
          <w:del w:id="13912" w:author="Steff Guzmán" w:date="2023-03-13T18:13:00Z"/>
          <w:rFonts w:cs="Times New Roman"/>
          <w:b/>
          <w:szCs w:val="24"/>
        </w:rPr>
        <w:pPrChange w:id="13913" w:author="Camilo Andrés Díaz Gómez" w:date="2023-03-28T17:43:00Z">
          <w:pPr>
            <w:jc w:val="center"/>
          </w:pPr>
        </w:pPrChange>
      </w:pPr>
      <w:del w:id="13914"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rsidP="002B569F">
      <w:pPr>
        <w:jc w:val="left"/>
        <w:rPr>
          <w:del w:id="13915" w:author="Steff Guzmán" w:date="2023-03-13T18:13:00Z"/>
          <w:rFonts w:cs="Times New Roman"/>
          <w:b/>
          <w:szCs w:val="24"/>
        </w:rPr>
        <w:pPrChange w:id="13916" w:author="Camilo Andrés Díaz Gómez" w:date="2023-03-28T17:43:00Z">
          <w:pPr>
            <w:jc w:val="left"/>
          </w:pPr>
        </w:pPrChange>
      </w:pPr>
    </w:p>
    <w:p w14:paraId="73AAB760" w14:textId="48E875E9" w:rsidR="00785CED" w:rsidRPr="002B569F" w:rsidDel="00B459BD" w:rsidRDefault="00785CED" w:rsidP="002B569F">
      <w:pPr>
        <w:jc w:val="center"/>
        <w:rPr>
          <w:del w:id="13917" w:author="Steff Guzmán" w:date="2023-03-13T18:13:00Z"/>
          <w:rFonts w:cs="Times New Roman"/>
          <w:b/>
          <w:szCs w:val="24"/>
        </w:rPr>
        <w:pPrChange w:id="13918" w:author="Camilo Andrés Díaz Gómez" w:date="2023-03-28T17:43:00Z">
          <w:pPr>
            <w:jc w:val="center"/>
          </w:pPr>
        </w:pPrChange>
      </w:pPr>
      <w:del w:id="13919"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rsidP="002B569F">
      <w:pPr>
        <w:spacing w:after="120"/>
        <w:jc w:val="center"/>
        <w:rPr>
          <w:del w:id="13920" w:author="Steff Guzmán" w:date="2023-03-13T18:13:00Z"/>
          <w:rFonts w:cs="Times New Roman"/>
          <w:b/>
          <w:szCs w:val="24"/>
        </w:rPr>
        <w:pPrChange w:id="13921" w:author="Camilo Andrés Díaz Gómez" w:date="2023-03-28T17:43:00Z">
          <w:pPr>
            <w:spacing w:after="120"/>
            <w:jc w:val="center"/>
          </w:pPr>
        </w:pPrChange>
      </w:pPr>
      <w:del w:id="13922"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rsidP="002B569F">
      <w:pPr>
        <w:jc w:val="center"/>
        <w:rPr>
          <w:del w:id="13923" w:author="Steff Guzmán" w:date="2023-03-13T18:13:00Z"/>
          <w:rFonts w:cs="Times New Roman"/>
          <w:szCs w:val="24"/>
        </w:rPr>
        <w:pPrChange w:id="13924" w:author="Camilo Andrés Díaz Gómez" w:date="2023-03-28T17:43:00Z">
          <w:pPr>
            <w:jc w:val="center"/>
          </w:pPr>
        </w:pPrChange>
      </w:pPr>
      <w:del w:id="13925"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rsidP="002B569F">
      <w:pPr>
        <w:jc w:val="center"/>
        <w:rPr>
          <w:del w:id="13926" w:author="Steff Guzmán" w:date="2023-03-13T18:13:00Z"/>
          <w:rFonts w:cs="Times New Roman"/>
          <w:szCs w:val="24"/>
        </w:rPr>
        <w:pPrChange w:id="13927" w:author="Camilo Andrés Díaz Gómez" w:date="2023-03-28T17:43:00Z">
          <w:pPr>
            <w:jc w:val="center"/>
          </w:pPr>
        </w:pPrChange>
      </w:pPr>
    </w:p>
    <w:p w14:paraId="4E968863" w14:textId="0D785071" w:rsidR="00785CED" w:rsidRPr="002B569F" w:rsidDel="00B459BD" w:rsidRDefault="00785CED" w:rsidP="002B569F">
      <w:pPr>
        <w:pStyle w:val="PrrAPA"/>
        <w:rPr>
          <w:del w:id="13928" w:author="Steff Guzmán" w:date="2023-03-13T18:13:00Z"/>
        </w:rPr>
        <w:pPrChange w:id="13929" w:author="Camilo Andrés Díaz Gómez" w:date="2023-03-28T17:43:00Z">
          <w:pPr>
            <w:pStyle w:val="PrrAPA"/>
          </w:pPr>
        </w:pPrChange>
      </w:pPr>
      <w:del w:id="13930"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rsidP="002B569F">
      <w:pPr>
        <w:jc w:val="center"/>
        <w:rPr>
          <w:del w:id="13931" w:author="Steff Guzmán" w:date="2023-03-13T18:13:00Z"/>
          <w:rFonts w:cs="Times New Roman"/>
          <w:b/>
          <w:szCs w:val="24"/>
        </w:rPr>
        <w:pPrChange w:id="13932" w:author="Camilo Andrés Díaz Gómez" w:date="2023-03-28T17:43:00Z">
          <w:pPr>
            <w:jc w:val="center"/>
          </w:pPr>
        </w:pPrChange>
      </w:pPr>
    </w:p>
    <w:p w14:paraId="61CF68D9" w14:textId="29A6BBC6" w:rsidR="00785CED" w:rsidRPr="002B569F" w:rsidDel="00B459BD" w:rsidRDefault="00785CED" w:rsidP="002B569F">
      <w:pPr>
        <w:spacing w:after="120"/>
        <w:jc w:val="center"/>
        <w:rPr>
          <w:del w:id="13933" w:author="Steff Guzmán" w:date="2023-03-13T18:13:00Z"/>
          <w:rFonts w:cs="Times New Roman"/>
          <w:b/>
          <w:szCs w:val="24"/>
        </w:rPr>
        <w:pPrChange w:id="13934" w:author="Camilo Andrés Díaz Gómez" w:date="2023-03-28T17:43:00Z">
          <w:pPr>
            <w:spacing w:after="120"/>
            <w:jc w:val="center"/>
          </w:pPr>
        </w:pPrChange>
      </w:pPr>
      <w:del w:id="13935"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rsidP="002B569F">
      <w:pPr>
        <w:jc w:val="center"/>
        <w:rPr>
          <w:del w:id="13936" w:author="Steff Guzmán" w:date="2023-03-13T18:13:00Z"/>
          <w:rFonts w:cs="Times New Roman"/>
          <w:szCs w:val="24"/>
        </w:rPr>
        <w:pPrChange w:id="13937" w:author="Camilo Andrés Díaz Gómez" w:date="2023-03-28T17:43:00Z">
          <w:pPr>
            <w:jc w:val="center"/>
          </w:pPr>
        </w:pPrChange>
      </w:pPr>
      <w:del w:id="13938"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rsidP="002B569F">
      <w:pPr>
        <w:jc w:val="center"/>
        <w:rPr>
          <w:del w:id="13939" w:author="Steff Guzmán" w:date="2023-03-13T18:13:00Z"/>
          <w:rFonts w:cs="Times New Roman"/>
          <w:b/>
          <w:szCs w:val="24"/>
        </w:rPr>
        <w:pPrChange w:id="13940" w:author="Camilo Andrés Díaz Gómez" w:date="2023-03-28T17:43:00Z">
          <w:pPr>
            <w:jc w:val="center"/>
          </w:pPr>
        </w:pPrChange>
      </w:pPr>
      <w:del w:id="13941"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rsidP="002B569F">
      <w:pPr>
        <w:ind w:firstLine="708"/>
        <w:rPr>
          <w:del w:id="13942" w:author="Steff Guzmán" w:date="2023-03-13T18:13:00Z"/>
          <w:rFonts w:cs="Times New Roman"/>
          <w:szCs w:val="24"/>
        </w:rPr>
        <w:pPrChange w:id="13943" w:author="Camilo Andrés Díaz Gómez" w:date="2023-03-28T17:43:00Z">
          <w:pPr>
            <w:ind w:firstLine="708"/>
          </w:pPr>
        </w:pPrChange>
      </w:pPr>
    </w:p>
    <w:p w14:paraId="748F8ED2" w14:textId="6BA7B0A3" w:rsidR="00785CED" w:rsidRPr="002B569F" w:rsidDel="00B459BD" w:rsidRDefault="00785CED" w:rsidP="002B569F">
      <w:pPr>
        <w:ind w:firstLine="708"/>
        <w:rPr>
          <w:del w:id="13944" w:author="Steff Guzmán" w:date="2023-03-13T18:13:00Z"/>
          <w:rFonts w:cs="Times New Roman"/>
          <w:szCs w:val="24"/>
        </w:rPr>
        <w:pPrChange w:id="13945" w:author="Camilo Andrés Díaz Gómez" w:date="2023-03-28T17:43:00Z">
          <w:pPr>
            <w:ind w:firstLine="708"/>
          </w:pPr>
        </w:pPrChange>
      </w:pPr>
      <w:del w:id="13946"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rPr>
            <w:rFonts w:cs="Times New Roman"/>
          </w:rPr>
          <w:fldChar w:fldCharType="begin"/>
        </w:r>
        <w:r w:rsidR="00AC7859" w:rsidRPr="002B569F" w:rsidDel="00B459BD">
          <w:rPr>
            <w:rFonts w:cs="Times New Roman"/>
            <w:szCs w:val="24"/>
          </w:rPr>
          <w:delInstrText>HYPERLINK "https://www.legalbluebook.com/"</w:delInstrText>
        </w:r>
        <w:r w:rsidR="00AC7859" w:rsidRPr="002B569F" w:rsidDel="00B459BD">
          <w:rPr>
            <w:rFonts w:cs="Times New Roman"/>
          </w:rPr>
        </w:r>
        <w:r w:rsidR="00AC7859" w:rsidRPr="002B569F" w:rsidDel="00B459BD">
          <w:rPr>
            <w:rFonts w:cs="Times New Roman"/>
          </w:rPr>
          <w:fldChar w:fldCharType="separate"/>
        </w:r>
        <w:r w:rsidRPr="002B569F" w:rsidDel="00B459BD">
          <w:rPr>
            <w:rStyle w:val="Hipervnculo"/>
            <w:rFonts w:cs="Times New Roman"/>
            <w:color w:val="auto"/>
            <w:szCs w:val="24"/>
            <w:rPrChange w:id="13947"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3948"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rsidP="002B569F">
      <w:pPr>
        <w:ind w:firstLine="708"/>
        <w:rPr>
          <w:del w:id="13949" w:author="Steff Guzmán" w:date="2023-03-13T18:13:00Z"/>
          <w:rFonts w:cs="Times New Roman"/>
          <w:szCs w:val="24"/>
        </w:rPr>
        <w:pPrChange w:id="13950" w:author="Camilo Andrés Díaz Gómez" w:date="2023-03-28T17:43:00Z">
          <w:pPr>
            <w:ind w:firstLine="708"/>
          </w:pPr>
        </w:pPrChange>
      </w:pPr>
    </w:p>
    <w:p w14:paraId="67ADC645" w14:textId="267A4647" w:rsidR="00785CED" w:rsidRPr="002B569F" w:rsidDel="00B459BD" w:rsidRDefault="00785CED" w:rsidP="002B569F">
      <w:pPr>
        <w:ind w:firstLine="708"/>
        <w:rPr>
          <w:del w:id="13951" w:author="Steff Guzmán" w:date="2023-03-13T18:13:00Z"/>
          <w:rFonts w:cs="Times New Roman"/>
          <w:szCs w:val="24"/>
        </w:rPr>
        <w:pPrChange w:id="13952" w:author="Camilo Andrés Díaz Gómez" w:date="2023-03-28T17:43:00Z">
          <w:pPr>
            <w:ind w:firstLine="708"/>
          </w:pPr>
        </w:pPrChange>
      </w:pPr>
    </w:p>
    <w:p w14:paraId="04C97EF0" w14:textId="3BE6EA0F" w:rsidR="00785CED" w:rsidRPr="002B569F" w:rsidDel="00B459BD" w:rsidRDefault="00785CED" w:rsidP="002B569F">
      <w:pPr>
        <w:ind w:firstLine="708"/>
        <w:rPr>
          <w:del w:id="13953" w:author="Steff Guzmán" w:date="2023-03-13T18:13:00Z"/>
          <w:rFonts w:cs="Times New Roman"/>
          <w:szCs w:val="24"/>
        </w:rPr>
        <w:pPrChange w:id="13954" w:author="Camilo Andrés Díaz Gómez" w:date="2023-03-28T17:43:00Z">
          <w:pPr>
            <w:ind w:firstLine="708"/>
          </w:pPr>
        </w:pPrChange>
      </w:pPr>
    </w:p>
    <w:p w14:paraId="3BBA1663" w14:textId="24AE1A3E" w:rsidR="00785CED" w:rsidRPr="002B569F" w:rsidDel="00B459BD" w:rsidRDefault="00785CED" w:rsidP="002B569F">
      <w:pPr>
        <w:ind w:firstLine="708"/>
        <w:rPr>
          <w:del w:id="13955" w:author="Steff Guzmán" w:date="2023-03-13T18:13:00Z"/>
          <w:rFonts w:cs="Times New Roman"/>
          <w:szCs w:val="24"/>
        </w:rPr>
        <w:pPrChange w:id="13956" w:author="Camilo Andrés Díaz Gómez" w:date="2023-03-28T17:43:00Z">
          <w:pPr>
            <w:ind w:firstLine="708"/>
          </w:pPr>
        </w:pPrChange>
      </w:pPr>
    </w:p>
    <w:p w14:paraId="4209EC3E" w14:textId="4631795D" w:rsidR="00785CED" w:rsidRPr="002B569F" w:rsidDel="00B459BD" w:rsidRDefault="00785CED" w:rsidP="002B569F">
      <w:pPr>
        <w:ind w:firstLine="708"/>
        <w:rPr>
          <w:del w:id="13957" w:author="Steff Guzmán" w:date="2023-03-13T18:13:00Z"/>
          <w:rFonts w:cs="Times New Roman"/>
          <w:szCs w:val="24"/>
        </w:rPr>
        <w:pPrChange w:id="13958" w:author="Camilo Andrés Díaz Gómez" w:date="2023-03-28T17:43:00Z">
          <w:pPr>
            <w:ind w:firstLine="708"/>
          </w:pPr>
        </w:pPrChange>
      </w:pPr>
    </w:p>
    <w:p w14:paraId="7A9E574F" w14:textId="7309D181" w:rsidR="00785CED" w:rsidRPr="002B569F" w:rsidDel="00B459BD" w:rsidRDefault="00785CED" w:rsidP="002B569F">
      <w:pPr>
        <w:ind w:firstLine="708"/>
        <w:rPr>
          <w:del w:id="13959" w:author="Steff Guzmán" w:date="2023-03-13T18:13:00Z"/>
          <w:rFonts w:cs="Times New Roman"/>
          <w:szCs w:val="24"/>
        </w:rPr>
        <w:pPrChange w:id="13960" w:author="Camilo Andrés Díaz Gómez" w:date="2023-03-28T17:43:00Z">
          <w:pPr>
            <w:ind w:firstLine="708"/>
          </w:pPr>
        </w:pPrChange>
      </w:pPr>
    </w:p>
    <w:p w14:paraId="39585326" w14:textId="5AB73135" w:rsidR="00785CED" w:rsidRPr="002B569F" w:rsidDel="00B459BD" w:rsidRDefault="00785CED" w:rsidP="002B569F">
      <w:pPr>
        <w:ind w:firstLine="708"/>
        <w:rPr>
          <w:del w:id="13961" w:author="Steff Guzmán" w:date="2023-03-13T18:13:00Z"/>
          <w:rFonts w:cs="Times New Roman"/>
          <w:szCs w:val="24"/>
        </w:rPr>
        <w:pPrChange w:id="13962" w:author="Camilo Andrés Díaz Gómez" w:date="2023-03-28T17:43:00Z">
          <w:pPr>
            <w:ind w:firstLine="708"/>
          </w:pPr>
        </w:pPrChange>
      </w:pPr>
    </w:p>
    <w:p w14:paraId="5AFBCBEA" w14:textId="40E79519" w:rsidR="00785CED" w:rsidRPr="002B569F" w:rsidDel="00B459BD" w:rsidRDefault="00785CED" w:rsidP="002B569F">
      <w:pPr>
        <w:ind w:firstLine="708"/>
        <w:rPr>
          <w:del w:id="13963" w:author="Steff Guzmán" w:date="2023-03-13T18:13:00Z"/>
          <w:rFonts w:cs="Times New Roman"/>
          <w:szCs w:val="24"/>
        </w:rPr>
        <w:pPrChange w:id="13964" w:author="Camilo Andrés Díaz Gómez" w:date="2023-03-28T17:43:00Z">
          <w:pPr>
            <w:ind w:firstLine="708"/>
          </w:pPr>
        </w:pPrChange>
      </w:pPr>
    </w:p>
    <w:p w14:paraId="617E2007" w14:textId="0F4FA791" w:rsidR="00785CED" w:rsidRPr="002B569F" w:rsidDel="00B459BD" w:rsidRDefault="00785CED" w:rsidP="002B569F">
      <w:pPr>
        <w:ind w:firstLine="708"/>
        <w:rPr>
          <w:del w:id="13965" w:author="Steff Guzmán" w:date="2023-03-13T18:13:00Z"/>
          <w:rFonts w:cs="Times New Roman"/>
          <w:szCs w:val="24"/>
        </w:rPr>
        <w:pPrChange w:id="13966" w:author="Camilo Andrés Díaz Gómez" w:date="2023-03-28T17:43:00Z">
          <w:pPr>
            <w:ind w:firstLine="708"/>
          </w:pPr>
        </w:pPrChange>
      </w:pPr>
    </w:p>
    <w:p w14:paraId="0D401DBF" w14:textId="7DDC2416" w:rsidR="00785CED" w:rsidRPr="002B569F" w:rsidDel="00B459BD" w:rsidRDefault="00785CED" w:rsidP="002B569F">
      <w:pPr>
        <w:ind w:firstLine="708"/>
        <w:rPr>
          <w:del w:id="13967" w:author="Steff Guzmán" w:date="2023-03-13T18:13:00Z"/>
          <w:rFonts w:cs="Times New Roman"/>
          <w:szCs w:val="24"/>
        </w:rPr>
        <w:pPrChange w:id="13968" w:author="Camilo Andrés Díaz Gómez" w:date="2023-03-28T17:43:00Z">
          <w:pPr>
            <w:ind w:firstLine="708"/>
          </w:pPr>
        </w:pPrChange>
      </w:pPr>
    </w:p>
    <w:p w14:paraId="7A39692C" w14:textId="01616BF6" w:rsidR="00785CED" w:rsidRPr="002B569F" w:rsidDel="00B459BD" w:rsidRDefault="00785CED" w:rsidP="002B569F">
      <w:pPr>
        <w:ind w:firstLine="708"/>
        <w:rPr>
          <w:del w:id="13969" w:author="Steff Guzmán" w:date="2023-03-13T18:13:00Z"/>
          <w:rFonts w:cs="Times New Roman"/>
          <w:szCs w:val="24"/>
        </w:rPr>
        <w:pPrChange w:id="13970" w:author="Camilo Andrés Díaz Gómez" w:date="2023-03-28T17:43:00Z">
          <w:pPr>
            <w:ind w:firstLine="708"/>
          </w:pPr>
        </w:pPrChange>
      </w:pPr>
    </w:p>
    <w:p w14:paraId="406576D4" w14:textId="11777B89" w:rsidR="00785CED" w:rsidRPr="002B569F" w:rsidDel="00B459BD" w:rsidRDefault="00785CED" w:rsidP="002B569F">
      <w:pPr>
        <w:ind w:firstLine="708"/>
        <w:rPr>
          <w:del w:id="13971" w:author="Steff Guzmán" w:date="2023-03-13T18:13:00Z"/>
          <w:rFonts w:cs="Times New Roman"/>
          <w:szCs w:val="24"/>
        </w:rPr>
        <w:pPrChange w:id="13972" w:author="Camilo Andrés Díaz Gómez" w:date="2023-03-28T17:43:00Z">
          <w:pPr>
            <w:ind w:firstLine="708"/>
          </w:pPr>
        </w:pPrChange>
      </w:pPr>
    </w:p>
    <w:p w14:paraId="506126E2" w14:textId="2FCAEEF8" w:rsidR="00785CED" w:rsidRPr="002B569F" w:rsidDel="00B459BD" w:rsidRDefault="00785CED" w:rsidP="002B569F">
      <w:pPr>
        <w:jc w:val="center"/>
        <w:rPr>
          <w:del w:id="13973"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3974" w:author="Steff Guzmán" w:date="2023-03-24T16:10:00Z">
            <w:sectPr w:rsidR="00785CED" w:rsidRPr="002B569F" w:rsidDel="00B459BD" w:rsidSect="006E680E">
              <w:pgMar w:top="1418" w:right="1701" w:bottom="1418" w:left="1701" w:header="709" w:footer="709" w:gutter="0"/>
            </w:sectPr>
          </w:sectPrChange>
        </w:sectPr>
        <w:pPrChange w:id="13975" w:author="Camilo Andrés Díaz Gómez" w:date="2023-03-28T17:43:00Z">
          <w:pPr>
            <w:jc w:val="center"/>
          </w:pPr>
        </w:pPrChange>
      </w:pPr>
    </w:p>
    <w:p w14:paraId="1E44A46C" w14:textId="50254699" w:rsidR="00785CED" w:rsidRPr="002B569F" w:rsidDel="00B459BD" w:rsidRDefault="00785CED" w:rsidP="002B569F">
      <w:pPr>
        <w:jc w:val="center"/>
        <w:rPr>
          <w:del w:id="13976" w:author="Steff Guzmán" w:date="2023-03-13T18:13:00Z"/>
          <w:rFonts w:cs="Times New Roman"/>
          <w:b/>
          <w:szCs w:val="24"/>
        </w:rPr>
        <w:pPrChange w:id="13977" w:author="Camilo Andrés Díaz Gómez" w:date="2023-03-28T17:43:00Z">
          <w:pPr>
            <w:jc w:val="center"/>
          </w:pPr>
        </w:pPrChange>
      </w:pPr>
      <w:del w:id="13978"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rsidP="002B569F">
      <w:pPr>
        <w:jc w:val="center"/>
        <w:rPr>
          <w:del w:id="13979" w:author="Steff Guzmán" w:date="2023-03-13T18:13:00Z"/>
          <w:rFonts w:cs="Times New Roman"/>
          <w:b/>
          <w:szCs w:val="24"/>
        </w:rPr>
        <w:pPrChange w:id="13980" w:author="Camilo Andrés Díaz Gómez" w:date="2023-03-28T17:43:00Z">
          <w:pPr>
            <w:jc w:val="center"/>
          </w:pPr>
        </w:pPrChange>
      </w:pPr>
      <w:del w:id="13981"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rsidP="002B569F">
      <w:pPr>
        <w:ind w:firstLine="708"/>
        <w:rPr>
          <w:del w:id="13982" w:author="Steff Guzmán" w:date="2023-03-13T18:13:00Z"/>
          <w:rFonts w:cs="Times New Roman"/>
          <w:szCs w:val="24"/>
        </w:rPr>
        <w:pPrChange w:id="13983" w:author="Camilo Andrés Díaz Gómez" w:date="2023-03-28T17:43:00Z">
          <w:pPr>
            <w:ind w:firstLine="708"/>
          </w:pPr>
        </w:pPrChange>
      </w:pPr>
    </w:p>
    <w:tbl>
      <w:tblPr>
        <w:tblStyle w:val="Tablaconcuadrcula"/>
        <w:tblW w:w="12900" w:type="dxa"/>
        <w:tblInd w:w="-5" w:type="dxa"/>
        <w:tblLook w:val="04A0" w:firstRow="1" w:lastRow="0" w:firstColumn="1" w:lastColumn="0" w:noHBand="0" w:noVBand="1"/>
      </w:tblPr>
      <w:tblGrid>
        <w:gridCol w:w="4253"/>
        <w:gridCol w:w="8647"/>
      </w:tblGrid>
      <w:tr w:rsidR="002B569F" w:rsidRPr="002B569F" w:rsidDel="00B459BD" w14:paraId="18BB84C9" w14:textId="77777777" w:rsidTr="00C60B05">
        <w:trPr>
          <w:del w:id="13984" w:author="Steff Guzmán" w:date="2023-03-13T18:13:00Z"/>
        </w:trPr>
        <w:tc>
          <w:tcPr>
            <w:tcW w:w="4253" w:type="dxa"/>
            <w:tcBorders>
              <w:left w:val="nil"/>
              <w:right w:val="nil"/>
            </w:tcBorders>
            <w:vAlign w:val="center"/>
          </w:tcPr>
          <w:p w14:paraId="22B9E8D3" w14:textId="21D4A36A" w:rsidR="00785CED" w:rsidRPr="002B569F" w:rsidDel="00B459BD" w:rsidRDefault="00785CED" w:rsidP="002B569F">
            <w:pPr>
              <w:spacing w:before="60" w:after="60"/>
              <w:jc w:val="center"/>
              <w:rPr>
                <w:del w:id="13985" w:author="Steff Guzmán" w:date="2023-03-13T18:13:00Z"/>
                <w:rFonts w:cs="Times New Roman"/>
                <w:b/>
                <w:sz w:val="20"/>
                <w:szCs w:val="20"/>
              </w:rPr>
              <w:pPrChange w:id="13986" w:author="Camilo Andrés Díaz Gómez" w:date="2023-03-28T17:43:00Z">
                <w:pPr>
                  <w:spacing w:before="60" w:after="60" w:line="276" w:lineRule="auto"/>
                  <w:jc w:val="center"/>
                </w:pPr>
              </w:pPrChange>
            </w:pPr>
            <w:del w:id="13987"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rsidP="002B569F">
            <w:pPr>
              <w:spacing w:before="60" w:after="60"/>
              <w:jc w:val="center"/>
              <w:rPr>
                <w:del w:id="13988" w:author="Steff Guzmán" w:date="2023-03-13T18:13:00Z"/>
                <w:rFonts w:cs="Times New Roman"/>
                <w:b/>
                <w:sz w:val="20"/>
                <w:szCs w:val="20"/>
              </w:rPr>
              <w:pPrChange w:id="13989" w:author="Camilo Andrés Díaz Gómez" w:date="2023-03-28T17:43:00Z">
                <w:pPr>
                  <w:spacing w:before="60" w:after="60" w:line="276" w:lineRule="auto"/>
                  <w:jc w:val="center"/>
                </w:pPr>
              </w:pPrChange>
            </w:pPr>
            <w:del w:id="13990"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C60B05">
        <w:trPr>
          <w:del w:id="13991" w:author="Steff Guzmán" w:date="2023-03-13T18:13:00Z"/>
        </w:trPr>
        <w:tc>
          <w:tcPr>
            <w:tcW w:w="4253" w:type="dxa"/>
            <w:tcBorders>
              <w:left w:val="nil"/>
              <w:right w:val="nil"/>
            </w:tcBorders>
            <w:vAlign w:val="center"/>
          </w:tcPr>
          <w:p w14:paraId="1F7B541C" w14:textId="7EC741EC" w:rsidR="00785CED" w:rsidRPr="002B569F" w:rsidDel="00B459BD" w:rsidRDefault="00785CED" w:rsidP="002B569F">
            <w:pPr>
              <w:spacing w:before="60" w:after="60"/>
              <w:jc w:val="left"/>
              <w:rPr>
                <w:del w:id="13992" w:author="Steff Guzmán" w:date="2023-03-13T18:13:00Z"/>
                <w:rFonts w:cs="Times New Roman"/>
                <w:b/>
                <w:sz w:val="20"/>
                <w:szCs w:val="20"/>
              </w:rPr>
              <w:pPrChange w:id="13993" w:author="Camilo Andrés Díaz Gómez" w:date="2023-03-28T17:43:00Z">
                <w:pPr>
                  <w:spacing w:before="60" w:after="60" w:line="276" w:lineRule="auto"/>
                  <w:jc w:val="left"/>
                </w:pPr>
              </w:pPrChange>
            </w:pPr>
            <w:del w:id="13994"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rsidP="002B569F">
            <w:pPr>
              <w:widowControl w:val="0"/>
              <w:autoSpaceDE w:val="0"/>
              <w:autoSpaceDN w:val="0"/>
              <w:adjustRightInd w:val="0"/>
              <w:spacing w:before="60" w:after="60"/>
              <w:ind w:left="480" w:hanging="480"/>
              <w:rPr>
                <w:del w:id="13995" w:author="Steff Guzmán" w:date="2023-03-13T18:13:00Z"/>
                <w:rFonts w:cs="Times New Roman"/>
                <w:b/>
                <w:sz w:val="20"/>
                <w:szCs w:val="20"/>
              </w:rPr>
              <w:pPrChange w:id="13996" w:author="Camilo Andrés Díaz Gómez" w:date="2023-03-28T17:43:00Z">
                <w:pPr>
                  <w:widowControl w:val="0"/>
                  <w:autoSpaceDE w:val="0"/>
                  <w:autoSpaceDN w:val="0"/>
                  <w:adjustRightInd w:val="0"/>
                  <w:spacing w:before="60" w:after="60" w:line="276" w:lineRule="auto"/>
                  <w:ind w:left="480" w:hanging="480"/>
                </w:pPr>
              </w:pPrChange>
            </w:pPr>
            <w:del w:id="13997"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C60B05">
        <w:trPr>
          <w:del w:id="13998" w:author="Steff Guzmán" w:date="2023-03-13T18:13:00Z"/>
        </w:trPr>
        <w:tc>
          <w:tcPr>
            <w:tcW w:w="4253" w:type="dxa"/>
            <w:tcBorders>
              <w:left w:val="nil"/>
              <w:right w:val="nil"/>
            </w:tcBorders>
            <w:vAlign w:val="center"/>
          </w:tcPr>
          <w:p w14:paraId="58D260BD" w14:textId="643144F0" w:rsidR="00785CED" w:rsidRPr="002B569F" w:rsidDel="00B459BD" w:rsidRDefault="00785CED" w:rsidP="002B569F">
            <w:pPr>
              <w:spacing w:before="60" w:after="60"/>
              <w:jc w:val="left"/>
              <w:rPr>
                <w:del w:id="13999" w:author="Steff Guzmán" w:date="2023-03-13T18:13:00Z"/>
                <w:rFonts w:cs="Times New Roman"/>
                <w:b/>
                <w:sz w:val="20"/>
                <w:szCs w:val="20"/>
              </w:rPr>
              <w:pPrChange w:id="14000" w:author="Camilo Andrés Díaz Gómez" w:date="2023-03-28T17:43:00Z">
                <w:pPr>
                  <w:spacing w:before="60" w:after="60" w:line="276" w:lineRule="auto"/>
                  <w:jc w:val="left"/>
                </w:pPr>
              </w:pPrChange>
            </w:pPr>
            <w:del w:id="14001"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rsidP="002B569F">
            <w:pPr>
              <w:widowControl w:val="0"/>
              <w:autoSpaceDE w:val="0"/>
              <w:autoSpaceDN w:val="0"/>
              <w:adjustRightInd w:val="0"/>
              <w:spacing w:before="60" w:after="60"/>
              <w:ind w:left="480" w:hanging="480"/>
              <w:rPr>
                <w:del w:id="14002" w:author="Steff Guzmán" w:date="2023-03-13T18:13:00Z"/>
                <w:rFonts w:cs="Times New Roman"/>
                <w:b/>
                <w:sz w:val="20"/>
                <w:szCs w:val="20"/>
              </w:rPr>
              <w:pPrChange w:id="14003" w:author="Camilo Andrés Díaz Gómez" w:date="2023-03-28T17:43:00Z">
                <w:pPr>
                  <w:widowControl w:val="0"/>
                  <w:autoSpaceDE w:val="0"/>
                  <w:autoSpaceDN w:val="0"/>
                  <w:adjustRightInd w:val="0"/>
                  <w:spacing w:before="60" w:after="60" w:line="276" w:lineRule="auto"/>
                  <w:ind w:left="480" w:hanging="480"/>
                </w:pPr>
              </w:pPrChange>
            </w:pPr>
            <w:del w:id="14004"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C60B05">
        <w:trPr>
          <w:del w:id="14005" w:author="Steff Guzmán" w:date="2023-03-13T18:13:00Z"/>
        </w:trPr>
        <w:tc>
          <w:tcPr>
            <w:tcW w:w="4253" w:type="dxa"/>
            <w:tcBorders>
              <w:left w:val="nil"/>
              <w:right w:val="nil"/>
            </w:tcBorders>
            <w:vAlign w:val="center"/>
          </w:tcPr>
          <w:p w14:paraId="14FA04EA" w14:textId="050B4114" w:rsidR="00785CED" w:rsidRPr="002B569F" w:rsidDel="00B459BD" w:rsidRDefault="00785CED" w:rsidP="002B569F">
            <w:pPr>
              <w:spacing w:before="60" w:after="60"/>
              <w:jc w:val="left"/>
              <w:rPr>
                <w:del w:id="14006" w:author="Steff Guzmán" w:date="2023-03-13T18:13:00Z"/>
                <w:rFonts w:cs="Times New Roman"/>
                <w:b/>
                <w:sz w:val="20"/>
                <w:szCs w:val="20"/>
              </w:rPr>
              <w:pPrChange w:id="14007" w:author="Camilo Andrés Díaz Gómez" w:date="2023-03-28T17:43:00Z">
                <w:pPr>
                  <w:spacing w:before="60" w:after="60" w:line="276" w:lineRule="auto"/>
                  <w:jc w:val="left"/>
                </w:pPr>
              </w:pPrChange>
            </w:pPr>
            <w:del w:id="14008"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rsidP="002B569F">
            <w:pPr>
              <w:widowControl w:val="0"/>
              <w:autoSpaceDE w:val="0"/>
              <w:autoSpaceDN w:val="0"/>
              <w:adjustRightInd w:val="0"/>
              <w:spacing w:before="60" w:after="60"/>
              <w:ind w:left="480" w:hanging="480"/>
              <w:rPr>
                <w:del w:id="14009" w:author="Steff Guzmán" w:date="2023-03-13T18:13:00Z"/>
                <w:rFonts w:cs="Times New Roman"/>
                <w:b/>
                <w:sz w:val="20"/>
                <w:szCs w:val="20"/>
              </w:rPr>
              <w:pPrChange w:id="14010" w:author="Camilo Andrés Díaz Gómez" w:date="2023-03-28T17:43:00Z">
                <w:pPr>
                  <w:widowControl w:val="0"/>
                  <w:autoSpaceDE w:val="0"/>
                  <w:autoSpaceDN w:val="0"/>
                  <w:adjustRightInd w:val="0"/>
                  <w:spacing w:before="60" w:after="60" w:line="276" w:lineRule="auto"/>
                  <w:ind w:left="480" w:hanging="480"/>
                </w:pPr>
              </w:pPrChange>
            </w:pPr>
            <w:del w:id="14011"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C60B05">
        <w:trPr>
          <w:del w:id="14012" w:author="Steff Guzmán" w:date="2023-03-13T18:13:00Z"/>
        </w:trPr>
        <w:tc>
          <w:tcPr>
            <w:tcW w:w="4253" w:type="dxa"/>
            <w:tcBorders>
              <w:left w:val="nil"/>
              <w:right w:val="nil"/>
            </w:tcBorders>
            <w:vAlign w:val="center"/>
          </w:tcPr>
          <w:p w14:paraId="363D52D7" w14:textId="01DAAF9E" w:rsidR="00785CED" w:rsidRPr="002B569F" w:rsidDel="00B459BD" w:rsidRDefault="00785CED" w:rsidP="002B569F">
            <w:pPr>
              <w:spacing w:before="60" w:after="60"/>
              <w:jc w:val="left"/>
              <w:rPr>
                <w:del w:id="14013" w:author="Steff Guzmán" w:date="2023-03-13T18:13:00Z"/>
                <w:rFonts w:cs="Times New Roman"/>
                <w:b/>
                <w:sz w:val="20"/>
                <w:szCs w:val="20"/>
              </w:rPr>
              <w:pPrChange w:id="14014" w:author="Camilo Andrés Díaz Gómez" w:date="2023-03-28T17:43:00Z">
                <w:pPr>
                  <w:spacing w:before="60" w:after="60" w:line="276" w:lineRule="auto"/>
                  <w:jc w:val="left"/>
                </w:pPr>
              </w:pPrChange>
            </w:pPr>
            <w:del w:id="14015"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rsidP="002B569F">
            <w:pPr>
              <w:widowControl w:val="0"/>
              <w:autoSpaceDE w:val="0"/>
              <w:autoSpaceDN w:val="0"/>
              <w:adjustRightInd w:val="0"/>
              <w:spacing w:before="60" w:after="60"/>
              <w:ind w:left="480" w:hanging="480"/>
              <w:rPr>
                <w:del w:id="14016" w:author="Steff Guzmán" w:date="2023-03-13T18:13:00Z"/>
                <w:rFonts w:cs="Times New Roman"/>
                <w:b/>
                <w:sz w:val="20"/>
                <w:szCs w:val="20"/>
              </w:rPr>
              <w:pPrChange w:id="14017" w:author="Camilo Andrés Díaz Gómez" w:date="2023-03-28T17:43:00Z">
                <w:pPr>
                  <w:widowControl w:val="0"/>
                  <w:autoSpaceDE w:val="0"/>
                  <w:autoSpaceDN w:val="0"/>
                  <w:adjustRightInd w:val="0"/>
                  <w:spacing w:before="60" w:after="60" w:line="276" w:lineRule="auto"/>
                  <w:ind w:left="480" w:hanging="480"/>
                </w:pPr>
              </w:pPrChange>
            </w:pPr>
            <w:del w:id="14018"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C60B05">
        <w:trPr>
          <w:del w:id="14019" w:author="Steff Guzmán" w:date="2023-03-13T18:13:00Z"/>
        </w:trPr>
        <w:tc>
          <w:tcPr>
            <w:tcW w:w="4253" w:type="dxa"/>
            <w:tcBorders>
              <w:left w:val="nil"/>
              <w:right w:val="nil"/>
            </w:tcBorders>
            <w:vAlign w:val="center"/>
          </w:tcPr>
          <w:p w14:paraId="7A12F5E0" w14:textId="1B98F649" w:rsidR="00785CED" w:rsidRPr="002B569F" w:rsidDel="00B459BD" w:rsidRDefault="00785CED" w:rsidP="002B569F">
            <w:pPr>
              <w:spacing w:before="60" w:after="60"/>
              <w:jc w:val="left"/>
              <w:rPr>
                <w:del w:id="14020" w:author="Steff Guzmán" w:date="2023-03-13T18:13:00Z"/>
                <w:rFonts w:cs="Times New Roman"/>
                <w:sz w:val="20"/>
                <w:szCs w:val="20"/>
              </w:rPr>
              <w:pPrChange w:id="14021" w:author="Camilo Andrés Díaz Gómez" w:date="2023-03-28T17:43:00Z">
                <w:pPr>
                  <w:spacing w:before="60" w:after="60" w:line="276" w:lineRule="auto"/>
                  <w:jc w:val="left"/>
                </w:pPr>
              </w:pPrChange>
            </w:pPr>
            <w:del w:id="14022"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rsidP="002B569F">
            <w:pPr>
              <w:widowControl w:val="0"/>
              <w:autoSpaceDE w:val="0"/>
              <w:autoSpaceDN w:val="0"/>
              <w:adjustRightInd w:val="0"/>
              <w:spacing w:before="60" w:after="60"/>
              <w:ind w:left="480" w:hanging="480"/>
              <w:rPr>
                <w:del w:id="14023" w:author="Steff Guzmán" w:date="2023-03-13T18:13:00Z"/>
                <w:rFonts w:cs="Times New Roman"/>
                <w:b/>
                <w:sz w:val="20"/>
                <w:szCs w:val="20"/>
              </w:rPr>
              <w:pPrChange w:id="14024" w:author="Camilo Andrés Díaz Gómez" w:date="2023-03-28T17:43:00Z">
                <w:pPr>
                  <w:widowControl w:val="0"/>
                  <w:autoSpaceDE w:val="0"/>
                  <w:autoSpaceDN w:val="0"/>
                  <w:adjustRightInd w:val="0"/>
                  <w:spacing w:before="60" w:after="60" w:line="276" w:lineRule="auto"/>
                  <w:ind w:left="480" w:hanging="480"/>
                </w:pPr>
              </w:pPrChange>
            </w:pPr>
            <w:del w:id="14025"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C60B05">
        <w:trPr>
          <w:del w:id="14026" w:author="Steff Guzmán" w:date="2023-03-13T18:13:00Z"/>
        </w:trPr>
        <w:tc>
          <w:tcPr>
            <w:tcW w:w="4253" w:type="dxa"/>
            <w:tcBorders>
              <w:left w:val="nil"/>
              <w:right w:val="nil"/>
            </w:tcBorders>
            <w:vAlign w:val="center"/>
          </w:tcPr>
          <w:p w14:paraId="493AD805" w14:textId="0FC47D0E" w:rsidR="00785CED" w:rsidRPr="002B569F" w:rsidDel="00B459BD" w:rsidRDefault="00785CED" w:rsidP="002B569F">
            <w:pPr>
              <w:spacing w:before="60" w:after="60"/>
              <w:jc w:val="left"/>
              <w:rPr>
                <w:del w:id="14027" w:author="Steff Guzmán" w:date="2023-03-13T18:13:00Z"/>
                <w:rFonts w:cs="Times New Roman"/>
                <w:b/>
                <w:sz w:val="20"/>
                <w:szCs w:val="20"/>
              </w:rPr>
              <w:pPrChange w:id="14028" w:author="Camilo Andrés Díaz Gómez" w:date="2023-03-28T17:43:00Z">
                <w:pPr>
                  <w:spacing w:before="60" w:after="60" w:line="276" w:lineRule="auto"/>
                  <w:jc w:val="left"/>
                </w:pPr>
              </w:pPrChange>
            </w:pPr>
            <w:del w:id="14029"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rsidP="002B569F">
            <w:pPr>
              <w:widowControl w:val="0"/>
              <w:autoSpaceDE w:val="0"/>
              <w:autoSpaceDN w:val="0"/>
              <w:adjustRightInd w:val="0"/>
              <w:spacing w:before="60" w:after="60"/>
              <w:ind w:left="480" w:hanging="480"/>
              <w:rPr>
                <w:del w:id="14030" w:author="Steff Guzmán" w:date="2023-03-13T18:13:00Z"/>
                <w:rFonts w:cs="Times New Roman"/>
                <w:b/>
                <w:sz w:val="20"/>
                <w:szCs w:val="20"/>
              </w:rPr>
              <w:pPrChange w:id="14031" w:author="Camilo Andrés Díaz Gómez" w:date="2023-03-28T17:43:00Z">
                <w:pPr>
                  <w:widowControl w:val="0"/>
                  <w:autoSpaceDE w:val="0"/>
                  <w:autoSpaceDN w:val="0"/>
                  <w:adjustRightInd w:val="0"/>
                  <w:spacing w:before="60" w:after="60" w:line="276" w:lineRule="auto"/>
                  <w:ind w:left="480" w:hanging="480"/>
                </w:pPr>
              </w:pPrChange>
            </w:pPr>
            <w:del w:id="14032"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C60B05">
        <w:trPr>
          <w:del w:id="14033" w:author="Steff Guzmán" w:date="2023-03-13T18:13:00Z"/>
        </w:trPr>
        <w:tc>
          <w:tcPr>
            <w:tcW w:w="4253" w:type="dxa"/>
            <w:tcBorders>
              <w:left w:val="nil"/>
              <w:right w:val="nil"/>
            </w:tcBorders>
            <w:vAlign w:val="center"/>
          </w:tcPr>
          <w:p w14:paraId="53D7617F" w14:textId="4F03885F" w:rsidR="00785CED" w:rsidRPr="002B569F" w:rsidDel="00B459BD" w:rsidRDefault="00785CED" w:rsidP="002B569F">
            <w:pPr>
              <w:spacing w:before="60" w:after="60"/>
              <w:jc w:val="left"/>
              <w:rPr>
                <w:del w:id="14034" w:author="Steff Guzmán" w:date="2023-03-13T18:13:00Z"/>
                <w:rFonts w:cs="Times New Roman"/>
                <w:b/>
                <w:sz w:val="20"/>
                <w:szCs w:val="20"/>
              </w:rPr>
              <w:pPrChange w:id="14035" w:author="Camilo Andrés Díaz Gómez" w:date="2023-03-28T17:43:00Z">
                <w:pPr>
                  <w:spacing w:before="60" w:after="60" w:line="276" w:lineRule="auto"/>
                  <w:jc w:val="left"/>
                </w:pPr>
              </w:pPrChange>
            </w:pPr>
            <w:del w:id="14036"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rsidP="002B569F">
            <w:pPr>
              <w:widowControl w:val="0"/>
              <w:autoSpaceDE w:val="0"/>
              <w:autoSpaceDN w:val="0"/>
              <w:adjustRightInd w:val="0"/>
              <w:spacing w:before="60" w:after="60"/>
              <w:ind w:left="480" w:hanging="480"/>
              <w:rPr>
                <w:del w:id="14037" w:author="Steff Guzmán" w:date="2023-03-13T18:13:00Z"/>
                <w:rFonts w:cs="Times New Roman"/>
                <w:b/>
                <w:sz w:val="20"/>
                <w:szCs w:val="20"/>
              </w:rPr>
              <w:pPrChange w:id="14038" w:author="Camilo Andrés Díaz Gómez" w:date="2023-03-28T17:43:00Z">
                <w:pPr>
                  <w:widowControl w:val="0"/>
                  <w:autoSpaceDE w:val="0"/>
                  <w:autoSpaceDN w:val="0"/>
                  <w:adjustRightInd w:val="0"/>
                  <w:spacing w:before="60" w:after="60" w:line="276" w:lineRule="auto"/>
                  <w:ind w:left="480" w:hanging="480"/>
                </w:pPr>
              </w:pPrChange>
            </w:pPr>
            <w:del w:id="14039"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C60B05">
        <w:trPr>
          <w:del w:id="14040" w:author="Steff Guzmán" w:date="2023-03-13T18:13:00Z"/>
        </w:trPr>
        <w:tc>
          <w:tcPr>
            <w:tcW w:w="4253" w:type="dxa"/>
            <w:tcBorders>
              <w:left w:val="nil"/>
              <w:right w:val="nil"/>
            </w:tcBorders>
            <w:vAlign w:val="center"/>
          </w:tcPr>
          <w:p w14:paraId="0EA4CAB8" w14:textId="7EEF7A79" w:rsidR="00785CED" w:rsidRPr="002B569F" w:rsidDel="00B459BD" w:rsidRDefault="00785CED" w:rsidP="002B569F">
            <w:pPr>
              <w:spacing w:before="60" w:after="60"/>
              <w:jc w:val="left"/>
              <w:rPr>
                <w:del w:id="14041" w:author="Steff Guzmán" w:date="2023-03-13T18:13:00Z"/>
                <w:rFonts w:cs="Times New Roman"/>
                <w:b/>
                <w:sz w:val="20"/>
                <w:szCs w:val="20"/>
              </w:rPr>
              <w:pPrChange w:id="14042" w:author="Camilo Andrés Díaz Gómez" w:date="2023-03-28T17:43:00Z">
                <w:pPr>
                  <w:spacing w:before="60" w:after="60" w:line="276" w:lineRule="auto"/>
                  <w:jc w:val="left"/>
                </w:pPr>
              </w:pPrChange>
            </w:pPr>
            <w:del w:id="14043"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rsidP="002B569F">
            <w:pPr>
              <w:widowControl w:val="0"/>
              <w:autoSpaceDE w:val="0"/>
              <w:autoSpaceDN w:val="0"/>
              <w:adjustRightInd w:val="0"/>
              <w:spacing w:before="60" w:after="60"/>
              <w:ind w:left="480" w:hanging="480"/>
              <w:rPr>
                <w:del w:id="14044" w:author="Steff Guzmán" w:date="2023-03-13T18:13:00Z"/>
                <w:rFonts w:cs="Times New Roman"/>
                <w:b/>
                <w:sz w:val="20"/>
                <w:szCs w:val="20"/>
              </w:rPr>
              <w:pPrChange w:id="14045" w:author="Camilo Andrés Díaz Gómez" w:date="2023-03-28T17:43:00Z">
                <w:pPr>
                  <w:widowControl w:val="0"/>
                  <w:autoSpaceDE w:val="0"/>
                  <w:autoSpaceDN w:val="0"/>
                  <w:adjustRightInd w:val="0"/>
                  <w:spacing w:before="60" w:after="60" w:line="276" w:lineRule="auto"/>
                  <w:ind w:left="480" w:hanging="480"/>
                </w:pPr>
              </w:pPrChange>
            </w:pPr>
            <w:del w:id="14046"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C60B05">
        <w:trPr>
          <w:del w:id="14047" w:author="Steff Guzmán" w:date="2023-03-13T18:13:00Z"/>
        </w:trPr>
        <w:tc>
          <w:tcPr>
            <w:tcW w:w="4253" w:type="dxa"/>
            <w:tcBorders>
              <w:left w:val="nil"/>
              <w:right w:val="nil"/>
            </w:tcBorders>
            <w:vAlign w:val="center"/>
          </w:tcPr>
          <w:p w14:paraId="6C4B19F4" w14:textId="03891BB1" w:rsidR="00785CED" w:rsidRPr="002B569F" w:rsidDel="00B459BD" w:rsidRDefault="00785CED" w:rsidP="002B569F">
            <w:pPr>
              <w:spacing w:before="60" w:after="60"/>
              <w:jc w:val="left"/>
              <w:rPr>
                <w:del w:id="14048" w:author="Steff Guzmán" w:date="2023-03-13T18:13:00Z"/>
                <w:rFonts w:cs="Times New Roman"/>
                <w:b/>
                <w:sz w:val="20"/>
                <w:szCs w:val="20"/>
              </w:rPr>
              <w:pPrChange w:id="14049" w:author="Camilo Andrés Díaz Gómez" w:date="2023-03-28T17:43:00Z">
                <w:pPr>
                  <w:spacing w:before="60" w:after="60" w:line="276" w:lineRule="auto"/>
                  <w:jc w:val="left"/>
                </w:pPr>
              </w:pPrChange>
            </w:pPr>
            <w:del w:id="14050"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rsidP="002B569F">
            <w:pPr>
              <w:widowControl w:val="0"/>
              <w:autoSpaceDE w:val="0"/>
              <w:autoSpaceDN w:val="0"/>
              <w:adjustRightInd w:val="0"/>
              <w:spacing w:before="60" w:after="60"/>
              <w:ind w:left="480" w:hanging="480"/>
              <w:rPr>
                <w:del w:id="14051" w:author="Steff Guzmán" w:date="2023-03-13T18:13:00Z"/>
                <w:rFonts w:cs="Times New Roman"/>
                <w:b/>
                <w:sz w:val="20"/>
                <w:szCs w:val="20"/>
              </w:rPr>
              <w:pPrChange w:id="14052" w:author="Camilo Andrés Díaz Gómez" w:date="2023-03-28T17:43:00Z">
                <w:pPr>
                  <w:widowControl w:val="0"/>
                  <w:autoSpaceDE w:val="0"/>
                  <w:autoSpaceDN w:val="0"/>
                  <w:adjustRightInd w:val="0"/>
                  <w:spacing w:before="60" w:after="60" w:line="276" w:lineRule="auto"/>
                  <w:ind w:left="480" w:hanging="480"/>
                </w:pPr>
              </w:pPrChange>
            </w:pPr>
            <w:del w:id="14053"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C60B05">
        <w:trPr>
          <w:del w:id="14054" w:author="Steff Guzmán" w:date="2023-03-13T18:13:00Z"/>
        </w:trPr>
        <w:tc>
          <w:tcPr>
            <w:tcW w:w="4253" w:type="dxa"/>
            <w:tcBorders>
              <w:left w:val="nil"/>
              <w:right w:val="nil"/>
            </w:tcBorders>
            <w:vAlign w:val="center"/>
          </w:tcPr>
          <w:p w14:paraId="424B0BD8" w14:textId="65D12209" w:rsidR="00785CED" w:rsidRPr="002B569F" w:rsidDel="00B459BD" w:rsidRDefault="00785CED" w:rsidP="002B569F">
            <w:pPr>
              <w:spacing w:before="60" w:after="60"/>
              <w:jc w:val="left"/>
              <w:rPr>
                <w:del w:id="14055" w:author="Steff Guzmán" w:date="2023-03-13T18:13:00Z"/>
                <w:rFonts w:cs="Times New Roman"/>
                <w:b/>
                <w:sz w:val="20"/>
                <w:szCs w:val="20"/>
              </w:rPr>
              <w:pPrChange w:id="14056" w:author="Camilo Andrés Díaz Gómez" w:date="2023-03-28T17:43:00Z">
                <w:pPr>
                  <w:spacing w:before="60" w:after="60" w:line="276" w:lineRule="auto"/>
                  <w:jc w:val="left"/>
                </w:pPr>
              </w:pPrChange>
            </w:pPr>
            <w:del w:id="14057"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rsidP="002B569F">
            <w:pPr>
              <w:widowControl w:val="0"/>
              <w:autoSpaceDE w:val="0"/>
              <w:autoSpaceDN w:val="0"/>
              <w:adjustRightInd w:val="0"/>
              <w:spacing w:before="60" w:after="60"/>
              <w:ind w:left="480" w:hanging="480"/>
              <w:rPr>
                <w:del w:id="14058" w:author="Steff Guzmán" w:date="2023-03-13T18:13:00Z"/>
                <w:rFonts w:cs="Times New Roman"/>
                <w:b/>
                <w:sz w:val="20"/>
                <w:szCs w:val="20"/>
              </w:rPr>
              <w:pPrChange w:id="14059" w:author="Camilo Andrés Díaz Gómez" w:date="2023-03-28T17:43:00Z">
                <w:pPr>
                  <w:widowControl w:val="0"/>
                  <w:autoSpaceDE w:val="0"/>
                  <w:autoSpaceDN w:val="0"/>
                  <w:adjustRightInd w:val="0"/>
                  <w:spacing w:before="60" w:after="60" w:line="276" w:lineRule="auto"/>
                  <w:ind w:left="480" w:hanging="480"/>
                </w:pPr>
              </w:pPrChange>
            </w:pPr>
            <w:del w:id="14060"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C60B05">
        <w:trPr>
          <w:del w:id="14061" w:author="Steff Guzmán" w:date="2023-03-13T18:13:00Z"/>
        </w:trPr>
        <w:tc>
          <w:tcPr>
            <w:tcW w:w="4253" w:type="dxa"/>
            <w:tcBorders>
              <w:left w:val="nil"/>
              <w:right w:val="nil"/>
            </w:tcBorders>
            <w:vAlign w:val="center"/>
          </w:tcPr>
          <w:p w14:paraId="686A3598" w14:textId="36BF133A" w:rsidR="00785CED" w:rsidRPr="002B569F" w:rsidDel="00B459BD" w:rsidRDefault="00785CED" w:rsidP="002B569F">
            <w:pPr>
              <w:spacing w:before="60" w:after="60"/>
              <w:jc w:val="left"/>
              <w:rPr>
                <w:del w:id="14062" w:author="Steff Guzmán" w:date="2023-03-13T18:13:00Z"/>
                <w:rFonts w:cs="Times New Roman"/>
                <w:b/>
                <w:sz w:val="20"/>
                <w:szCs w:val="20"/>
              </w:rPr>
              <w:pPrChange w:id="14063" w:author="Camilo Andrés Díaz Gómez" w:date="2023-03-28T17:43:00Z">
                <w:pPr>
                  <w:spacing w:before="60" w:after="60" w:line="276" w:lineRule="auto"/>
                  <w:jc w:val="left"/>
                </w:pPr>
              </w:pPrChange>
            </w:pPr>
            <w:del w:id="14064"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rsidP="002B569F">
            <w:pPr>
              <w:spacing w:before="60" w:after="60"/>
              <w:ind w:left="482" w:hanging="482"/>
              <w:rPr>
                <w:del w:id="14065" w:author="Steff Guzmán" w:date="2023-03-13T18:13:00Z"/>
                <w:rFonts w:cs="Times New Roman"/>
                <w:b/>
                <w:sz w:val="20"/>
                <w:szCs w:val="20"/>
              </w:rPr>
              <w:pPrChange w:id="14066" w:author="Camilo Andrés Díaz Gómez" w:date="2023-03-28T17:43:00Z">
                <w:pPr>
                  <w:spacing w:before="60" w:after="60" w:line="276" w:lineRule="auto"/>
                  <w:ind w:left="482" w:hanging="482"/>
                </w:pPr>
              </w:pPrChange>
            </w:pPr>
            <w:del w:id="14067"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C60B05">
        <w:trPr>
          <w:del w:id="14068" w:author="Steff Guzmán" w:date="2023-03-13T18:13:00Z"/>
        </w:trPr>
        <w:tc>
          <w:tcPr>
            <w:tcW w:w="4253" w:type="dxa"/>
            <w:tcBorders>
              <w:left w:val="nil"/>
              <w:right w:val="nil"/>
            </w:tcBorders>
            <w:vAlign w:val="center"/>
          </w:tcPr>
          <w:p w14:paraId="5175C40B" w14:textId="653AD798" w:rsidR="00785CED" w:rsidRPr="002B569F" w:rsidDel="00B459BD" w:rsidRDefault="00785CED" w:rsidP="002B569F">
            <w:pPr>
              <w:spacing w:before="60" w:after="60"/>
              <w:jc w:val="left"/>
              <w:rPr>
                <w:del w:id="14069" w:author="Steff Guzmán" w:date="2023-03-13T18:13:00Z"/>
                <w:rFonts w:cs="Times New Roman"/>
                <w:b/>
                <w:sz w:val="20"/>
                <w:szCs w:val="20"/>
              </w:rPr>
              <w:pPrChange w:id="14070" w:author="Camilo Andrés Díaz Gómez" w:date="2023-03-28T17:43:00Z">
                <w:pPr>
                  <w:spacing w:before="60" w:after="60" w:line="276" w:lineRule="auto"/>
                  <w:jc w:val="left"/>
                </w:pPr>
              </w:pPrChange>
            </w:pPr>
            <w:del w:id="14071"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rsidP="002B569F">
            <w:pPr>
              <w:widowControl w:val="0"/>
              <w:autoSpaceDE w:val="0"/>
              <w:autoSpaceDN w:val="0"/>
              <w:adjustRightInd w:val="0"/>
              <w:spacing w:before="60" w:after="60"/>
              <w:ind w:left="480" w:hanging="480"/>
              <w:rPr>
                <w:del w:id="14072" w:author="Steff Guzmán" w:date="2023-03-13T18:13:00Z"/>
                <w:rFonts w:cs="Times New Roman"/>
                <w:b/>
                <w:sz w:val="20"/>
                <w:szCs w:val="20"/>
              </w:rPr>
              <w:pPrChange w:id="14073" w:author="Camilo Andrés Díaz Gómez" w:date="2023-03-28T17:43:00Z">
                <w:pPr>
                  <w:widowControl w:val="0"/>
                  <w:autoSpaceDE w:val="0"/>
                  <w:autoSpaceDN w:val="0"/>
                  <w:adjustRightInd w:val="0"/>
                  <w:spacing w:before="60" w:after="60" w:line="276" w:lineRule="auto"/>
                  <w:ind w:left="480" w:hanging="480"/>
                </w:pPr>
              </w:pPrChange>
            </w:pPr>
            <w:del w:id="14074"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C60B05">
        <w:trPr>
          <w:del w:id="14075" w:author="Steff Guzmán" w:date="2023-03-13T18:13:00Z"/>
        </w:trPr>
        <w:tc>
          <w:tcPr>
            <w:tcW w:w="4253" w:type="dxa"/>
            <w:tcBorders>
              <w:left w:val="nil"/>
              <w:right w:val="nil"/>
            </w:tcBorders>
            <w:vAlign w:val="center"/>
          </w:tcPr>
          <w:p w14:paraId="4A6EE0CE" w14:textId="15C28442" w:rsidR="00785CED" w:rsidRPr="002B569F" w:rsidDel="00B459BD" w:rsidRDefault="00785CED" w:rsidP="002B569F">
            <w:pPr>
              <w:spacing w:before="60" w:after="60"/>
              <w:jc w:val="left"/>
              <w:rPr>
                <w:del w:id="14076" w:author="Steff Guzmán" w:date="2023-03-13T18:13:00Z"/>
                <w:rFonts w:cs="Times New Roman"/>
                <w:b/>
                <w:sz w:val="20"/>
                <w:szCs w:val="20"/>
              </w:rPr>
              <w:pPrChange w:id="14077" w:author="Camilo Andrés Díaz Gómez" w:date="2023-03-28T17:43:00Z">
                <w:pPr>
                  <w:spacing w:before="60" w:after="60" w:line="276" w:lineRule="auto"/>
                  <w:jc w:val="left"/>
                </w:pPr>
              </w:pPrChange>
            </w:pPr>
            <w:del w:id="14078"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rsidP="002B569F">
            <w:pPr>
              <w:widowControl w:val="0"/>
              <w:autoSpaceDE w:val="0"/>
              <w:autoSpaceDN w:val="0"/>
              <w:adjustRightInd w:val="0"/>
              <w:spacing w:before="60" w:after="60"/>
              <w:ind w:left="480" w:hanging="480"/>
              <w:rPr>
                <w:del w:id="14079" w:author="Steff Guzmán" w:date="2023-03-13T18:13:00Z"/>
                <w:rFonts w:cs="Times New Roman"/>
                <w:b/>
                <w:sz w:val="20"/>
                <w:szCs w:val="20"/>
              </w:rPr>
              <w:pPrChange w:id="14080" w:author="Camilo Andrés Díaz Gómez" w:date="2023-03-28T17:43:00Z">
                <w:pPr>
                  <w:widowControl w:val="0"/>
                  <w:autoSpaceDE w:val="0"/>
                  <w:autoSpaceDN w:val="0"/>
                  <w:adjustRightInd w:val="0"/>
                  <w:spacing w:before="60" w:after="60" w:line="276" w:lineRule="auto"/>
                  <w:ind w:left="480" w:hanging="480"/>
                </w:pPr>
              </w:pPrChange>
            </w:pPr>
            <w:del w:id="14081"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C60B05">
        <w:trPr>
          <w:del w:id="14082" w:author="Steff Guzmán" w:date="2023-03-13T18:13:00Z"/>
        </w:trPr>
        <w:tc>
          <w:tcPr>
            <w:tcW w:w="4253" w:type="dxa"/>
            <w:tcBorders>
              <w:left w:val="nil"/>
              <w:right w:val="nil"/>
            </w:tcBorders>
            <w:vAlign w:val="center"/>
          </w:tcPr>
          <w:p w14:paraId="14DC3730" w14:textId="69CD7B22" w:rsidR="00785CED" w:rsidRPr="002B569F" w:rsidDel="00B459BD" w:rsidRDefault="00785CED" w:rsidP="002B569F">
            <w:pPr>
              <w:spacing w:before="60" w:after="60"/>
              <w:jc w:val="left"/>
              <w:rPr>
                <w:del w:id="14083" w:author="Steff Guzmán" w:date="2023-03-13T18:13:00Z"/>
                <w:rFonts w:cs="Times New Roman"/>
                <w:sz w:val="20"/>
                <w:szCs w:val="20"/>
              </w:rPr>
              <w:pPrChange w:id="14084" w:author="Camilo Andrés Díaz Gómez" w:date="2023-03-28T17:43:00Z">
                <w:pPr>
                  <w:spacing w:before="60" w:after="60" w:line="276" w:lineRule="auto"/>
                  <w:jc w:val="left"/>
                </w:pPr>
              </w:pPrChange>
            </w:pPr>
            <w:del w:id="14085"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rsidP="002B569F">
            <w:pPr>
              <w:widowControl w:val="0"/>
              <w:autoSpaceDE w:val="0"/>
              <w:autoSpaceDN w:val="0"/>
              <w:adjustRightInd w:val="0"/>
              <w:spacing w:before="60" w:after="60"/>
              <w:ind w:left="480" w:hanging="480"/>
              <w:rPr>
                <w:del w:id="14086" w:author="Steff Guzmán" w:date="2023-03-13T18:13:00Z"/>
                <w:rFonts w:cs="Times New Roman"/>
                <w:b/>
                <w:sz w:val="20"/>
                <w:szCs w:val="20"/>
              </w:rPr>
              <w:pPrChange w:id="14087" w:author="Camilo Andrés Díaz Gómez" w:date="2023-03-28T17:43:00Z">
                <w:pPr>
                  <w:widowControl w:val="0"/>
                  <w:autoSpaceDE w:val="0"/>
                  <w:autoSpaceDN w:val="0"/>
                  <w:adjustRightInd w:val="0"/>
                  <w:spacing w:before="60" w:after="60" w:line="276" w:lineRule="auto"/>
                  <w:ind w:left="480" w:hanging="480"/>
                </w:pPr>
              </w:pPrChange>
            </w:pPr>
            <w:del w:id="14088"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C60B05">
        <w:trPr>
          <w:del w:id="14089" w:author="Steff Guzmán" w:date="2023-03-13T18:13:00Z"/>
        </w:trPr>
        <w:tc>
          <w:tcPr>
            <w:tcW w:w="4253" w:type="dxa"/>
            <w:tcBorders>
              <w:left w:val="nil"/>
              <w:right w:val="nil"/>
            </w:tcBorders>
            <w:vAlign w:val="center"/>
          </w:tcPr>
          <w:p w14:paraId="1BED67FE" w14:textId="6F6FB396" w:rsidR="00785CED" w:rsidRPr="002B569F" w:rsidDel="00B459BD" w:rsidRDefault="00785CED" w:rsidP="002B569F">
            <w:pPr>
              <w:spacing w:before="60" w:after="60"/>
              <w:jc w:val="left"/>
              <w:rPr>
                <w:del w:id="14090" w:author="Steff Guzmán" w:date="2023-03-13T18:13:00Z"/>
                <w:rFonts w:cs="Times New Roman"/>
                <w:sz w:val="20"/>
                <w:szCs w:val="20"/>
              </w:rPr>
              <w:pPrChange w:id="14091" w:author="Camilo Andrés Díaz Gómez" w:date="2023-03-28T17:43:00Z">
                <w:pPr>
                  <w:spacing w:before="60" w:after="60" w:line="276" w:lineRule="auto"/>
                  <w:jc w:val="left"/>
                </w:pPr>
              </w:pPrChange>
            </w:pPr>
            <w:del w:id="14092"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rsidP="002B569F">
            <w:pPr>
              <w:widowControl w:val="0"/>
              <w:autoSpaceDE w:val="0"/>
              <w:autoSpaceDN w:val="0"/>
              <w:adjustRightInd w:val="0"/>
              <w:spacing w:before="60" w:after="60"/>
              <w:ind w:left="480" w:hanging="480"/>
              <w:rPr>
                <w:del w:id="14093" w:author="Steff Guzmán" w:date="2023-03-13T18:13:00Z"/>
                <w:rFonts w:cs="Times New Roman"/>
                <w:b/>
                <w:sz w:val="20"/>
                <w:szCs w:val="20"/>
              </w:rPr>
              <w:pPrChange w:id="14094" w:author="Camilo Andrés Díaz Gómez" w:date="2023-03-28T17:43:00Z">
                <w:pPr>
                  <w:widowControl w:val="0"/>
                  <w:autoSpaceDE w:val="0"/>
                  <w:autoSpaceDN w:val="0"/>
                  <w:adjustRightInd w:val="0"/>
                  <w:spacing w:before="60" w:after="60" w:line="276" w:lineRule="auto"/>
                  <w:ind w:left="480" w:hanging="480"/>
                </w:pPr>
              </w:pPrChange>
            </w:pPr>
            <w:del w:id="14095"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C60B05">
        <w:trPr>
          <w:del w:id="14096" w:author="Steff Guzmán" w:date="2023-03-13T18:13:00Z"/>
        </w:trPr>
        <w:tc>
          <w:tcPr>
            <w:tcW w:w="4253" w:type="dxa"/>
            <w:tcBorders>
              <w:left w:val="nil"/>
              <w:right w:val="nil"/>
            </w:tcBorders>
            <w:vAlign w:val="center"/>
          </w:tcPr>
          <w:p w14:paraId="5E8A0087" w14:textId="3FA665F4" w:rsidR="00785CED" w:rsidRPr="002B569F" w:rsidDel="00B459BD" w:rsidRDefault="00785CED" w:rsidP="002B569F">
            <w:pPr>
              <w:spacing w:before="60" w:after="60"/>
              <w:jc w:val="left"/>
              <w:rPr>
                <w:del w:id="14097" w:author="Steff Guzmán" w:date="2023-03-13T18:13:00Z"/>
                <w:rFonts w:cs="Times New Roman"/>
                <w:sz w:val="20"/>
                <w:szCs w:val="20"/>
              </w:rPr>
              <w:pPrChange w:id="14098" w:author="Camilo Andrés Díaz Gómez" w:date="2023-03-28T17:43:00Z">
                <w:pPr>
                  <w:spacing w:before="60" w:after="60" w:line="276" w:lineRule="auto"/>
                  <w:jc w:val="left"/>
                </w:pPr>
              </w:pPrChange>
            </w:pPr>
            <w:del w:id="14099"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rsidP="002B569F">
            <w:pPr>
              <w:widowControl w:val="0"/>
              <w:autoSpaceDE w:val="0"/>
              <w:autoSpaceDN w:val="0"/>
              <w:adjustRightInd w:val="0"/>
              <w:spacing w:before="60" w:after="60"/>
              <w:ind w:left="480" w:hanging="480"/>
              <w:rPr>
                <w:del w:id="14100" w:author="Steff Guzmán" w:date="2023-03-13T18:13:00Z"/>
                <w:rFonts w:cs="Times New Roman"/>
                <w:b/>
                <w:sz w:val="20"/>
                <w:szCs w:val="20"/>
              </w:rPr>
              <w:pPrChange w:id="14101" w:author="Camilo Andrés Díaz Gómez" w:date="2023-03-28T17:43:00Z">
                <w:pPr>
                  <w:widowControl w:val="0"/>
                  <w:autoSpaceDE w:val="0"/>
                  <w:autoSpaceDN w:val="0"/>
                  <w:adjustRightInd w:val="0"/>
                  <w:spacing w:before="60" w:after="60" w:line="276" w:lineRule="auto"/>
                  <w:ind w:left="480" w:hanging="480"/>
                </w:pPr>
              </w:pPrChange>
            </w:pPr>
            <w:del w:id="14102"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C60B05">
        <w:trPr>
          <w:del w:id="14103" w:author="Steff Guzmán" w:date="2023-03-13T18:13:00Z"/>
        </w:trPr>
        <w:tc>
          <w:tcPr>
            <w:tcW w:w="4253" w:type="dxa"/>
            <w:tcBorders>
              <w:left w:val="nil"/>
              <w:right w:val="nil"/>
            </w:tcBorders>
            <w:vAlign w:val="center"/>
          </w:tcPr>
          <w:p w14:paraId="775D2151" w14:textId="03A41C1A" w:rsidR="00785CED" w:rsidRPr="002B569F" w:rsidDel="00B459BD" w:rsidRDefault="00785CED" w:rsidP="002B569F">
            <w:pPr>
              <w:spacing w:before="60" w:after="60"/>
              <w:jc w:val="left"/>
              <w:rPr>
                <w:del w:id="14104" w:author="Steff Guzmán" w:date="2023-03-13T18:13:00Z"/>
                <w:rFonts w:cs="Times New Roman"/>
                <w:sz w:val="20"/>
                <w:szCs w:val="20"/>
              </w:rPr>
              <w:pPrChange w:id="14105" w:author="Camilo Andrés Díaz Gómez" w:date="2023-03-28T17:43:00Z">
                <w:pPr>
                  <w:spacing w:before="60" w:after="60" w:line="276" w:lineRule="auto"/>
                  <w:jc w:val="left"/>
                </w:pPr>
              </w:pPrChange>
            </w:pPr>
            <w:del w:id="14106"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rsidP="002B569F">
            <w:pPr>
              <w:widowControl w:val="0"/>
              <w:autoSpaceDE w:val="0"/>
              <w:autoSpaceDN w:val="0"/>
              <w:adjustRightInd w:val="0"/>
              <w:spacing w:before="60" w:after="60"/>
              <w:ind w:left="480" w:hanging="480"/>
              <w:rPr>
                <w:del w:id="14107" w:author="Steff Guzmán" w:date="2023-03-13T18:13:00Z"/>
                <w:rFonts w:cs="Times New Roman"/>
                <w:b/>
                <w:sz w:val="20"/>
                <w:szCs w:val="20"/>
              </w:rPr>
              <w:pPrChange w:id="14108" w:author="Camilo Andrés Díaz Gómez" w:date="2023-03-28T17:43:00Z">
                <w:pPr>
                  <w:widowControl w:val="0"/>
                  <w:autoSpaceDE w:val="0"/>
                  <w:autoSpaceDN w:val="0"/>
                  <w:adjustRightInd w:val="0"/>
                  <w:spacing w:before="60" w:after="60" w:line="276" w:lineRule="auto"/>
                  <w:ind w:left="480" w:hanging="480"/>
                </w:pPr>
              </w:pPrChange>
            </w:pPr>
            <w:del w:id="14109"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C60B05">
        <w:trPr>
          <w:del w:id="14110" w:author="Steff Guzmán" w:date="2023-03-13T18:13:00Z"/>
        </w:trPr>
        <w:tc>
          <w:tcPr>
            <w:tcW w:w="4253" w:type="dxa"/>
            <w:tcBorders>
              <w:left w:val="nil"/>
              <w:right w:val="nil"/>
            </w:tcBorders>
            <w:vAlign w:val="center"/>
          </w:tcPr>
          <w:p w14:paraId="20258D6F" w14:textId="3B2FF724" w:rsidR="00785CED" w:rsidRPr="002B569F" w:rsidDel="00B459BD" w:rsidRDefault="00785CED" w:rsidP="002B569F">
            <w:pPr>
              <w:spacing w:before="60" w:after="60"/>
              <w:jc w:val="left"/>
              <w:rPr>
                <w:del w:id="14111" w:author="Steff Guzmán" w:date="2023-03-13T18:13:00Z"/>
                <w:rFonts w:cs="Times New Roman"/>
                <w:sz w:val="20"/>
                <w:szCs w:val="20"/>
              </w:rPr>
              <w:pPrChange w:id="14112" w:author="Camilo Andrés Díaz Gómez" w:date="2023-03-28T17:43:00Z">
                <w:pPr>
                  <w:spacing w:before="60" w:after="60" w:line="276" w:lineRule="auto"/>
                  <w:jc w:val="left"/>
                </w:pPr>
              </w:pPrChange>
            </w:pPr>
            <w:del w:id="14113"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rsidP="002B569F">
            <w:pPr>
              <w:widowControl w:val="0"/>
              <w:autoSpaceDE w:val="0"/>
              <w:autoSpaceDN w:val="0"/>
              <w:adjustRightInd w:val="0"/>
              <w:spacing w:before="60" w:after="60"/>
              <w:ind w:left="480" w:hanging="480"/>
              <w:rPr>
                <w:del w:id="14114" w:author="Steff Guzmán" w:date="2023-03-13T18:13:00Z"/>
                <w:rFonts w:cs="Times New Roman"/>
                <w:b/>
                <w:sz w:val="20"/>
                <w:szCs w:val="20"/>
              </w:rPr>
              <w:pPrChange w:id="14115" w:author="Camilo Andrés Díaz Gómez" w:date="2023-03-28T17:43:00Z">
                <w:pPr>
                  <w:widowControl w:val="0"/>
                  <w:autoSpaceDE w:val="0"/>
                  <w:autoSpaceDN w:val="0"/>
                  <w:adjustRightInd w:val="0"/>
                  <w:spacing w:before="60" w:after="60" w:line="276" w:lineRule="auto"/>
                  <w:ind w:left="480" w:hanging="480"/>
                </w:pPr>
              </w:pPrChange>
            </w:pPr>
            <w:del w:id="14116"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C60B05">
        <w:trPr>
          <w:del w:id="14117" w:author="Steff Guzmán" w:date="2023-03-13T18:13:00Z"/>
        </w:trPr>
        <w:tc>
          <w:tcPr>
            <w:tcW w:w="4253" w:type="dxa"/>
            <w:tcBorders>
              <w:left w:val="nil"/>
              <w:right w:val="nil"/>
            </w:tcBorders>
            <w:vAlign w:val="center"/>
          </w:tcPr>
          <w:p w14:paraId="51A5F235" w14:textId="1EF3E8E2" w:rsidR="00785CED" w:rsidRPr="002B569F" w:rsidDel="00B459BD" w:rsidRDefault="00785CED" w:rsidP="002B569F">
            <w:pPr>
              <w:spacing w:before="60" w:after="60"/>
              <w:jc w:val="left"/>
              <w:rPr>
                <w:del w:id="14118" w:author="Steff Guzmán" w:date="2023-03-13T18:13:00Z"/>
                <w:rFonts w:cs="Times New Roman"/>
                <w:sz w:val="20"/>
                <w:szCs w:val="20"/>
              </w:rPr>
              <w:pPrChange w:id="14119" w:author="Camilo Andrés Díaz Gómez" w:date="2023-03-28T17:43:00Z">
                <w:pPr>
                  <w:spacing w:before="60" w:after="60" w:line="276" w:lineRule="auto"/>
                  <w:jc w:val="left"/>
                </w:pPr>
              </w:pPrChange>
            </w:pPr>
            <w:del w:id="14120"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rsidP="002B569F">
            <w:pPr>
              <w:widowControl w:val="0"/>
              <w:autoSpaceDE w:val="0"/>
              <w:autoSpaceDN w:val="0"/>
              <w:adjustRightInd w:val="0"/>
              <w:spacing w:before="60" w:after="60"/>
              <w:ind w:left="480" w:hanging="480"/>
              <w:rPr>
                <w:del w:id="14121" w:author="Steff Guzmán" w:date="2023-03-13T18:13:00Z"/>
                <w:rFonts w:cs="Times New Roman"/>
                <w:b/>
                <w:sz w:val="20"/>
                <w:szCs w:val="20"/>
              </w:rPr>
              <w:pPrChange w:id="14122" w:author="Camilo Andrés Díaz Gómez" w:date="2023-03-28T17:43:00Z">
                <w:pPr>
                  <w:widowControl w:val="0"/>
                  <w:autoSpaceDE w:val="0"/>
                  <w:autoSpaceDN w:val="0"/>
                  <w:adjustRightInd w:val="0"/>
                  <w:spacing w:before="60" w:after="60" w:line="276" w:lineRule="auto"/>
                  <w:ind w:left="480" w:hanging="480"/>
                </w:pPr>
              </w:pPrChange>
            </w:pPr>
            <w:del w:id="14123"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C60B05">
        <w:trPr>
          <w:del w:id="14124" w:author="Steff Guzmán" w:date="2023-03-13T18:13:00Z"/>
        </w:trPr>
        <w:tc>
          <w:tcPr>
            <w:tcW w:w="4253" w:type="dxa"/>
            <w:tcBorders>
              <w:left w:val="nil"/>
              <w:right w:val="nil"/>
            </w:tcBorders>
            <w:vAlign w:val="center"/>
          </w:tcPr>
          <w:p w14:paraId="7FF4646E" w14:textId="550BC31F" w:rsidR="00785CED" w:rsidRPr="002B569F" w:rsidDel="00B459BD" w:rsidRDefault="00785CED" w:rsidP="002B569F">
            <w:pPr>
              <w:spacing w:before="60" w:after="60"/>
              <w:jc w:val="left"/>
              <w:rPr>
                <w:del w:id="14125" w:author="Steff Guzmán" w:date="2023-03-13T18:13:00Z"/>
                <w:rFonts w:cs="Times New Roman"/>
                <w:sz w:val="20"/>
                <w:szCs w:val="20"/>
              </w:rPr>
              <w:pPrChange w:id="14126" w:author="Camilo Andrés Díaz Gómez" w:date="2023-03-28T17:43:00Z">
                <w:pPr>
                  <w:spacing w:before="60" w:after="60" w:line="276" w:lineRule="auto"/>
                  <w:jc w:val="left"/>
                </w:pPr>
              </w:pPrChange>
            </w:pPr>
            <w:del w:id="14127"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rsidP="002B569F">
            <w:pPr>
              <w:widowControl w:val="0"/>
              <w:autoSpaceDE w:val="0"/>
              <w:autoSpaceDN w:val="0"/>
              <w:adjustRightInd w:val="0"/>
              <w:spacing w:before="60" w:after="60"/>
              <w:ind w:left="480" w:hanging="480"/>
              <w:rPr>
                <w:del w:id="14128" w:author="Steff Guzmán" w:date="2023-03-13T18:13:00Z"/>
                <w:rFonts w:cs="Times New Roman"/>
                <w:noProof/>
                <w:sz w:val="20"/>
                <w:szCs w:val="20"/>
              </w:rPr>
              <w:pPrChange w:id="14129" w:author="Camilo Andrés Díaz Gómez" w:date="2023-03-28T17:43:00Z">
                <w:pPr>
                  <w:widowControl w:val="0"/>
                  <w:autoSpaceDE w:val="0"/>
                  <w:autoSpaceDN w:val="0"/>
                  <w:adjustRightInd w:val="0"/>
                  <w:spacing w:before="60" w:after="60" w:line="276" w:lineRule="auto"/>
                  <w:ind w:left="480" w:hanging="480"/>
                </w:pPr>
              </w:pPrChange>
            </w:pPr>
            <w:del w:id="14130"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C60B05">
        <w:trPr>
          <w:del w:id="14131" w:author="Steff Guzmán" w:date="2023-03-13T18:13:00Z"/>
        </w:trPr>
        <w:tc>
          <w:tcPr>
            <w:tcW w:w="4253" w:type="dxa"/>
            <w:tcBorders>
              <w:left w:val="nil"/>
              <w:right w:val="nil"/>
            </w:tcBorders>
            <w:vAlign w:val="center"/>
          </w:tcPr>
          <w:p w14:paraId="41571925" w14:textId="7846D9AE" w:rsidR="00785CED" w:rsidRPr="002B569F" w:rsidDel="00B459BD" w:rsidRDefault="00785CED" w:rsidP="002B569F">
            <w:pPr>
              <w:spacing w:before="60" w:after="60"/>
              <w:jc w:val="left"/>
              <w:rPr>
                <w:del w:id="14132" w:author="Steff Guzmán" w:date="2023-03-13T18:13:00Z"/>
                <w:rFonts w:cs="Times New Roman"/>
                <w:sz w:val="20"/>
                <w:szCs w:val="20"/>
              </w:rPr>
              <w:pPrChange w:id="14133" w:author="Camilo Andrés Díaz Gómez" w:date="2023-03-28T17:43:00Z">
                <w:pPr>
                  <w:spacing w:before="60" w:after="60" w:line="276" w:lineRule="auto"/>
                  <w:jc w:val="left"/>
                </w:pPr>
              </w:pPrChange>
            </w:pPr>
            <w:del w:id="14134"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rsidP="002B569F">
            <w:pPr>
              <w:widowControl w:val="0"/>
              <w:autoSpaceDE w:val="0"/>
              <w:autoSpaceDN w:val="0"/>
              <w:adjustRightInd w:val="0"/>
              <w:spacing w:before="60" w:after="60"/>
              <w:ind w:left="480" w:hanging="480"/>
              <w:rPr>
                <w:del w:id="14135" w:author="Steff Guzmán" w:date="2023-03-13T18:13:00Z"/>
                <w:rFonts w:cs="Times New Roman"/>
                <w:b/>
                <w:sz w:val="20"/>
                <w:szCs w:val="20"/>
              </w:rPr>
              <w:pPrChange w:id="14136" w:author="Camilo Andrés Díaz Gómez" w:date="2023-03-28T17:43:00Z">
                <w:pPr>
                  <w:widowControl w:val="0"/>
                  <w:autoSpaceDE w:val="0"/>
                  <w:autoSpaceDN w:val="0"/>
                  <w:adjustRightInd w:val="0"/>
                  <w:spacing w:before="60" w:after="60" w:line="276" w:lineRule="auto"/>
                  <w:ind w:left="480" w:hanging="480"/>
                </w:pPr>
              </w:pPrChange>
            </w:pPr>
            <w:del w:id="14137"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E50898D" w14:textId="351781FC" w:rsidR="00785CED" w:rsidRPr="002B569F" w:rsidDel="00B459BD" w:rsidRDefault="00785CED" w:rsidP="002B569F">
      <w:pPr>
        <w:ind w:firstLine="708"/>
        <w:rPr>
          <w:del w:id="14138" w:author="Steff Guzmán" w:date="2023-03-13T18:13:00Z"/>
          <w:rFonts w:cs="Times New Roman"/>
          <w:szCs w:val="24"/>
        </w:rPr>
        <w:pPrChange w:id="14139" w:author="Camilo Andrés Díaz Gómez" w:date="2023-03-28T17:43:00Z">
          <w:pPr>
            <w:ind w:firstLine="708"/>
          </w:pPr>
        </w:pPrChange>
      </w:pPr>
    </w:p>
    <w:p w14:paraId="3BFF892C" w14:textId="61E2628F" w:rsidR="00154CFC" w:rsidRPr="002B569F" w:rsidDel="00B459BD" w:rsidRDefault="00154CFC" w:rsidP="002B569F">
      <w:pPr>
        <w:jc w:val="center"/>
        <w:rPr>
          <w:del w:id="14140" w:author="Steff Guzmán" w:date="2023-03-13T18:13:00Z"/>
          <w:rFonts w:cs="Times New Roman"/>
          <w:b/>
          <w:bCs/>
          <w:szCs w:val="24"/>
        </w:rPr>
        <w:pPrChange w:id="14141" w:author="Camilo Andrés Díaz Gómez" w:date="2023-03-28T17:43:00Z">
          <w:pPr>
            <w:jc w:val="center"/>
          </w:pPr>
        </w:pPrChange>
      </w:pPr>
    </w:p>
    <w:p w14:paraId="1CE41AFB" w14:textId="44EBE2C3" w:rsidR="00785CED" w:rsidRPr="002B569F" w:rsidDel="00B459BD" w:rsidRDefault="00785CED" w:rsidP="002B569F">
      <w:pPr>
        <w:jc w:val="center"/>
        <w:rPr>
          <w:del w:id="14142" w:author="Steff Guzmán" w:date="2023-03-13T18:13:00Z"/>
          <w:rFonts w:cs="Times New Roman"/>
          <w:b/>
          <w:bCs/>
          <w:szCs w:val="24"/>
        </w:rPr>
        <w:pPrChange w:id="14143" w:author="Camilo Andrés Díaz Gómez" w:date="2023-03-28T17:43:00Z">
          <w:pPr>
            <w:jc w:val="center"/>
          </w:pPr>
        </w:pPrChange>
      </w:pPr>
    </w:p>
    <w:p w14:paraId="70E25BB4" w14:textId="28673260" w:rsidR="00785CED" w:rsidRPr="002B569F" w:rsidDel="00B459BD" w:rsidRDefault="00785CED" w:rsidP="002B569F">
      <w:pPr>
        <w:jc w:val="center"/>
        <w:rPr>
          <w:del w:id="14144" w:author="Steff Guzmán" w:date="2023-03-13T18:13:00Z"/>
          <w:rFonts w:cs="Times New Roman"/>
          <w:b/>
          <w:bCs/>
          <w:szCs w:val="24"/>
        </w:rPr>
        <w:pPrChange w:id="14145" w:author="Camilo Andrés Díaz Gómez" w:date="2023-03-28T17:43:00Z">
          <w:pPr>
            <w:jc w:val="center"/>
          </w:pPr>
        </w:pPrChange>
      </w:pPr>
    </w:p>
    <w:p w14:paraId="06E73640" w14:textId="1A04570F" w:rsidR="00785CED" w:rsidRPr="002B569F" w:rsidDel="00B459BD" w:rsidRDefault="00785CED" w:rsidP="002B569F">
      <w:pPr>
        <w:jc w:val="center"/>
        <w:rPr>
          <w:del w:id="14146" w:author="Steff Guzmán" w:date="2023-03-13T18:13:00Z"/>
          <w:rFonts w:cs="Times New Roman"/>
          <w:b/>
          <w:bCs/>
          <w:szCs w:val="24"/>
        </w:rPr>
        <w:pPrChange w:id="14147" w:author="Camilo Andrés Díaz Gómez" w:date="2023-03-28T17:43:00Z">
          <w:pPr>
            <w:jc w:val="center"/>
          </w:pPr>
        </w:pPrChange>
      </w:pPr>
    </w:p>
    <w:p w14:paraId="2C1A7CEC" w14:textId="338C872F" w:rsidR="00785CED" w:rsidRPr="002B569F" w:rsidDel="00B459BD" w:rsidRDefault="00785CED" w:rsidP="002B569F">
      <w:pPr>
        <w:jc w:val="center"/>
        <w:rPr>
          <w:del w:id="14148" w:author="Steff Guzmán" w:date="2023-03-13T18:13:00Z"/>
          <w:rFonts w:cs="Times New Roman"/>
          <w:b/>
          <w:bCs/>
          <w:szCs w:val="24"/>
        </w:rPr>
        <w:pPrChange w:id="14149" w:author="Camilo Andrés Díaz Gómez" w:date="2023-03-28T17:43:00Z">
          <w:pPr>
            <w:jc w:val="center"/>
          </w:pPr>
        </w:pPrChange>
      </w:pPr>
    </w:p>
    <w:p w14:paraId="53149382" w14:textId="312ADA69" w:rsidR="00785CED" w:rsidRPr="002B569F" w:rsidDel="00B459BD" w:rsidRDefault="00785CED" w:rsidP="002B569F">
      <w:pPr>
        <w:jc w:val="center"/>
        <w:rPr>
          <w:del w:id="14150" w:author="Steff Guzmán" w:date="2023-03-13T18:13:00Z"/>
          <w:rFonts w:cs="Times New Roman"/>
          <w:b/>
          <w:bCs/>
          <w:szCs w:val="24"/>
        </w:rPr>
        <w:pPrChange w:id="14151" w:author="Camilo Andrés Díaz Gómez" w:date="2023-03-28T17:43:00Z">
          <w:pPr>
            <w:jc w:val="center"/>
          </w:pPr>
        </w:pPrChange>
      </w:pPr>
    </w:p>
    <w:p w14:paraId="5D878DE9" w14:textId="5409BACC" w:rsidR="00785CED" w:rsidRPr="002B569F" w:rsidDel="00B459BD" w:rsidRDefault="00785CED" w:rsidP="002B569F">
      <w:pPr>
        <w:jc w:val="center"/>
        <w:rPr>
          <w:del w:id="14152" w:author="Steff Guzmán" w:date="2023-03-13T18:13:00Z"/>
          <w:rFonts w:cs="Times New Roman"/>
          <w:b/>
          <w:bCs/>
          <w:szCs w:val="24"/>
        </w:rPr>
        <w:pPrChange w:id="14153" w:author="Camilo Andrés Díaz Gómez" w:date="2023-03-28T17:43:00Z">
          <w:pPr>
            <w:jc w:val="center"/>
          </w:pPr>
        </w:pPrChange>
      </w:pPr>
    </w:p>
    <w:p w14:paraId="4C9BDBBB" w14:textId="144FF6FC" w:rsidR="00785CED" w:rsidRPr="002B569F" w:rsidDel="00B459BD" w:rsidRDefault="00785CED" w:rsidP="002B569F">
      <w:pPr>
        <w:jc w:val="center"/>
        <w:rPr>
          <w:del w:id="14154" w:author="Steff Guzmán" w:date="2023-03-13T18:13:00Z"/>
          <w:rFonts w:cs="Times New Roman"/>
          <w:b/>
          <w:bCs/>
          <w:szCs w:val="24"/>
        </w:rPr>
        <w:pPrChange w:id="14155" w:author="Camilo Andrés Díaz Gómez" w:date="2023-03-28T17:43:00Z">
          <w:pPr>
            <w:jc w:val="center"/>
          </w:pPr>
        </w:pPrChange>
      </w:pPr>
    </w:p>
    <w:p w14:paraId="250C0089" w14:textId="5AC2D0FA" w:rsidR="00785CED" w:rsidRPr="002B569F" w:rsidDel="00B459BD" w:rsidRDefault="00785CED" w:rsidP="002B569F">
      <w:pPr>
        <w:jc w:val="center"/>
        <w:rPr>
          <w:del w:id="14156" w:author="Steff Guzmán" w:date="2023-03-13T18:13:00Z"/>
          <w:rFonts w:cs="Times New Roman"/>
          <w:b/>
          <w:bCs/>
          <w:szCs w:val="24"/>
        </w:rPr>
        <w:pPrChange w:id="14157" w:author="Camilo Andrés Díaz Gómez" w:date="2023-03-28T17:43:00Z">
          <w:pPr>
            <w:jc w:val="center"/>
          </w:pPr>
        </w:pPrChange>
      </w:pPr>
    </w:p>
    <w:p w14:paraId="5B89C130" w14:textId="7ED7DFD5" w:rsidR="00785CED" w:rsidRPr="002B569F" w:rsidDel="00B459BD" w:rsidRDefault="00785CED" w:rsidP="002B569F">
      <w:pPr>
        <w:jc w:val="center"/>
        <w:rPr>
          <w:del w:id="14158" w:author="Steff Guzmán" w:date="2023-03-13T18:13:00Z"/>
          <w:rFonts w:cs="Times New Roman"/>
          <w:b/>
          <w:bCs/>
          <w:szCs w:val="24"/>
        </w:rPr>
        <w:pPrChange w:id="14159" w:author="Camilo Andrés Díaz Gómez" w:date="2023-03-28T17:43:00Z">
          <w:pPr>
            <w:jc w:val="center"/>
          </w:pPr>
        </w:pPrChange>
      </w:pPr>
    </w:p>
    <w:p w14:paraId="0152C7AB" w14:textId="3AB2E67D" w:rsidR="00785CED" w:rsidRPr="002B569F" w:rsidDel="00B459BD" w:rsidRDefault="00785CED" w:rsidP="002B569F">
      <w:pPr>
        <w:jc w:val="center"/>
        <w:rPr>
          <w:del w:id="14160" w:author="Steff Guzmán" w:date="2023-03-13T18:13:00Z"/>
          <w:rFonts w:cs="Times New Roman"/>
          <w:b/>
          <w:bCs/>
          <w:szCs w:val="24"/>
        </w:rPr>
        <w:pPrChange w:id="14161" w:author="Camilo Andrés Díaz Gómez" w:date="2023-03-28T17:43:00Z">
          <w:pPr>
            <w:jc w:val="center"/>
          </w:pPr>
        </w:pPrChange>
      </w:pPr>
    </w:p>
    <w:p w14:paraId="4A05D157" w14:textId="7C4129D7" w:rsidR="00785CED" w:rsidRPr="002B569F" w:rsidDel="00B459BD" w:rsidRDefault="00785CED" w:rsidP="002B569F">
      <w:pPr>
        <w:jc w:val="center"/>
        <w:rPr>
          <w:del w:id="14162" w:author="Steff Guzmán" w:date="2023-03-13T18:13:00Z"/>
          <w:rFonts w:cs="Times New Roman"/>
          <w:b/>
          <w:bCs/>
          <w:szCs w:val="24"/>
        </w:rPr>
        <w:pPrChange w:id="14163" w:author="Camilo Andrés Díaz Gómez" w:date="2023-03-28T17:43:00Z">
          <w:pPr>
            <w:jc w:val="center"/>
          </w:pPr>
        </w:pPrChange>
      </w:pPr>
    </w:p>
    <w:p w14:paraId="229CE808" w14:textId="6AEF148A" w:rsidR="00785CED" w:rsidRPr="002B569F" w:rsidDel="00B459BD" w:rsidRDefault="00785CED" w:rsidP="002B569F">
      <w:pPr>
        <w:jc w:val="center"/>
        <w:rPr>
          <w:del w:id="14164" w:author="Steff Guzmán" w:date="2023-03-13T18:13:00Z"/>
          <w:rFonts w:cs="Times New Roman"/>
          <w:b/>
          <w:bCs/>
          <w:szCs w:val="24"/>
        </w:rPr>
        <w:pPrChange w:id="14165" w:author="Camilo Andrés Díaz Gómez" w:date="2023-03-28T17:43:00Z">
          <w:pPr>
            <w:jc w:val="center"/>
          </w:pPr>
        </w:pPrChange>
      </w:pPr>
    </w:p>
    <w:p w14:paraId="1C1F5344" w14:textId="70F3E0A6" w:rsidR="00785CED" w:rsidRPr="002B569F" w:rsidDel="00B459BD" w:rsidRDefault="00785CED" w:rsidP="002B569F">
      <w:pPr>
        <w:jc w:val="center"/>
        <w:rPr>
          <w:del w:id="14166" w:author="Steff Guzmán" w:date="2023-03-13T18:13:00Z"/>
          <w:rFonts w:cs="Times New Roman"/>
          <w:b/>
          <w:bCs/>
          <w:szCs w:val="24"/>
        </w:rPr>
        <w:pPrChange w:id="14167" w:author="Camilo Andrés Díaz Gómez" w:date="2023-03-28T17:43:00Z">
          <w:pPr>
            <w:jc w:val="center"/>
          </w:pPr>
        </w:pPrChange>
      </w:pPr>
    </w:p>
    <w:p w14:paraId="7DE749AB" w14:textId="56FE3D82" w:rsidR="00785CED" w:rsidRPr="002B569F" w:rsidDel="00B459BD" w:rsidRDefault="00785CED" w:rsidP="002B569F">
      <w:pPr>
        <w:jc w:val="center"/>
        <w:rPr>
          <w:del w:id="14168" w:author="Steff Guzmán" w:date="2023-03-13T18:13:00Z"/>
          <w:rFonts w:cs="Times New Roman"/>
          <w:b/>
          <w:bCs/>
          <w:szCs w:val="24"/>
        </w:rPr>
        <w:pPrChange w:id="14169" w:author="Camilo Andrés Díaz Gómez" w:date="2023-03-28T17:43:00Z">
          <w:pPr>
            <w:jc w:val="center"/>
          </w:pPr>
        </w:pPrChange>
      </w:pPr>
    </w:p>
    <w:p w14:paraId="0E2BD2FC" w14:textId="798356F4" w:rsidR="00785CED" w:rsidRPr="002B569F" w:rsidDel="00323D57" w:rsidRDefault="00785CED" w:rsidP="002B569F">
      <w:pPr>
        <w:jc w:val="center"/>
        <w:rPr>
          <w:del w:id="14170"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4171" w:author="Steff Guzmán" w:date="2023-03-24T16:10:00Z">
            <w:sectPr w:rsidR="00785CED" w:rsidRPr="002B569F" w:rsidDel="00323D57" w:rsidSect="006E680E">
              <w:pgSz w:w="15840" w:h="12240" w:orient="landscape"/>
              <w:pgMar w:top="1701" w:right="1418" w:bottom="1701" w:left="1418" w:header="709" w:footer="709" w:gutter="0"/>
            </w:sectPr>
          </w:sectPrChange>
        </w:sectPr>
        <w:pPrChange w:id="14172" w:author="Camilo Andrés Díaz Gómez" w:date="2023-03-28T17:43:00Z">
          <w:pPr>
            <w:jc w:val="center"/>
          </w:pPr>
        </w:pPrChange>
      </w:pPr>
    </w:p>
    <w:p w14:paraId="53F59EBC" w14:textId="607B8298" w:rsidR="00785CED" w:rsidRPr="002B569F" w:rsidDel="00323D57" w:rsidRDefault="00785CED" w:rsidP="002B569F">
      <w:pPr>
        <w:jc w:val="center"/>
        <w:rPr>
          <w:del w:id="14173" w:author="Steff Guzmán" w:date="2023-03-13T19:12:00Z"/>
          <w:rFonts w:cs="Times New Roman"/>
          <w:b/>
        </w:rPr>
        <w:pPrChange w:id="14174" w:author="Camilo Andrés Díaz Gómez" w:date="2023-03-28T17:43:00Z">
          <w:pPr>
            <w:jc w:val="center"/>
          </w:pPr>
        </w:pPrChange>
      </w:pPr>
      <w:del w:id="14175"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2B569F">
      <w:pPr>
        <w:jc w:val="center"/>
        <w:rPr>
          <w:del w:id="14176" w:author="Steff Guzmán" w:date="2023-03-13T19:12:00Z"/>
          <w:rFonts w:cs="Times New Roman"/>
        </w:rPr>
        <w:pPrChange w:id="14177" w:author="Camilo Andrés Díaz Gómez" w:date="2023-03-28T17:43:00Z">
          <w:pPr>
            <w:jc w:val="center"/>
          </w:pPr>
        </w:pPrChange>
      </w:pPr>
      <w:del w:id="14178"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2B569F">
      <w:pPr>
        <w:rPr>
          <w:del w:id="14179" w:author="Steff Guzmán" w:date="2023-03-13T19:12:00Z"/>
          <w:rFonts w:cs="Times New Roman"/>
        </w:rPr>
        <w:pPrChange w:id="14180" w:author="Camilo Andrés Díaz Gómez" w:date="2023-03-28T17:43:00Z">
          <w:pPr/>
        </w:pPrChange>
      </w:pPr>
    </w:p>
    <w:p w14:paraId="6C7E3DD5" w14:textId="232E840E" w:rsidR="00785CED" w:rsidRPr="002B569F" w:rsidDel="00323D57" w:rsidRDefault="00785CED" w:rsidP="002B569F">
      <w:pPr>
        <w:ind w:firstLine="360"/>
        <w:rPr>
          <w:del w:id="14181" w:author="Steff Guzmán" w:date="2023-03-13T19:12:00Z"/>
          <w:rFonts w:cs="Times New Roman"/>
          <w:szCs w:val="24"/>
        </w:rPr>
        <w:pPrChange w:id="14182" w:author="Camilo Andrés Díaz Gómez" w:date="2023-03-28T17:43:00Z">
          <w:pPr>
            <w:ind w:firstLine="360"/>
          </w:pPr>
        </w:pPrChange>
      </w:pPr>
      <w:del w:id="14183"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rsidP="002B569F">
      <w:pPr>
        <w:ind w:firstLine="360"/>
        <w:rPr>
          <w:del w:id="14184" w:author="Steff Guzmán" w:date="2023-03-13T19:12:00Z"/>
          <w:rFonts w:cs="Times New Roman"/>
          <w:b/>
          <w:szCs w:val="24"/>
        </w:rPr>
        <w:pPrChange w:id="14185" w:author="Camilo Andrés Díaz Gómez" w:date="2023-03-28T17:43:00Z">
          <w:pPr>
            <w:jc w:val="center"/>
          </w:pPr>
        </w:pPrChange>
      </w:pPr>
    </w:p>
    <w:p w14:paraId="06307B56" w14:textId="0A81537C" w:rsidR="00785CED" w:rsidRPr="002B569F" w:rsidDel="00323D57" w:rsidRDefault="00785CED" w:rsidP="002B569F">
      <w:pPr>
        <w:pStyle w:val="Prrafodelista"/>
        <w:numPr>
          <w:ilvl w:val="0"/>
          <w:numId w:val="7"/>
        </w:numPr>
        <w:ind w:left="360"/>
        <w:rPr>
          <w:del w:id="14186" w:author="Steff Guzmán" w:date="2023-03-13T19:12:00Z"/>
          <w:rFonts w:cs="Times New Roman"/>
          <w:szCs w:val="24"/>
        </w:rPr>
        <w:pPrChange w:id="14187" w:author="Camilo Andrés Díaz Gómez" w:date="2023-03-28T17:43:00Z">
          <w:pPr>
            <w:pStyle w:val="Prrafodelista"/>
            <w:numPr>
              <w:numId w:val="7"/>
            </w:numPr>
            <w:ind w:left="360" w:hanging="360"/>
          </w:pPr>
        </w:pPrChange>
      </w:pPr>
      <w:del w:id="14188"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rsidP="002B569F">
      <w:pPr>
        <w:rPr>
          <w:del w:id="14189" w:author="Steff Guzmán" w:date="2023-03-13T19:14:00Z"/>
          <w:rFonts w:cs="Times New Roman"/>
          <w:b/>
          <w:bCs/>
          <w:szCs w:val="24"/>
        </w:rPr>
        <w:pPrChange w:id="14190" w:author="Camilo Andrés Díaz Gómez" w:date="2023-03-28T17:43:00Z">
          <w:pPr>
            <w:jc w:val="center"/>
          </w:pPr>
        </w:pPrChange>
      </w:pPr>
      <w:del w:id="14191"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2B569F">
      <w:pPr>
        <w:pStyle w:val="Prrafodelista"/>
        <w:numPr>
          <w:ilvl w:val="0"/>
          <w:numId w:val="7"/>
        </w:numPr>
        <w:ind w:left="360"/>
        <w:rPr>
          <w:del w:id="14192" w:author="Steff Guzmán" w:date="2023-03-13T19:12:00Z"/>
          <w:rFonts w:cs="Times New Roman"/>
          <w:b/>
          <w:szCs w:val="24"/>
        </w:rPr>
        <w:pPrChange w:id="14193" w:author="Camilo Andrés Díaz Gómez" w:date="2023-03-28T17:43:00Z">
          <w:pPr>
            <w:pStyle w:val="Prrafodelista"/>
            <w:numPr>
              <w:numId w:val="7"/>
            </w:numPr>
            <w:ind w:left="360" w:hanging="360"/>
          </w:pPr>
        </w:pPrChange>
      </w:pPr>
      <w:del w:id="14194"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rsidP="002B569F">
      <w:pPr>
        <w:rPr>
          <w:del w:id="14195" w:author="Steff Guzmán" w:date="2023-03-13T19:12:00Z"/>
          <w:rFonts w:cs="Times New Roman"/>
          <w:b/>
          <w:szCs w:val="24"/>
        </w:rPr>
        <w:pPrChange w:id="14196" w:author="Camilo Andrés Díaz Gómez" w:date="2023-03-28T17:43:00Z">
          <w:pPr>
            <w:jc w:val="center"/>
          </w:pPr>
        </w:pPrChange>
      </w:pPr>
      <w:del w:id="14197"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2B569F">
      <w:pPr>
        <w:pStyle w:val="Prrafodelista"/>
        <w:numPr>
          <w:ilvl w:val="0"/>
          <w:numId w:val="7"/>
        </w:numPr>
        <w:rPr>
          <w:del w:id="14198" w:author="Steff Guzmán" w:date="2023-03-13T19:12:00Z"/>
          <w:rFonts w:cs="Times New Roman"/>
          <w:szCs w:val="24"/>
        </w:rPr>
        <w:pPrChange w:id="14199" w:author="Camilo Andrés Díaz Gómez" w:date="2023-03-28T17:43:00Z">
          <w:pPr>
            <w:pStyle w:val="Prrafodelista"/>
            <w:numPr>
              <w:numId w:val="7"/>
            </w:numPr>
            <w:ind w:left="720" w:hanging="360"/>
          </w:pPr>
        </w:pPrChange>
      </w:pPr>
      <w:del w:id="14200"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2B569F">
      <w:pPr>
        <w:pStyle w:val="Prrafodelista"/>
        <w:numPr>
          <w:ilvl w:val="0"/>
          <w:numId w:val="7"/>
        </w:numPr>
        <w:rPr>
          <w:del w:id="14201" w:author="Steff Guzmán" w:date="2023-03-13T19:12:00Z"/>
          <w:rFonts w:cs="Times New Roman"/>
          <w:szCs w:val="24"/>
        </w:rPr>
        <w:pPrChange w:id="14202" w:author="Camilo Andrés Díaz Gómez" w:date="2023-03-28T17:43:00Z">
          <w:pPr>
            <w:pStyle w:val="Prrafodelista"/>
            <w:numPr>
              <w:numId w:val="7"/>
            </w:numPr>
            <w:ind w:left="720" w:hanging="360"/>
          </w:pPr>
        </w:pPrChange>
      </w:pPr>
      <w:del w:id="14203"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rsidP="002B569F">
      <w:pPr>
        <w:rPr>
          <w:del w:id="14204" w:author="Steff Guzmán" w:date="2023-03-13T19:12:00Z"/>
          <w:rFonts w:cs="Times New Roman"/>
          <w:b/>
          <w:szCs w:val="24"/>
        </w:rPr>
        <w:pPrChange w:id="14205" w:author="Camilo Andrés Díaz Gómez" w:date="2023-03-28T17:43:00Z">
          <w:pPr>
            <w:jc w:val="center"/>
          </w:pPr>
        </w:pPrChange>
      </w:pPr>
      <w:del w:id="14206"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2B569F">
      <w:pPr>
        <w:rPr>
          <w:del w:id="14207" w:author="Steff Guzmán" w:date="2023-03-13T19:12:00Z"/>
          <w:rFonts w:cs="Times New Roman"/>
          <w:szCs w:val="24"/>
        </w:rPr>
        <w:pPrChange w:id="14208" w:author="Camilo Andrés Díaz Gómez" w:date="2023-03-28T17:43:00Z">
          <w:pPr/>
        </w:pPrChange>
      </w:pPr>
      <w:del w:id="14209"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2B569F">
      <w:pPr>
        <w:rPr>
          <w:del w:id="14210" w:author="Steff Guzmán" w:date="2023-03-13T19:12:00Z"/>
          <w:rFonts w:cs="Times New Roman"/>
          <w:b/>
          <w:szCs w:val="24"/>
        </w:rPr>
        <w:pPrChange w:id="14211" w:author="Camilo Andrés Díaz Gómez" w:date="2023-03-28T17:43:00Z">
          <w:pPr/>
        </w:pPrChange>
      </w:pPr>
    </w:p>
    <w:p w14:paraId="7FEC85EA" w14:textId="23F51A33" w:rsidR="00785CED" w:rsidRPr="002B569F" w:rsidDel="00323D57" w:rsidRDefault="00785CED" w:rsidP="002B569F">
      <w:pPr>
        <w:rPr>
          <w:del w:id="14212" w:author="Steff Guzmán" w:date="2023-03-13T19:12:00Z"/>
          <w:rFonts w:cs="Times New Roman"/>
          <w:b/>
          <w:szCs w:val="24"/>
        </w:rPr>
        <w:pPrChange w:id="14213" w:author="Camilo Andrés Díaz Gómez" w:date="2023-03-28T17:43:00Z">
          <w:pPr/>
        </w:pPrChange>
      </w:pPr>
    </w:p>
    <w:p w14:paraId="2FDA6941" w14:textId="0CFACB21" w:rsidR="00785CED" w:rsidRPr="002B569F" w:rsidDel="00323D57" w:rsidRDefault="00785CED" w:rsidP="002B569F">
      <w:pPr>
        <w:rPr>
          <w:del w:id="14214" w:author="Steff Guzmán" w:date="2023-03-13T19:12:00Z"/>
          <w:rFonts w:cs="Times New Roman"/>
          <w:b/>
          <w:szCs w:val="24"/>
        </w:rPr>
        <w:pPrChange w:id="14215" w:author="Camilo Andrés Díaz Gómez" w:date="2023-03-28T17:43:00Z">
          <w:pPr/>
        </w:pPrChange>
      </w:pPr>
    </w:p>
    <w:p w14:paraId="3AC79AFD" w14:textId="0C4F7819" w:rsidR="00785CED" w:rsidRPr="002B569F" w:rsidDel="00323D57" w:rsidRDefault="00785CED" w:rsidP="002B569F">
      <w:pPr>
        <w:rPr>
          <w:del w:id="14216" w:author="Steff Guzmán" w:date="2023-03-13T19:12:00Z"/>
          <w:rFonts w:cs="Times New Roman"/>
          <w:b/>
          <w:szCs w:val="24"/>
        </w:rPr>
        <w:pPrChange w:id="14217" w:author="Camilo Andrés Díaz Gómez" w:date="2023-03-28T17:43:00Z">
          <w:pPr/>
        </w:pPrChange>
      </w:pPr>
    </w:p>
    <w:p w14:paraId="4B0650F9" w14:textId="5FBF1904" w:rsidR="003A3C4F" w:rsidRPr="002B569F" w:rsidDel="00323D57" w:rsidRDefault="003A3C4F" w:rsidP="002B569F">
      <w:pPr>
        <w:rPr>
          <w:del w:id="14218" w:author="Steff Guzmán" w:date="2023-03-13T19:12:00Z"/>
          <w:rFonts w:cs="Times New Roman"/>
          <w:b/>
          <w:szCs w:val="24"/>
        </w:rPr>
        <w:pPrChange w:id="14219" w:author="Camilo Andrés Díaz Gómez" w:date="2023-03-28T17:43:00Z">
          <w:pPr>
            <w:jc w:val="center"/>
          </w:pPr>
        </w:pPrChange>
      </w:pPr>
    </w:p>
    <w:p w14:paraId="29FD6565" w14:textId="5C663F0C" w:rsidR="003064BF" w:rsidRPr="002B569F" w:rsidDel="00323D57" w:rsidRDefault="00785CED" w:rsidP="002B569F">
      <w:pPr>
        <w:rPr>
          <w:del w:id="14220" w:author="Steff Guzmán" w:date="2023-03-13T19:12:00Z"/>
          <w:rFonts w:cs="Times New Roman"/>
          <w:b/>
          <w:szCs w:val="24"/>
        </w:rPr>
        <w:pPrChange w:id="14221" w:author="Camilo Andrés Díaz Gómez" w:date="2023-03-28T17:43:00Z">
          <w:pPr>
            <w:jc w:val="center"/>
          </w:pPr>
        </w:pPrChange>
      </w:pPr>
      <w:del w:id="14222"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rsidP="002B569F">
      <w:pPr>
        <w:rPr>
          <w:del w:id="14223" w:author="Steff Guzmán" w:date="2023-03-13T19:12:00Z"/>
          <w:rFonts w:cs="Times New Roman"/>
          <w:b/>
          <w:szCs w:val="24"/>
        </w:rPr>
        <w:pPrChange w:id="14224" w:author="Camilo Andrés Díaz Gómez" w:date="2023-03-28T17:43:00Z">
          <w:pPr>
            <w:jc w:val="center"/>
          </w:pPr>
        </w:pPrChange>
      </w:pPr>
      <w:del w:id="14225"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2B569F">
      <w:pPr>
        <w:rPr>
          <w:del w:id="14226" w:author="Steff Guzmán" w:date="2023-03-13T19:12:00Z"/>
          <w:rFonts w:cs="Times New Roman"/>
          <w:szCs w:val="24"/>
        </w:rPr>
        <w:pPrChange w:id="14227" w:author="Camilo Andrés Díaz Gómez" w:date="2023-03-28T17:43:00Z">
          <w:pPr/>
        </w:pPrChange>
      </w:pPr>
    </w:p>
    <w:p w14:paraId="0B465876" w14:textId="30D94F6A" w:rsidR="00785CED" w:rsidRPr="002B569F" w:rsidDel="00323D57" w:rsidRDefault="00785CED" w:rsidP="002B569F">
      <w:pPr>
        <w:rPr>
          <w:del w:id="14228" w:author="Steff Guzmán" w:date="2023-03-13T19:12:00Z"/>
          <w:rFonts w:cs="Times New Roman"/>
          <w:szCs w:val="24"/>
        </w:rPr>
        <w:pPrChange w:id="14229" w:author="Camilo Andrés Díaz Gómez" w:date="2023-03-28T17:43:00Z">
          <w:pPr>
            <w:ind w:firstLine="708"/>
          </w:pPr>
        </w:pPrChange>
      </w:pPr>
      <w:del w:id="14230"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rsidP="002B569F">
      <w:pPr>
        <w:rPr>
          <w:del w:id="14231" w:author="Steff Guzmán" w:date="2023-03-13T19:12:00Z"/>
          <w:rFonts w:cs="Times New Roman"/>
          <w:szCs w:val="24"/>
        </w:rPr>
        <w:pPrChange w:id="14232" w:author="Camilo Andrés Díaz Gómez" w:date="2023-03-28T17:43:00Z">
          <w:pPr>
            <w:ind w:firstLine="708"/>
          </w:pPr>
        </w:pPrChange>
      </w:pPr>
      <w:del w:id="14233"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rsidP="002B569F">
      <w:pPr>
        <w:rPr>
          <w:del w:id="14234" w:author="Steff Guzmán" w:date="2023-03-13T19:12:00Z"/>
          <w:rFonts w:cs="Times New Roman"/>
          <w:szCs w:val="24"/>
        </w:rPr>
        <w:pPrChange w:id="14235" w:author="Camilo Andrés Díaz Gómez" w:date="2023-03-28T17:43:00Z">
          <w:pPr>
            <w:ind w:firstLine="708"/>
          </w:pPr>
        </w:pPrChange>
      </w:pPr>
      <w:del w:id="14236"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rsidP="002B569F">
      <w:pPr>
        <w:rPr>
          <w:del w:id="14237" w:author="Steff Guzmán" w:date="2023-03-13T19:12:00Z"/>
          <w:rFonts w:cs="Times New Roman"/>
          <w:szCs w:val="24"/>
        </w:rPr>
        <w:pPrChange w:id="14238" w:author="Camilo Andrés Díaz Gómez" w:date="2023-03-28T17:43:00Z">
          <w:pPr>
            <w:ind w:firstLine="708"/>
            <w:jc w:val="center"/>
          </w:pPr>
        </w:pPrChange>
      </w:pPr>
      <w:del w:id="14239"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rsidP="002B569F">
      <w:pPr>
        <w:rPr>
          <w:del w:id="14240" w:author="Steff Guzmán" w:date="2023-03-13T19:12:00Z"/>
          <w:rFonts w:cs="Times New Roman"/>
          <w:szCs w:val="24"/>
        </w:rPr>
        <w:pPrChange w:id="14241" w:author="Camilo Andrés Díaz Gómez" w:date="2023-03-28T17:43:00Z">
          <w:pPr>
            <w:ind w:firstLine="708"/>
          </w:pPr>
        </w:pPrChange>
      </w:pPr>
      <w:del w:id="14242"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rsidP="002B569F">
      <w:pPr>
        <w:rPr>
          <w:del w:id="14243" w:author="Steff Guzmán" w:date="2023-03-13T19:12:00Z"/>
          <w:rFonts w:cs="Times New Roman"/>
          <w:szCs w:val="24"/>
        </w:rPr>
        <w:pPrChange w:id="14244" w:author="Camilo Andrés Díaz Gómez" w:date="2023-03-28T17:43:00Z">
          <w:pPr>
            <w:ind w:firstLine="708"/>
            <w:jc w:val="center"/>
          </w:pPr>
        </w:pPrChange>
      </w:pPr>
      <w:del w:id="14245"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rsidP="002B569F">
      <w:pPr>
        <w:rPr>
          <w:del w:id="14246" w:author="Steff Guzmán" w:date="2023-03-13T19:12:00Z"/>
          <w:rFonts w:cs="Times New Roman"/>
          <w:b/>
          <w:szCs w:val="24"/>
        </w:rPr>
        <w:pPrChange w:id="14247" w:author="Camilo Andrés Díaz Gómez" w:date="2023-03-28T17:43:00Z">
          <w:pPr>
            <w:jc w:val="center"/>
          </w:pPr>
        </w:pPrChange>
      </w:pPr>
      <w:del w:id="14248"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rsidP="002B569F">
      <w:pPr>
        <w:rPr>
          <w:del w:id="14249" w:author="Steff Guzmán" w:date="2023-03-13T19:12:00Z"/>
          <w:rFonts w:cs="Times New Roman"/>
          <w:b/>
          <w:szCs w:val="24"/>
        </w:rPr>
        <w:pPrChange w:id="14250" w:author="Camilo Andrés Díaz Gómez" w:date="2023-03-28T17:43:00Z">
          <w:pPr>
            <w:jc w:val="center"/>
          </w:pPr>
        </w:pPrChange>
      </w:pPr>
      <w:del w:id="14251"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2B569F">
      <w:pPr>
        <w:rPr>
          <w:del w:id="14252" w:author="Steff Guzmán" w:date="2023-03-13T19:14:00Z"/>
          <w:rFonts w:cs="Times New Roman"/>
          <w:b/>
          <w:szCs w:val="24"/>
        </w:rPr>
        <w:pPrChange w:id="14253" w:author="Camilo Andrés Díaz Gómez" w:date="2023-03-28T17:43:00Z">
          <w:pPr/>
        </w:pPrChange>
      </w:pPr>
      <w:del w:id="14254"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rsidP="002B569F">
      <w:pPr>
        <w:rPr>
          <w:del w:id="14255" w:author="Steff Guzmán" w:date="2023-03-13T19:12:00Z"/>
          <w:rFonts w:cs="Times New Roman"/>
          <w:szCs w:val="24"/>
        </w:rPr>
        <w:pPrChange w:id="14256" w:author="Camilo Andrés Díaz Gómez" w:date="2023-03-28T17:43:00Z">
          <w:pPr>
            <w:jc w:val="center"/>
          </w:pPr>
        </w:pPrChange>
      </w:pPr>
      <w:del w:id="14257" w:author="Steff Guzmán" w:date="2023-03-13T19:12:00Z">
        <w:r w:rsidRPr="002B569F" w:rsidDel="00323D57">
          <w:rPr>
            <w:rFonts w:cs="Times New Roman"/>
            <w:szCs w:val="24"/>
          </w:rPr>
          <w:delText>B= Buscar</w:delText>
        </w:r>
      </w:del>
    </w:p>
    <w:p w14:paraId="07EB8AE1" w14:textId="17232705" w:rsidR="00785CED" w:rsidRPr="002B569F" w:rsidDel="00323D57" w:rsidRDefault="00785CED" w:rsidP="002B569F">
      <w:pPr>
        <w:rPr>
          <w:del w:id="14258" w:author="Steff Guzmán" w:date="2023-03-13T19:12:00Z"/>
          <w:rFonts w:cs="Times New Roman"/>
          <w:szCs w:val="24"/>
        </w:rPr>
        <w:pPrChange w:id="14259" w:author="Camilo Andrés Díaz Gómez" w:date="2023-03-28T17:43:00Z">
          <w:pPr>
            <w:jc w:val="center"/>
          </w:pPr>
        </w:pPrChange>
      </w:pPr>
      <w:del w:id="14260" w:author="Steff Guzmán" w:date="2023-03-13T19:12:00Z">
        <w:r w:rsidRPr="002B569F" w:rsidDel="00323D57">
          <w:rPr>
            <w:rFonts w:cs="Times New Roman"/>
            <w:szCs w:val="24"/>
          </w:rPr>
          <w:delText>C= Copiar</w:delText>
        </w:r>
      </w:del>
    </w:p>
    <w:p w14:paraId="723B9AC6" w14:textId="2565F570" w:rsidR="00785CED" w:rsidRPr="002B569F" w:rsidDel="00323D57" w:rsidRDefault="00785CED" w:rsidP="002B569F">
      <w:pPr>
        <w:rPr>
          <w:del w:id="14261" w:author="Steff Guzmán" w:date="2023-03-13T19:12:00Z"/>
          <w:rFonts w:cs="Times New Roman"/>
          <w:szCs w:val="24"/>
        </w:rPr>
        <w:pPrChange w:id="14262" w:author="Camilo Andrés Díaz Gómez" w:date="2023-03-28T17:43:00Z">
          <w:pPr>
            <w:jc w:val="center"/>
          </w:pPr>
        </w:pPrChange>
      </w:pPr>
      <w:del w:id="14263"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rsidP="002B569F">
      <w:pPr>
        <w:rPr>
          <w:del w:id="14264" w:author="Steff Guzmán" w:date="2023-03-13T19:12:00Z"/>
          <w:rFonts w:cs="Times New Roman"/>
          <w:szCs w:val="24"/>
        </w:rPr>
        <w:pPrChange w:id="14265" w:author="Camilo Andrés Díaz Gómez" w:date="2023-03-28T17:43:00Z">
          <w:pPr>
            <w:jc w:val="center"/>
          </w:pPr>
        </w:pPrChange>
      </w:pPr>
      <w:del w:id="14266"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rsidP="002B569F">
      <w:pPr>
        <w:rPr>
          <w:del w:id="14267" w:author="Steff Guzmán" w:date="2023-03-13T19:12:00Z"/>
          <w:rFonts w:cs="Times New Roman"/>
          <w:szCs w:val="24"/>
        </w:rPr>
        <w:pPrChange w:id="14268" w:author="Camilo Andrés Díaz Gómez" w:date="2023-03-28T17:43:00Z">
          <w:pPr>
            <w:jc w:val="center"/>
          </w:pPr>
        </w:pPrChange>
      </w:pPr>
      <w:del w:id="14269" w:author="Steff Guzmán" w:date="2023-03-13T19:12:00Z">
        <w:r w:rsidRPr="002B569F" w:rsidDel="00323D57">
          <w:rPr>
            <w:rFonts w:cs="Times New Roman"/>
            <w:szCs w:val="24"/>
          </w:rPr>
          <w:delText>G= Guardar</w:delText>
        </w:r>
      </w:del>
    </w:p>
    <w:p w14:paraId="64F68A52" w14:textId="79E39ADD" w:rsidR="00785CED" w:rsidRPr="002B569F" w:rsidDel="00323D57" w:rsidRDefault="00785CED" w:rsidP="002B569F">
      <w:pPr>
        <w:rPr>
          <w:del w:id="14270" w:author="Steff Guzmán" w:date="2023-03-13T19:12:00Z"/>
          <w:rFonts w:cs="Times New Roman"/>
          <w:szCs w:val="24"/>
        </w:rPr>
        <w:pPrChange w:id="14271" w:author="Camilo Andrés Díaz Gómez" w:date="2023-03-28T17:43:00Z">
          <w:pPr>
            <w:jc w:val="center"/>
          </w:pPr>
        </w:pPrChange>
      </w:pPr>
      <w:del w:id="14272"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rsidP="002B569F">
      <w:pPr>
        <w:rPr>
          <w:del w:id="14273" w:author="Steff Guzmán" w:date="2023-03-13T19:12:00Z"/>
          <w:rFonts w:cs="Times New Roman"/>
          <w:szCs w:val="24"/>
        </w:rPr>
        <w:pPrChange w:id="14274" w:author="Camilo Andrés Díaz Gómez" w:date="2023-03-28T17:43:00Z">
          <w:pPr>
            <w:jc w:val="center"/>
          </w:pPr>
        </w:pPrChange>
      </w:pPr>
      <w:del w:id="14275"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rsidP="002B569F">
      <w:pPr>
        <w:rPr>
          <w:del w:id="14276" w:author="Steff Guzmán" w:date="2023-03-13T19:12:00Z"/>
          <w:rFonts w:cs="Times New Roman"/>
          <w:szCs w:val="24"/>
        </w:rPr>
        <w:pPrChange w:id="14277" w:author="Camilo Andrés Díaz Gómez" w:date="2023-03-28T17:43:00Z">
          <w:pPr>
            <w:jc w:val="center"/>
          </w:pPr>
        </w:pPrChange>
      </w:pPr>
      <w:del w:id="14278"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rsidP="002B569F">
      <w:pPr>
        <w:rPr>
          <w:del w:id="14279" w:author="Steff Guzmán" w:date="2023-03-13T19:12:00Z"/>
          <w:rFonts w:cs="Times New Roman"/>
          <w:szCs w:val="24"/>
        </w:rPr>
        <w:pPrChange w:id="14280" w:author="Camilo Andrés Díaz Gómez" w:date="2023-03-28T17:43:00Z">
          <w:pPr>
            <w:jc w:val="center"/>
          </w:pPr>
        </w:pPrChange>
      </w:pPr>
      <w:del w:id="14281" w:author="Steff Guzmán" w:date="2023-03-13T19:12:00Z">
        <w:r w:rsidRPr="002B569F" w:rsidDel="00323D57">
          <w:rPr>
            <w:rFonts w:cs="Times New Roman"/>
            <w:szCs w:val="24"/>
          </w:rPr>
          <w:delText>K= Cursiva</w:delText>
        </w:r>
      </w:del>
    </w:p>
    <w:p w14:paraId="65031946" w14:textId="388B6BE1" w:rsidR="00785CED" w:rsidRPr="002B569F" w:rsidDel="00323D57" w:rsidRDefault="00785CED" w:rsidP="002B569F">
      <w:pPr>
        <w:rPr>
          <w:del w:id="14282" w:author="Steff Guzmán" w:date="2023-03-13T19:12:00Z"/>
          <w:rFonts w:cs="Times New Roman"/>
          <w:szCs w:val="24"/>
        </w:rPr>
        <w:pPrChange w:id="14283" w:author="Camilo Andrés Díaz Gómez" w:date="2023-03-28T17:43:00Z">
          <w:pPr>
            <w:jc w:val="center"/>
          </w:pPr>
        </w:pPrChange>
      </w:pPr>
      <w:del w:id="14284"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rsidP="002B569F">
      <w:pPr>
        <w:rPr>
          <w:del w:id="14285" w:author="Steff Guzmán" w:date="2023-03-13T19:12:00Z"/>
          <w:rFonts w:cs="Times New Roman"/>
          <w:szCs w:val="24"/>
        </w:rPr>
        <w:pPrChange w:id="14286" w:author="Camilo Andrés Díaz Gómez" w:date="2023-03-28T17:43:00Z">
          <w:pPr>
            <w:jc w:val="center"/>
          </w:pPr>
        </w:pPrChange>
      </w:pPr>
      <w:del w:id="14287" w:author="Steff Guzmán" w:date="2023-03-13T19:12:00Z">
        <w:r w:rsidRPr="002B569F" w:rsidDel="00323D57">
          <w:rPr>
            <w:rFonts w:cs="Times New Roman"/>
            <w:szCs w:val="24"/>
          </w:rPr>
          <w:delText>M= Formato</w:delText>
        </w:r>
      </w:del>
    </w:p>
    <w:p w14:paraId="2B36CF88" w14:textId="2EF25C48" w:rsidR="00785CED" w:rsidRPr="002B569F" w:rsidDel="00323D57" w:rsidRDefault="00785CED" w:rsidP="002B569F">
      <w:pPr>
        <w:rPr>
          <w:del w:id="14288" w:author="Steff Guzmán" w:date="2023-03-13T19:12:00Z"/>
          <w:rFonts w:cs="Times New Roman"/>
          <w:szCs w:val="24"/>
        </w:rPr>
        <w:pPrChange w:id="14289" w:author="Camilo Andrés Díaz Gómez" w:date="2023-03-28T17:43:00Z">
          <w:pPr>
            <w:jc w:val="center"/>
          </w:pPr>
        </w:pPrChange>
      </w:pPr>
      <w:del w:id="14290"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rsidP="002B569F">
      <w:pPr>
        <w:rPr>
          <w:del w:id="14291" w:author="Steff Guzmán" w:date="2023-03-13T19:12:00Z"/>
          <w:rFonts w:cs="Times New Roman"/>
          <w:szCs w:val="24"/>
        </w:rPr>
        <w:pPrChange w:id="14292" w:author="Camilo Andrés Díaz Gómez" w:date="2023-03-28T17:43:00Z">
          <w:pPr>
            <w:jc w:val="center"/>
          </w:pPr>
        </w:pPrChange>
      </w:pPr>
      <w:del w:id="14293"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rsidP="002B569F">
      <w:pPr>
        <w:rPr>
          <w:del w:id="14294" w:author="Steff Guzmán" w:date="2023-03-13T19:12:00Z"/>
          <w:rFonts w:cs="Times New Roman"/>
          <w:szCs w:val="24"/>
        </w:rPr>
        <w:pPrChange w:id="14295" w:author="Camilo Andrés Díaz Gómez" w:date="2023-03-28T17:43:00Z">
          <w:pPr>
            <w:jc w:val="center"/>
          </w:pPr>
        </w:pPrChange>
      </w:pPr>
      <w:del w:id="14296"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rsidP="002B569F">
      <w:pPr>
        <w:rPr>
          <w:del w:id="14297" w:author="Steff Guzmán" w:date="2023-03-13T19:12:00Z"/>
          <w:rFonts w:cs="Times New Roman"/>
          <w:szCs w:val="24"/>
        </w:rPr>
        <w:pPrChange w:id="14298" w:author="Camilo Andrés Díaz Gómez" w:date="2023-03-28T17:43:00Z">
          <w:pPr>
            <w:jc w:val="center"/>
          </w:pPr>
        </w:pPrChange>
      </w:pPr>
      <w:del w:id="14299"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rsidP="002B569F">
      <w:pPr>
        <w:rPr>
          <w:del w:id="14300" w:author="Steff Guzmán" w:date="2023-03-13T19:12:00Z"/>
          <w:rFonts w:cs="Times New Roman"/>
          <w:szCs w:val="24"/>
        </w:rPr>
        <w:pPrChange w:id="14301" w:author="Camilo Andrés Díaz Gómez" w:date="2023-03-28T17:43:00Z">
          <w:pPr>
            <w:jc w:val="center"/>
          </w:pPr>
        </w:pPrChange>
      </w:pPr>
      <w:del w:id="14302"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rsidP="002B569F">
      <w:pPr>
        <w:rPr>
          <w:del w:id="14303" w:author="Steff Guzmán" w:date="2023-03-13T19:12:00Z"/>
          <w:rFonts w:cs="Times New Roman"/>
          <w:szCs w:val="24"/>
        </w:rPr>
        <w:pPrChange w:id="14304" w:author="Camilo Andrés Díaz Gómez" w:date="2023-03-28T17:43:00Z">
          <w:pPr>
            <w:jc w:val="center"/>
          </w:pPr>
        </w:pPrChange>
      </w:pPr>
      <w:del w:id="14305"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rsidP="002B569F">
      <w:pPr>
        <w:rPr>
          <w:del w:id="14306" w:author="Steff Guzmán" w:date="2023-03-13T19:12:00Z"/>
          <w:rFonts w:cs="Times New Roman"/>
          <w:szCs w:val="24"/>
        </w:rPr>
        <w:pPrChange w:id="14307" w:author="Camilo Andrés Díaz Gómez" w:date="2023-03-28T17:43:00Z">
          <w:pPr>
            <w:jc w:val="center"/>
          </w:pPr>
        </w:pPrChange>
      </w:pPr>
      <w:del w:id="14308" w:author="Steff Guzmán" w:date="2023-03-13T19:12:00Z">
        <w:r w:rsidRPr="002B569F" w:rsidDel="00323D57">
          <w:rPr>
            <w:rFonts w:cs="Times New Roman"/>
            <w:szCs w:val="24"/>
          </w:rPr>
          <w:delText>T= Centrar</w:delText>
        </w:r>
      </w:del>
    </w:p>
    <w:p w14:paraId="73364AA9" w14:textId="3DF0814A" w:rsidR="00785CED" w:rsidRPr="002B569F" w:rsidDel="00323D57" w:rsidRDefault="00785CED" w:rsidP="002B569F">
      <w:pPr>
        <w:rPr>
          <w:del w:id="14309" w:author="Steff Guzmán" w:date="2023-03-13T19:12:00Z"/>
          <w:rFonts w:cs="Times New Roman"/>
          <w:szCs w:val="24"/>
        </w:rPr>
        <w:pPrChange w:id="14310" w:author="Camilo Andrés Díaz Gómez" w:date="2023-03-28T17:43:00Z">
          <w:pPr>
            <w:jc w:val="center"/>
          </w:pPr>
        </w:pPrChange>
      </w:pPr>
      <w:del w:id="14311"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rsidP="002B569F">
      <w:pPr>
        <w:rPr>
          <w:del w:id="14312" w:author="Steff Guzmán" w:date="2023-03-13T19:12:00Z"/>
          <w:rFonts w:cs="Times New Roman"/>
          <w:szCs w:val="24"/>
        </w:rPr>
        <w:pPrChange w:id="14313" w:author="Camilo Andrés Díaz Gómez" w:date="2023-03-28T17:43:00Z">
          <w:pPr>
            <w:jc w:val="center"/>
          </w:pPr>
        </w:pPrChange>
      </w:pPr>
      <w:del w:id="14314" w:author="Steff Guzmán" w:date="2023-03-13T19:12:00Z">
        <w:r w:rsidRPr="002B569F" w:rsidDel="00323D57">
          <w:rPr>
            <w:rFonts w:cs="Times New Roman"/>
            <w:szCs w:val="24"/>
          </w:rPr>
          <w:delText>V= Pegar</w:delText>
        </w:r>
      </w:del>
    </w:p>
    <w:p w14:paraId="66A7374B" w14:textId="7F2D9EDD" w:rsidR="00785CED" w:rsidRPr="002B569F" w:rsidDel="00323D57" w:rsidRDefault="00785CED" w:rsidP="002B569F">
      <w:pPr>
        <w:rPr>
          <w:del w:id="14315" w:author="Steff Guzmán" w:date="2023-03-13T19:12:00Z"/>
          <w:rFonts w:cs="Times New Roman"/>
          <w:szCs w:val="24"/>
        </w:rPr>
        <w:pPrChange w:id="14316" w:author="Camilo Andrés Díaz Gómez" w:date="2023-03-28T17:43:00Z">
          <w:pPr>
            <w:jc w:val="center"/>
          </w:pPr>
        </w:pPrChange>
      </w:pPr>
      <w:del w:id="14317" w:author="Steff Guzmán" w:date="2023-03-13T19:12:00Z">
        <w:r w:rsidRPr="002B569F" w:rsidDel="00323D57">
          <w:rPr>
            <w:rFonts w:cs="Times New Roman"/>
            <w:szCs w:val="24"/>
          </w:rPr>
          <w:delText>X=Cortar</w:delText>
        </w:r>
      </w:del>
    </w:p>
    <w:p w14:paraId="38012019" w14:textId="3E699A1F" w:rsidR="00785CED" w:rsidRPr="002B569F" w:rsidDel="00323D57" w:rsidRDefault="00785CED" w:rsidP="002B569F">
      <w:pPr>
        <w:rPr>
          <w:del w:id="14318" w:author="Steff Guzmán" w:date="2023-03-13T19:12:00Z"/>
          <w:rFonts w:cs="Times New Roman"/>
          <w:szCs w:val="24"/>
        </w:rPr>
        <w:pPrChange w:id="14319" w:author="Camilo Andrés Díaz Gómez" w:date="2023-03-28T17:43:00Z">
          <w:pPr>
            <w:jc w:val="center"/>
          </w:pPr>
        </w:pPrChange>
      </w:pPr>
      <w:del w:id="14320" w:author="Steff Guzmán" w:date="2023-03-13T19:12:00Z">
        <w:r w:rsidRPr="002B569F" w:rsidDel="00323D57">
          <w:rPr>
            <w:rFonts w:cs="Times New Roman"/>
            <w:szCs w:val="24"/>
          </w:rPr>
          <w:delText>Y= Rehacer</w:delText>
        </w:r>
      </w:del>
    </w:p>
    <w:p w14:paraId="1E392F7C" w14:textId="63AE88F9" w:rsidR="00785CED" w:rsidRPr="002B569F" w:rsidDel="00323D57" w:rsidRDefault="00785CED" w:rsidP="002B569F">
      <w:pPr>
        <w:ind w:firstLine="708"/>
        <w:rPr>
          <w:del w:id="14321" w:author="Steff Guzmán" w:date="2023-03-13T19:12:00Z"/>
          <w:rFonts w:cs="Times New Roman"/>
          <w:szCs w:val="24"/>
        </w:rPr>
        <w:pPrChange w:id="14322" w:author="Camilo Andrés Díaz Gómez" w:date="2023-03-28T17:43:00Z">
          <w:pPr>
            <w:ind w:firstLine="708"/>
            <w:jc w:val="center"/>
          </w:pPr>
        </w:pPrChange>
      </w:pPr>
      <w:del w:id="14323"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rsidP="002B569F">
      <w:pPr>
        <w:ind w:firstLine="708"/>
        <w:rPr>
          <w:del w:id="14324" w:author="Steff Guzmán" w:date="2023-03-13T19:12:00Z"/>
          <w:rFonts w:cs="Times New Roman"/>
          <w:szCs w:val="24"/>
        </w:rPr>
        <w:pPrChange w:id="14325" w:author="Camilo Andrés Díaz Gómez" w:date="2023-03-28T17:43:00Z">
          <w:pPr>
            <w:ind w:firstLine="708"/>
            <w:jc w:val="center"/>
          </w:pPr>
        </w:pPrChange>
      </w:pPr>
      <w:del w:id="14326"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rsidP="002B569F">
      <w:pPr>
        <w:rPr>
          <w:del w:id="14327"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4328" w:author="Steff Guzmán" w:date="2023-03-24T16:10:00Z">
            <w:sectPr w:rsidR="00785CED" w:rsidRPr="002B569F" w:rsidDel="00323D57" w:rsidSect="006E680E">
              <w:type w:val="continuous"/>
              <w:pgMar w:top="1418" w:right="1418" w:bottom="1418" w:left="1418" w:header="709" w:footer="709" w:gutter="0"/>
            </w:sectPr>
          </w:sectPrChange>
        </w:sectPr>
        <w:pPrChange w:id="14329" w:author="Camilo Andrés Díaz Gómez" w:date="2023-03-28T17:43:00Z">
          <w:pPr>
            <w:ind w:firstLine="708"/>
            <w:jc w:val="center"/>
          </w:pPr>
        </w:pPrChange>
      </w:pPr>
    </w:p>
    <w:p w14:paraId="5048CFC3" w14:textId="1CA6FDF7" w:rsidR="003A3C4F" w:rsidRPr="002B569F" w:rsidDel="00323D57" w:rsidRDefault="00785CED" w:rsidP="002B569F">
      <w:pPr>
        <w:rPr>
          <w:del w:id="14330" w:author="Steff Guzmán" w:date="2023-03-13T19:12:00Z"/>
          <w:rFonts w:cs="Times New Roman"/>
          <w:b/>
          <w:szCs w:val="24"/>
        </w:rPr>
        <w:pPrChange w:id="14331" w:author="Camilo Andrés Díaz Gómez" w:date="2023-03-28T17:43:00Z">
          <w:pPr>
            <w:jc w:val="center"/>
          </w:pPr>
        </w:pPrChange>
      </w:pPr>
      <w:del w:id="14332"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rsidP="002B569F">
      <w:pPr>
        <w:rPr>
          <w:del w:id="14333" w:author="Steff Guzmán" w:date="2023-03-13T19:12:00Z"/>
          <w:rFonts w:cs="Times New Roman"/>
          <w:b/>
          <w:szCs w:val="24"/>
        </w:rPr>
        <w:pPrChange w:id="14334" w:author="Camilo Andrés Díaz Gómez" w:date="2023-03-28T17:43:00Z">
          <w:pPr>
            <w:jc w:val="center"/>
          </w:pPr>
        </w:pPrChange>
      </w:pPr>
      <w:del w:id="14335"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rsidP="002B569F">
      <w:pPr>
        <w:rPr>
          <w:del w:id="14336" w:author="Steff Guzmán" w:date="2023-03-13T19:12:00Z"/>
          <w:rFonts w:cs="Times New Roman"/>
          <w:szCs w:val="24"/>
        </w:rPr>
        <w:pPrChange w:id="14337" w:author="Camilo Andrés Díaz Gómez" w:date="2023-03-28T17:43:00Z">
          <w:pPr>
            <w:ind w:firstLine="708"/>
            <w:jc w:val="center"/>
          </w:pPr>
        </w:pPrChange>
      </w:pPr>
    </w:p>
    <w:p w14:paraId="2F0AB1F3" w14:textId="754713B9" w:rsidR="00785CED" w:rsidRPr="002B569F" w:rsidDel="00323D57" w:rsidRDefault="00785CED" w:rsidP="002B569F">
      <w:pPr>
        <w:rPr>
          <w:del w:id="14338" w:author="Steff Guzmán" w:date="2023-03-13T19:12:00Z"/>
          <w:rFonts w:cs="Times New Roman"/>
          <w:szCs w:val="24"/>
        </w:rPr>
        <w:pPrChange w:id="14339" w:author="Camilo Andrés Díaz Gómez" w:date="2023-03-28T17:43:00Z">
          <w:pPr>
            <w:ind w:firstLine="708"/>
          </w:pPr>
        </w:pPrChange>
      </w:pPr>
      <w:del w:id="14340"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rsidP="002B569F">
      <w:pPr>
        <w:rPr>
          <w:del w:id="14341" w:author="Steff Guzmán" w:date="2023-03-13T19:14:00Z"/>
          <w:rFonts w:cs="Times New Roman"/>
          <w:szCs w:val="24"/>
        </w:rPr>
        <w:pPrChange w:id="14342" w:author="Camilo Andrés Díaz Gómez" w:date="2023-03-28T17:43:00Z">
          <w:pPr>
            <w:jc w:val="right"/>
          </w:pPr>
        </w:pPrChange>
      </w:pPr>
      <w:del w:id="14343"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4344"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4345"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4346"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4347"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4348"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4349"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rsidP="002B569F">
      <w:pPr>
        <w:rPr>
          <w:del w:id="14350" w:author="Steff Guzmán" w:date="2023-03-13T19:14:00Z"/>
          <w:rFonts w:cs="Times New Roman"/>
          <w:szCs w:val="24"/>
        </w:rPr>
        <w:pPrChange w:id="14351" w:author="Camilo Andrés Díaz Gómez" w:date="2023-03-28T17:43:00Z">
          <w:pPr>
            <w:ind w:firstLine="708"/>
            <w:jc w:val="right"/>
          </w:pPr>
        </w:pPrChange>
      </w:pPr>
    </w:p>
    <w:p w14:paraId="536EF61F" w14:textId="46963B80" w:rsidR="00785CED" w:rsidRPr="002B569F" w:rsidDel="00323D57" w:rsidRDefault="00785CED" w:rsidP="002B569F">
      <w:pPr>
        <w:rPr>
          <w:del w:id="14352" w:author="Steff Guzmán" w:date="2023-03-13T19:14:00Z"/>
          <w:rFonts w:cs="Times New Roman"/>
          <w:szCs w:val="24"/>
        </w:rPr>
        <w:pPrChange w:id="14353" w:author="Camilo Andrés Díaz Gómez" w:date="2023-03-28T17:43:00Z">
          <w:pPr>
            <w:ind w:firstLine="708"/>
          </w:pPr>
        </w:pPrChange>
      </w:pPr>
    </w:p>
    <w:p w14:paraId="54A6AA33" w14:textId="28039B97" w:rsidR="00785CED" w:rsidRPr="002B569F" w:rsidDel="00323D57" w:rsidRDefault="00785CED" w:rsidP="002B569F">
      <w:pPr>
        <w:rPr>
          <w:del w:id="14354" w:author="Steff Guzmán" w:date="2023-03-13T19:13:00Z"/>
          <w:rFonts w:cs="Times New Roman"/>
          <w:b/>
          <w:szCs w:val="24"/>
        </w:rPr>
        <w:pPrChange w:id="14355" w:author="Camilo Andrés Díaz Gómez" w:date="2023-03-28T17:43:00Z">
          <w:pPr>
            <w:jc w:val="center"/>
          </w:pPr>
        </w:pPrChange>
      </w:pPr>
      <w:del w:id="14356"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rsidP="002B569F">
      <w:pPr>
        <w:rPr>
          <w:del w:id="14357" w:author="Steff Guzmán" w:date="2023-03-13T19:13:00Z"/>
          <w:rFonts w:cs="Times New Roman"/>
          <w:b/>
          <w:szCs w:val="24"/>
        </w:rPr>
        <w:pPrChange w:id="14358" w:author="Camilo Andrés Díaz Gómez" w:date="2023-03-28T17:43:00Z">
          <w:pPr>
            <w:jc w:val="center"/>
          </w:pPr>
        </w:pPrChange>
      </w:pPr>
      <w:del w:id="14359"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rsidP="002B569F">
      <w:pPr>
        <w:rPr>
          <w:del w:id="14360" w:author="Steff Guzmán" w:date="2023-03-13T19:13:00Z"/>
          <w:rFonts w:cs="Times New Roman"/>
          <w:szCs w:val="24"/>
        </w:rPr>
        <w:pPrChange w:id="14361" w:author="Camilo Andrés Díaz Gómez" w:date="2023-03-28T17:43:00Z">
          <w:pPr>
            <w:ind w:firstLine="708"/>
            <w:jc w:val="center"/>
          </w:pPr>
        </w:pPrChange>
      </w:pPr>
    </w:p>
    <w:p w14:paraId="441F1620" w14:textId="74ACF181" w:rsidR="00785CED" w:rsidRPr="002B569F" w:rsidDel="00323D57" w:rsidRDefault="00785CED" w:rsidP="002B569F">
      <w:pPr>
        <w:rPr>
          <w:del w:id="14362" w:author="Steff Guzmán" w:date="2023-03-13T19:13:00Z"/>
          <w:rFonts w:cs="Times New Roman"/>
          <w:szCs w:val="24"/>
        </w:rPr>
        <w:pPrChange w:id="14363" w:author="Camilo Andrés Díaz Gómez" w:date="2023-03-28T17:43:00Z">
          <w:pPr>
            <w:ind w:firstLine="708"/>
          </w:pPr>
        </w:pPrChange>
      </w:pPr>
      <w:del w:id="14364"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rsidP="002B569F">
      <w:pPr>
        <w:rPr>
          <w:del w:id="14365" w:author="Steff Guzmán" w:date="2023-03-13T19:14:00Z"/>
          <w:rFonts w:cs="Times New Roman"/>
          <w:szCs w:val="24"/>
        </w:rPr>
        <w:pPrChange w:id="14366" w:author="Camilo Andrés Díaz Gómez" w:date="2023-03-28T17:43:00Z">
          <w:pPr>
            <w:ind w:firstLine="708"/>
          </w:pPr>
        </w:pPrChange>
      </w:pPr>
      <w:del w:id="14367"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rsidP="002B569F">
      <w:pPr>
        <w:rPr>
          <w:del w:id="14368" w:author="Steff Guzmán" w:date="2023-03-13T19:14:00Z"/>
          <w:rFonts w:cs="Times New Roman"/>
          <w:b/>
          <w:szCs w:val="24"/>
        </w:rPr>
        <w:pPrChange w:id="14369" w:author="Camilo Andrés Díaz Gómez" w:date="2023-03-28T17:43:00Z">
          <w:pPr>
            <w:jc w:val="left"/>
          </w:pPr>
        </w:pPrChange>
      </w:pPr>
    </w:p>
    <w:p w14:paraId="218B6613" w14:textId="7E6CFFD6" w:rsidR="00785CED" w:rsidRPr="002B569F" w:rsidDel="00323D57" w:rsidRDefault="00785CED" w:rsidP="002B569F">
      <w:pPr>
        <w:rPr>
          <w:del w:id="14370" w:author="Steff Guzmán" w:date="2023-03-13T19:14:00Z"/>
          <w:rFonts w:cs="Times New Roman"/>
          <w:b/>
          <w:szCs w:val="24"/>
        </w:rPr>
        <w:pPrChange w:id="14371" w:author="Camilo Andrés Díaz Gómez" w:date="2023-03-28T17:43:00Z">
          <w:pPr>
            <w:jc w:val="left"/>
          </w:pPr>
        </w:pPrChange>
      </w:pPr>
    </w:p>
    <w:p w14:paraId="1DC53950" w14:textId="369FA715" w:rsidR="00785CED" w:rsidRPr="002B569F" w:rsidDel="00323D57" w:rsidRDefault="00785CED" w:rsidP="002B569F">
      <w:pPr>
        <w:rPr>
          <w:del w:id="14372" w:author="Steff Guzmán" w:date="2023-03-13T19:14:00Z"/>
          <w:rFonts w:cs="Times New Roman"/>
          <w:b/>
          <w:szCs w:val="24"/>
        </w:rPr>
        <w:pPrChange w:id="14373" w:author="Camilo Andrés Díaz Gómez" w:date="2023-03-28T17:43:00Z">
          <w:pPr>
            <w:jc w:val="left"/>
          </w:pPr>
        </w:pPrChange>
      </w:pPr>
    </w:p>
    <w:p w14:paraId="1FE5E845" w14:textId="25D9B1AA" w:rsidR="00785CED" w:rsidRPr="002B569F" w:rsidDel="00323D57" w:rsidRDefault="00785CED" w:rsidP="002B569F">
      <w:pPr>
        <w:rPr>
          <w:del w:id="14374" w:author="Steff Guzmán" w:date="2023-03-13T19:14:00Z"/>
          <w:rFonts w:cs="Times New Roman"/>
          <w:b/>
          <w:szCs w:val="24"/>
        </w:rPr>
        <w:pPrChange w:id="14375" w:author="Camilo Andrés Díaz Gómez" w:date="2023-03-28T17:43:00Z">
          <w:pPr>
            <w:jc w:val="left"/>
          </w:pPr>
        </w:pPrChange>
      </w:pPr>
    </w:p>
    <w:p w14:paraId="42F1B4AE" w14:textId="2B8182DA" w:rsidR="00785CED" w:rsidRPr="002B569F" w:rsidDel="00323D57" w:rsidRDefault="00785CED" w:rsidP="002B569F">
      <w:pPr>
        <w:rPr>
          <w:del w:id="14376" w:author="Steff Guzmán" w:date="2023-03-13T19:14:00Z"/>
          <w:rFonts w:cs="Times New Roman"/>
          <w:b/>
          <w:szCs w:val="24"/>
        </w:rPr>
        <w:pPrChange w:id="14377" w:author="Camilo Andrés Díaz Gómez" w:date="2023-03-28T17:43:00Z">
          <w:pPr>
            <w:jc w:val="left"/>
          </w:pPr>
        </w:pPrChange>
      </w:pPr>
    </w:p>
    <w:p w14:paraId="0A988D97" w14:textId="2285B299" w:rsidR="00785CED" w:rsidRPr="002B569F" w:rsidDel="00323D57" w:rsidRDefault="00785CED" w:rsidP="002B569F">
      <w:pPr>
        <w:rPr>
          <w:del w:id="14378" w:author="Steff Guzmán" w:date="2023-03-13T19:14:00Z"/>
          <w:rFonts w:cs="Times New Roman"/>
          <w:b/>
          <w:szCs w:val="24"/>
        </w:rPr>
        <w:pPrChange w:id="14379" w:author="Camilo Andrés Díaz Gómez" w:date="2023-03-28T17:43:00Z">
          <w:pPr>
            <w:jc w:val="left"/>
          </w:pPr>
        </w:pPrChange>
      </w:pPr>
    </w:p>
    <w:p w14:paraId="5C9CACA6" w14:textId="7E216368" w:rsidR="00785CED" w:rsidRPr="002B569F" w:rsidDel="00323D57" w:rsidRDefault="00785CED" w:rsidP="002B569F">
      <w:pPr>
        <w:rPr>
          <w:del w:id="14380" w:author="Steff Guzmán" w:date="2023-03-13T19:14:00Z"/>
          <w:rFonts w:cs="Times New Roman"/>
          <w:b/>
          <w:szCs w:val="24"/>
        </w:rPr>
        <w:pPrChange w:id="14381" w:author="Camilo Andrés Díaz Gómez" w:date="2023-03-28T17:43:00Z">
          <w:pPr>
            <w:jc w:val="left"/>
          </w:pPr>
        </w:pPrChange>
      </w:pPr>
    </w:p>
    <w:p w14:paraId="6551A0B3" w14:textId="3AA88A06" w:rsidR="00785CED" w:rsidRPr="002B569F" w:rsidDel="00323D57" w:rsidRDefault="00785CED" w:rsidP="002B569F">
      <w:pPr>
        <w:rPr>
          <w:del w:id="14382" w:author="Steff Guzmán" w:date="2023-03-13T19:13:00Z"/>
          <w:rFonts w:cs="Times New Roman"/>
          <w:b/>
          <w:szCs w:val="24"/>
        </w:rPr>
        <w:pPrChange w:id="14383" w:author="Camilo Andrés Díaz Gómez" w:date="2023-03-28T17:43:00Z">
          <w:pPr>
            <w:jc w:val="center"/>
          </w:pPr>
        </w:pPrChange>
      </w:pPr>
      <w:del w:id="14384"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rsidP="002B569F">
      <w:pPr>
        <w:rPr>
          <w:del w:id="14385" w:author="Steff Guzmán" w:date="2023-03-13T19:13:00Z"/>
          <w:rFonts w:cs="Times New Roman"/>
          <w:b/>
          <w:szCs w:val="24"/>
        </w:rPr>
        <w:pPrChange w:id="14386" w:author="Camilo Andrés Díaz Gómez" w:date="2023-03-28T17:43:00Z">
          <w:pPr>
            <w:jc w:val="center"/>
          </w:pPr>
        </w:pPrChange>
      </w:pPr>
      <w:del w:id="14387"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rsidP="002B569F">
      <w:pPr>
        <w:rPr>
          <w:del w:id="14388" w:author="Steff Guzmán" w:date="2023-03-13T19:13:00Z"/>
          <w:rFonts w:cs="Times New Roman"/>
          <w:szCs w:val="24"/>
        </w:rPr>
        <w:pPrChange w:id="14389" w:author="Camilo Andrés Díaz Gómez" w:date="2023-03-28T17:43:00Z">
          <w:pPr>
            <w:ind w:firstLine="708"/>
            <w:jc w:val="left"/>
          </w:pPr>
        </w:pPrChange>
      </w:pPr>
    </w:p>
    <w:p w14:paraId="68B9EE22" w14:textId="372CA6ED" w:rsidR="00785CED" w:rsidRPr="002B569F" w:rsidDel="00323D57" w:rsidRDefault="00785CED" w:rsidP="002B569F">
      <w:pPr>
        <w:rPr>
          <w:del w:id="14390" w:author="Steff Guzmán" w:date="2023-03-13T19:13:00Z"/>
          <w:rFonts w:cs="Times New Roman"/>
          <w:szCs w:val="24"/>
        </w:rPr>
        <w:pPrChange w:id="14391" w:author="Camilo Andrés Díaz Gómez" w:date="2023-03-28T17:43:00Z">
          <w:pPr>
            <w:ind w:firstLine="708"/>
          </w:pPr>
        </w:pPrChange>
      </w:pPr>
      <w:del w:id="14392"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rsidP="002B569F">
      <w:pPr>
        <w:rPr>
          <w:del w:id="14393" w:author="Steff Guzmán" w:date="2023-03-13T19:13:00Z"/>
          <w:rFonts w:cs="Times New Roman"/>
          <w:szCs w:val="24"/>
        </w:rPr>
        <w:pPrChange w:id="14394" w:author="Camilo Andrés Díaz Gómez" w:date="2023-03-28T17:43:00Z">
          <w:pPr>
            <w:ind w:firstLine="708"/>
            <w:jc w:val="center"/>
          </w:pPr>
        </w:pPrChange>
      </w:pPr>
      <w:del w:id="14395"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rsidP="002B569F">
      <w:pPr>
        <w:rPr>
          <w:del w:id="14396" w:author="Steff Guzmán" w:date="2023-03-13T19:13:00Z"/>
          <w:rFonts w:cs="Times New Roman"/>
          <w:szCs w:val="24"/>
        </w:rPr>
        <w:pPrChange w:id="14397" w:author="Camilo Andrés Díaz Gómez" w:date="2023-03-28T17:43:00Z">
          <w:pPr>
            <w:ind w:firstLine="708"/>
          </w:pPr>
        </w:pPrChange>
      </w:pPr>
      <w:del w:id="14398"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rsidP="002B569F">
      <w:pPr>
        <w:rPr>
          <w:del w:id="14399" w:author="Steff Guzmán" w:date="2023-03-13T19:14:00Z"/>
          <w:rFonts w:cs="Times New Roman"/>
          <w:szCs w:val="24"/>
        </w:rPr>
        <w:pPrChange w:id="14400" w:author="Camilo Andrés Díaz Gómez" w:date="2023-03-28T17:43:00Z">
          <w:pPr>
            <w:ind w:firstLine="708"/>
            <w:jc w:val="center"/>
          </w:pPr>
        </w:pPrChange>
      </w:pPr>
      <w:del w:id="14401"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rsidP="002B569F">
      <w:pPr>
        <w:rPr>
          <w:del w:id="14402" w:author="Steff Guzmán" w:date="2023-03-13T19:13:00Z"/>
          <w:rFonts w:cs="Times New Roman"/>
          <w:szCs w:val="24"/>
        </w:rPr>
        <w:pPrChange w:id="14403" w:author="Camilo Andrés Díaz Gómez" w:date="2023-03-28T17:43:00Z">
          <w:pPr>
            <w:ind w:firstLine="708"/>
          </w:pPr>
        </w:pPrChange>
      </w:pPr>
      <w:del w:id="14404"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rsidP="002B569F">
      <w:pPr>
        <w:rPr>
          <w:del w:id="14405" w:author="Steff Guzmán" w:date="2023-03-13T19:14:00Z"/>
          <w:rFonts w:cs="Times New Roman"/>
          <w:szCs w:val="24"/>
        </w:rPr>
        <w:pPrChange w:id="14406" w:author="Camilo Andrés Díaz Gómez" w:date="2023-03-28T17:43:00Z">
          <w:pPr>
            <w:ind w:firstLine="708"/>
            <w:jc w:val="center"/>
          </w:pPr>
        </w:pPrChange>
      </w:pPr>
      <w:del w:id="14407"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rsidP="002B569F">
      <w:pPr>
        <w:rPr>
          <w:del w:id="14408" w:author="Steff Guzmán" w:date="2023-03-13T19:14:00Z"/>
          <w:rFonts w:cs="Times New Roman"/>
          <w:b/>
          <w:szCs w:val="24"/>
        </w:rPr>
        <w:pPrChange w:id="14409" w:author="Camilo Andrés Díaz Gómez" w:date="2023-03-28T17:43:00Z">
          <w:pPr>
            <w:jc w:val="left"/>
          </w:pPr>
        </w:pPrChange>
      </w:pPr>
    </w:p>
    <w:p w14:paraId="3E4303DA" w14:textId="376994DB" w:rsidR="00785CED" w:rsidRPr="002B569F" w:rsidDel="00323D57" w:rsidRDefault="00785CED" w:rsidP="002B569F">
      <w:pPr>
        <w:rPr>
          <w:del w:id="14410" w:author="Steff Guzmán" w:date="2023-03-13T19:13:00Z"/>
          <w:rFonts w:cs="Times New Roman"/>
          <w:b/>
          <w:szCs w:val="24"/>
        </w:rPr>
        <w:pPrChange w:id="14411" w:author="Camilo Andrés Díaz Gómez" w:date="2023-03-28T17:43:00Z">
          <w:pPr>
            <w:jc w:val="center"/>
          </w:pPr>
        </w:pPrChange>
      </w:pPr>
      <w:del w:id="14412"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rsidP="002B569F">
      <w:pPr>
        <w:rPr>
          <w:del w:id="14413" w:author="Steff Guzmán" w:date="2023-03-13T19:13:00Z"/>
          <w:rFonts w:cs="Times New Roman"/>
          <w:b/>
          <w:szCs w:val="24"/>
        </w:rPr>
        <w:pPrChange w:id="14414" w:author="Camilo Andrés Díaz Gómez" w:date="2023-03-28T17:43:00Z">
          <w:pPr>
            <w:jc w:val="center"/>
          </w:pPr>
        </w:pPrChange>
      </w:pPr>
      <w:del w:id="14415"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rsidP="002B569F">
      <w:pPr>
        <w:rPr>
          <w:del w:id="14416" w:author="Steff Guzmán" w:date="2023-03-13T19:13:00Z"/>
          <w:rFonts w:cs="Times New Roman"/>
          <w:szCs w:val="24"/>
        </w:rPr>
        <w:pPrChange w:id="14417" w:author="Camilo Andrés Díaz Gómez" w:date="2023-03-28T17:43:00Z">
          <w:pPr>
            <w:ind w:firstLine="708"/>
            <w:jc w:val="center"/>
          </w:pPr>
        </w:pPrChange>
      </w:pPr>
    </w:p>
    <w:p w14:paraId="699BECCC" w14:textId="134EAB8E" w:rsidR="00785CED" w:rsidRPr="002B569F" w:rsidDel="00323D57" w:rsidRDefault="00785CED" w:rsidP="002B569F">
      <w:pPr>
        <w:rPr>
          <w:del w:id="14418" w:author="Steff Guzmán" w:date="2023-03-13T19:13:00Z"/>
          <w:rFonts w:cs="Times New Roman"/>
          <w:szCs w:val="24"/>
        </w:rPr>
        <w:pPrChange w:id="14419" w:author="Camilo Andrés Díaz Gómez" w:date="2023-03-28T17:43:00Z">
          <w:pPr>
            <w:ind w:firstLine="708"/>
          </w:pPr>
        </w:pPrChange>
      </w:pPr>
      <w:del w:id="14420"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rsidP="002B569F">
      <w:pPr>
        <w:rPr>
          <w:del w:id="14421" w:author="Steff Guzmán" w:date="2023-03-13T19:13:00Z"/>
          <w:rFonts w:cs="Times New Roman"/>
          <w:szCs w:val="24"/>
        </w:rPr>
        <w:pPrChange w:id="14422" w:author="Camilo Andrés Díaz Gómez" w:date="2023-03-28T17:43:00Z">
          <w:pPr>
            <w:ind w:firstLine="708"/>
          </w:pPr>
        </w:pPrChange>
      </w:pPr>
    </w:p>
    <w:p w14:paraId="0A787052" w14:textId="288D73C3" w:rsidR="00785CED" w:rsidRPr="002B569F" w:rsidDel="00323D57" w:rsidRDefault="00785CED" w:rsidP="002B569F">
      <w:pPr>
        <w:rPr>
          <w:del w:id="14423" w:author="Steff Guzmán" w:date="2023-03-13T19:14:00Z"/>
          <w:rFonts w:cs="Times New Roman"/>
          <w:szCs w:val="24"/>
        </w:rPr>
        <w:pPrChange w:id="14424" w:author="Camilo Andrés Díaz Gómez" w:date="2023-03-28T17:43:00Z">
          <w:pPr/>
        </w:pPrChange>
      </w:pPr>
      <w:del w:id="14425"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rsidP="002B569F">
      <w:pPr>
        <w:rPr>
          <w:del w:id="14426" w:author="Steff Guzmán" w:date="2023-03-13T19:14:00Z"/>
          <w:rFonts w:cs="Times New Roman"/>
          <w:szCs w:val="24"/>
        </w:rPr>
        <w:pPrChange w:id="14427" w:author="Camilo Andrés Díaz Gómez" w:date="2023-03-28T17:43:00Z">
          <w:pPr>
            <w:ind w:firstLine="708"/>
            <w:jc w:val="center"/>
          </w:pPr>
        </w:pPrChange>
      </w:pPr>
      <w:del w:id="14428"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2B569F">
      <w:pPr>
        <w:rPr>
          <w:del w:id="14429" w:author="Steff Guzmán" w:date="2023-03-13T19:14:00Z"/>
          <w:rFonts w:cs="Times New Roman"/>
          <w:szCs w:val="24"/>
        </w:rPr>
        <w:pPrChange w:id="14430" w:author="Camilo Andrés Díaz Gómez" w:date="2023-03-28T17:43:00Z">
          <w:pPr/>
        </w:pPrChange>
      </w:pPr>
      <w:del w:id="14431"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rsidP="002B569F">
      <w:pPr>
        <w:rPr>
          <w:del w:id="14432" w:author="Steff Guzmán" w:date="2023-03-13T19:14:00Z"/>
          <w:rFonts w:cs="Times New Roman"/>
          <w:szCs w:val="24"/>
        </w:rPr>
        <w:pPrChange w:id="14433" w:author="Camilo Andrés Díaz Gómez" w:date="2023-03-28T17:43:00Z">
          <w:pPr>
            <w:ind w:firstLine="708"/>
            <w:jc w:val="center"/>
          </w:pPr>
        </w:pPrChange>
      </w:pPr>
      <w:del w:id="14434"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rsidP="002B569F">
      <w:pPr>
        <w:rPr>
          <w:del w:id="14435" w:author="Steff Guzmán" w:date="2023-03-13T19:14:00Z"/>
          <w:rFonts w:cs="Times New Roman"/>
          <w:b/>
          <w:szCs w:val="24"/>
        </w:rPr>
        <w:pPrChange w:id="14436" w:author="Camilo Andrés Díaz Gómez" w:date="2023-03-28T17:43:00Z">
          <w:pPr>
            <w:jc w:val="center"/>
          </w:pPr>
        </w:pPrChange>
      </w:pPr>
      <w:del w:id="14437"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rsidP="002B569F">
      <w:pPr>
        <w:rPr>
          <w:del w:id="14438" w:author="Steff Guzmán" w:date="2023-03-13T19:14:00Z"/>
          <w:rFonts w:cs="Times New Roman"/>
          <w:b/>
          <w:szCs w:val="24"/>
        </w:rPr>
        <w:pPrChange w:id="14439" w:author="Camilo Andrés Díaz Gómez" w:date="2023-03-28T17:43:00Z">
          <w:pPr>
            <w:jc w:val="center"/>
          </w:pPr>
        </w:pPrChange>
      </w:pPr>
      <w:del w:id="14440"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rsidP="002B569F">
      <w:pPr>
        <w:rPr>
          <w:del w:id="14441" w:author="Steff Guzmán" w:date="2023-03-13T19:14:00Z"/>
          <w:rFonts w:cs="Times New Roman"/>
          <w:szCs w:val="24"/>
        </w:rPr>
        <w:pPrChange w:id="14442" w:author="Camilo Andrés Díaz Gómez" w:date="2023-03-28T17:43:00Z">
          <w:pPr>
            <w:ind w:firstLine="708"/>
          </w:pPr>
        </w:pPrChange>
      </w:pPr>
    </w:p>
    <w:p w14:paraId="3536A6E2" w14:textId="6CED7C4D" w:rsidR="00785CED" w:rsidRPr="002B569F" w:rsidDel="00323D57" w:rsidRDefault="00785CED" w:rsidP="002B569F">
      <w:pPr>
        <w:rPr>
          <w:del w:id="14443" w:author="Steff Guzmán" w:date="2023-03-13T19:14:00Z"/>
          <w:rFonts w:cs="Times New Roman"/>
          <w:szCs w:val="24"/>
        </w:rPr>
        <w:pPrChange w:id="14444" w:author="Camilo Andrés Díaz Gómez" w:date="2023-03-28T17:43:00Z">
          <w:pPr>
            <w:ind w:firstLine="708"/>
          </w:pPr>
        </w:pPrChange>
      </w:pPr>
      <w:del w:id="14445"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rsidP="002B569F">
      <w:pPr>
        <w:rPr>
          <w:del w:id="14446" w:author="Steff Guzmán" w:date="2023-03-13T19:14:00Z"/>
          <w:rFonts w:cs="Times New Roman"/>
          <w:szCs w:val="24"/>
        </w:rPr>
        <w:pPrChange w:id="14447" w:author="Camilo Andrés Díaz Gómez" w:date="2023-03-28T17:43:00Z">
          <w:pPr>
            <w:ind w:firstLine="708"/>
            <w:jc w:val="center"/>
          </w:pPr>
        </w:pPrChange>
      </w:pPr>
      <w:del w:id="14448"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rsidP="002B569F">
      <w:pPr>
        <w:ind w:firstLine="708"/>
        <w:rPr>
          <w:del w:id="14449" w:author="Steff Guzmán" w:date="2023-03-13T19:14:00Z"/>
          <w:rFonts w:cs="Times New Roman"/>
          <w:szCs w:val="24"/>
        </w:rPr>
        <w:pPrChange w:id="14450" w:author="Camilo Andrés Díaz Gómez" w:date="2023-03-28T17:43:00Z">
          <w:pPr>
            <w:ind w:firstLine="708"/>
            <w:jc w:val="left"/>
          </w:pPr>
        </w:pPrChange>
      </w:pPr>
    </w:p>
    <w:p w14:paraId="66B8E03D" w14:textId="77777777" w:rsidR="00785CED" w:rsidRPr="002B569F" w:rsidDel="00323D57" w:rsidRDefault="00785CED" w:rsidP="002B569F">
      <w:pPr>
        <w:rPr>
          <w:del w:id="14451" w:author="Steff Guzmán" w:date="2023-03-13T19:14:00Z"/>
          <w:rFonts w:cs="Times New Roman"/>
          <w:b/>
          <w:szCs w:val="24"/>
        </w:rPr>
        <w:pPrChange w:id="14452" w:author="Camilo Andrés Díaz Gómez" w:date="2023-03-28T17:43:00Z">
          <w:pPr>
            <w:jc w:val="left"/>
          </w:pPr>
        </w:pPrChange>
      </w:pPr>
    </w:p>
    <w:p w14:paraId="7C1D6276" w14:textId="77777777" w:rsidR="00785CED" w:rsidRPr="002B569F" w:rsidDel="00323D57" w:rsidRDefault="00785CED" w:rsidP="002B569F">
      <w:pPr>
        <w:rPr>
          <w:del w:id="14453" w:author="Steff Guzmán" w:date="2023-03-13T19:14:00Z"/>
          <w:rFonts w:cs="Times New Roman"/>
          <w:b/>
          <w:szCs w:val="24"/>
        </w:rPr>
        <w:pPrChange w:id="14454" w:author="Camilo Andrés Díaz Gómez" w:date="2023-03-28T17:43:00Z">
          <w:pPr>
            <w:jc w:val="left"/>
          </w:pPr>
        </w:pPrChange>
      </w:pPr>
    </w:p>
    <w:p w14:paraId="41FD72EE" w14:textId="77777777" w:rsidR="00785CED" w:rsidRPr="002B569F" w:rsidDel="00323D57" w:rsidRDefault="00785CED" w:rsidP="002B569F">
      <w:pPr>
        <w:rPr>
          <w:del w:id="14455" w:author="Steff Guzmán" w:date="2023-03-13T19:14:00Z"/>
          <w:rFonts w:cs="Times New Roman"/>
          <w:b/>
          <w:szCs w:val="24"/>
        </w:rPr>
        <w:pPrChange w:id="14456" w:author="Camilo Andrés Díaz Gómez" w:date="2023-03-28T17:43:00Z">
          <w:pPr>
            <w:jc w:val="left"/>
          </w:pPr>
        </w:pPrChange>
      </w:pPr>
    </w:p>
    <w:p w14:paraId="2917418E" w14:textId="77777777" w:rsidR="00785CED" w:rsidRPr="002B569F" w:rsidDel="00323D57" w:rsidRDefault="00785CED" w:rsidP="002B569F">
      <w:pPr>
        <w:rPr>
          <w:del w:id="14457" w:author="Steff Guzmán" w:date="2023-03-13T19:14:00Z"/>
          <w:rFonts w:cs="Times New Roman"/>
          <w:b/>
          <w:szCs w:val="24"/>
        </w:rPr>
        <w:pPrChange w:id="14458" w:author="Camilo Andrés Díaz Gómez" w:date="2023-03-28T17:43:00Z">
          <w:pPr>
            <w:jc w:val="left"/>
          </w:pPr>
        </w:pPrChange>
      </w:pPr>
    </w:p>
    <w:p w14:paraId="70108229" w14:textId="77777777" w:rsidR="00785CED" w:rsidRPr="002B569F" w:rsidDel="00323D57" w:rsidRDefault="00785CED" w:rsidP="002B569F">
      <w:pPr>
        <w:rPr>
          <w:del w:id="14459" w:author="Steff Guzmán" w:date="2023-03-13T19:14:00Z"/>
          <w:rFonts w:cs="Times New Roman"/>
          <w:b/>
          <w:szCs w:val="24"/>
        </w:rPr>
        <w:pPrChange w:id="14460" w:author="Camilo Andrés Díaz Gómez" w:date="2023-03-28T17:43:00Z">
          <w:pPr>
            <w:jc w:val="left"/>
          </w:pPr>
        </w:pPrChange>
      </w:pPr>
    </w:p>
    <w:p w14:paraId="7305D8BE" w14:textId="77777777" w:rsidR="00785CED" w:rsidRPr="002B569F" w:rsidDel="00323D57" w:rsidRDefault="00785CED" w:rsidP="002B569F">
      <w:pPr>
        <w:rPr>
          <w:del w:id="14461" w:author="Steff Guzmán" w:date="2023-03-13T19:14:00Z"/>
          <w:rFonts w:cs="Times New Roman"/>
          <w:b/>
          <w:szCs w:val="24"/>
        </w:rPr>
        <w:pPrChange w:id="14462" w:author="Camilo Andrés Díaz Gómez" w:date="2023-03-28T17:43:00Z">
          <w:pPr>
            <w:jc w:val="left"/>
          </w:pPr>
        </w:pPrChange>
      </w:pPr>
    </w:p>
    <w:p w14:paraId="64DE2146" w14:textId="77777777" w:rsidR="00785CED" w:rsidRPr="002B569F" w:rsidDel="00323D57" w:rsidRDefault="00785CED" w:rsidP="002B569F">
      <w:pPr>
        <w:rPr>
          <w:del w:id="14463" w:author="Steff Guzmán" w:date="2023-03-13T19:14:00Z"/>
          <w:rFonts w:cs="Times New Roman"/>
          <w:b/>
          <w:szCs w:val="24"/>
        </w:rPr>
        <w:pPrChange w:id="14464" w:author="Camilo Andrés Díaz Gómez" w:date="2023-03-28T17:43:00Z">
          <w:pPr>
            <w:jc w:val="left"/>
          </w:pPr>
        </w:pPrChange>
      </w:pPr>
    </w:p>
    <w:p w14:paraId="3A014413" w14:textId="77777777" w:rsidR="00785CED" w:rsidRPr="002B569F" w:rsidDel="00323D57" w:rsidRDefault="00785CED" w:rsidP="002B569F">
      <w:pPr>
        <w:rPr>
          <w:del w:id="14465" w:author="Steff Guzmán" w:date="2023-03-13T19:14:00Z"/>
          <w:rFonts w:cs="Times New Roman"/>
          <w:b/>
          <w:szCs w:val="24"/>
        </w:rPr>
        <w:pPrChange w:id="14466" w:author="Camilo Andrés Díaz Gómez" w:date="2023-03-28T17:43:00Z">
          <w:pPr>
            <w:jc w:val="left"/>
          </w:pPr>
        </w:pPrChange>
      </w:pPr>
    </w:p>
    <w:p w14:paraId="7947C688" w14:textId="77777777" w:rsidR="00785CED" w:rsidRPr="002B569F" w:rsidDel="00323D57" w:rsidRDefault="00785CED" w:rsidP="002B569F">
      <w:pPr>
        <w:rPr>
          <w:del w:id="14467" w:author="Steff Guzmán" w:date="2023-03-13T19:14:00Z"/>
          <w:rFonts w:cs="Times New Roman"/>
          <w:b/>
          <w:szCs w:val="24"/>
        </w:rPr>
        <w:pPrChange w:id="14468" w:author="Camilo Andrés Díaz Gómez" w:date="2023-03-28T17:43:00Z">
          <w:pPr>
            <w:jc w:val="left"/>
          </w:pPr>
        </w:pPrChange>
      </w:pPr>
    </w:p>
    <w:p w14:paraId="583927C4" w14:textId="77777777" w:rsidR="00785CED" w:rsidRPr="002B569F" w:rsidDel="00323D57" w:rsidRDefault="00785CED" w:rsidP="002B569F">
      <w:pPr>
        <w:rPr>
          <w:del w:id="14469" w:author="Steff Guzmán" w:date="2023-03-13T19:14:00Z"/>
          <w:rFonts w:cs="Times New Roman"/>
          <w:b/>
          <w:szCs w:val="24"/>
        </w:rPr>
        <w:pPrChange w:id="14470" w:author="Camilo Andrés Díaz Gómez" w:date="2023-03-28T17:43:00Z">
          <w:pPr>
            <w:jc w:val="left"/>
          </w:pPr>
        </w:pPrChange>
      </w:pPr>
    </w:p>
    <w:p w14:paraId="4C7A77B2" w14:textId="77777777" w:rsidR="00785CED" w:rsidRPr="002B569F" w:rsidDel="00323D57" w:rsidRDefault="00785CED" w:rsidP="002B569F">
      <w:pPr>
        <w:rPr>
          <w:del w:id="14471" w:author="Steff Guzmán" w:date="2023-03-13T19:14:00Z"/>
          <w:rFonts w:cs="Times New Roman"/>
          <w:b/>
          <w:szCs w:val="24"/>
        </w:rPr>
        <w:pPrChange w:id="14472" w:author="Camilo Andrés Díaz Gómez" w:date="2023-03-28T17:43:00Z">
          <w:pPr>
            <w:jc w:val="left"/>
          </w:pPr>
        </w:pPrChange>
      </w:pPr>
    </w:p>
    <w:p w14:paraId="1542A4F6" w14:textId="77777777" w:rsidR="00785CED" w:rsidRPr="002B569F" w:rsidDel="00323D57" w:rsidRDefault="00785CED" w:rsidP="002B569F">
      <w:pPr>
        <w:rPr>
          <w:del w:id="14473" w:author="Steff Guzmán" w:date="2023-03-13T19:14:00Z"/>
          <w:rFonts w:cs="Times New Roman"/>
          <w:b/>
          <w:szCs w:val="24"/>
        </w:rPr>
        <w:pPrChange w:id="14474" w:author="Camilo Andrés Díaz Gómez" w:date="2023-03-28T17:43:00Z">
          <w:pPr>
            <w:jc w:val="left"/>
          </w:pPr>
        </w:pPrChange>
      </w:pPr>
    </w:p>
    <w:p w14:paraId="18EF58E4" w14:textId="77777777" w:rsidR="00785CED" w:rsidRPr="002B569F" w:rsidDel="00323D57" w:rsidRDefault="00785CED" w:rsidP="002B569F">
      <w:pPr>
        <w:rPr>
          <w:del w:id="14475" w:author="Steff Guzmán" w:date="2023-03-13T19:14:00Z"/>
          <w:rFonts w:cs="Times New Roman"/>
          <w:b/>
          <w:szCs w:val="24"/>
        </w:rPr>
        <w:pPrChange w:id="14476" w:author="Camilo Andrés Díaz Gómez" w:date="2023-03-28T17:43:00Z">
          <w:pPr>
            <w:jc w:val="left"/>
          </w:pPr>
        </w:pPrChange>
      </w:pPr>
    </w:p>
    <w:p w14:paraId="63A8F575" w14:textId="77777777" w:rsidR="00785CED" w:rsidRPr="002B569F" w:rsidDel="00323D57" w:rsidRDefault="00785CED" w:rsidP="002B569F">
      <w:pPr>
        <w:rPr>
          <w:del w:id="14477" w:author="Steff Guzmán" w:date="2023-03-13T19:14:00Z"/>
          <w:rFonts w:cs="Times New Roman"/>
          <w:b/>
          <w:szCs w:val="24"/>
        </w:rPr>
        <w:pPrChange w:id="14478" w:author="Camilo Andrés Díaz Gómez" w:date="2023-03-28T17:43:00Z">
          <w:pPr>
            <w:jc w:val="left"/>
          </w:pPr>
        </w:pPrChange>
      </w:pPr>
    </w:p>
    <w:p w14:paraId="42F06DD5" w14:textId="044B1B72" w:rsidR="00785CED" w:rsidRPr="002B569F" w:rsidDel="00323D57" w:rsidRDefault="00785CED" w:rsidP="002B569F">
      <w:pPr>
        <w:rPr>
          <w:del w:id="14479" w:author="Steff Guzmán" w:date="2023-03-13T19:14:00Z"/>
          <w:rFonts w:cs="Times New Roman"/>
          <w:b/>
          <w:szCs w:val="24"/>
        </w:rPr>
        <w:pPrChange w:id="14480" w:author="Camilo Andrés Díaz Gómez" w:date="2023-03-28T17:43:00Z">
          <w:pPr>
            <w:jc w:val="left"/>
          </w:pPr>
        </w:pPrChange>
      </w:pPr>
    </w:p>
    <w:p w14:paraId="04509F70" w14:textId="282160FD" w:rsidR="00785CED" w:rsidRPr="002B569F" w:rsidDel="00323D57" w:rsidRDefault="00785CED" w:rsidP="002B569F">
      <w:pPr>
        <w:rPr>
          <w:del w:id="14481" w:author="Steff Guzmán" w:date="2023-03-13T19:14:00Z"/>
          <w:rFonts w:cs="Times New Roman"/>
          <w:b/>
          <w:szCs w:val="24"/>
        </w:rPr>
        <w:pPrChange w:id="14482" w:author="Camilo Andrés Díaz Gómez" w:date="2023-03-28T17:43:00Z">
          <w:pPr>
            <w:jc w:val="left"/>
          </w:pPr>
        </w:pPrChange>
      </w:pPr>
    </w:p>
    <w:p w14:paraId="604E0F81" w14:textId="1AED25E0" w:rsidR="00785CED" w:rsidRPr="002B569F" w:rsidDel="00323D57" w:rsidRDefault="00785CED" w:rsidP="002B569F">
      <w:pPr>
        <w:rPr>
          <w:del w:id="14483" w:author="Steff Guzmán" w:date="2023-03-13T19:14:00Z"/>
          <w:rFonts w:cs="Times New Roman"/>
          <w:b/>
          <w:szCs w:val="24"/>
        </w:rPr>
        <w:pPrChange w:id="14484" w:author="Camilo Andrés Díaz Gómez" w:date="2023-03-28T17:43:00Z">
          <w:pPr>
            <w:jc w:val="center"/>
          </w:pPr>
        </w:pPrChange>
      </w:pPr>
      <w:del w:id="14485"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rsidP="002B569F">
      <w:pPr>
        <w:rPr>
          <w:del w:id="14486" w:author="Steff Guzmán" w:date="2023-03-13T19:14:00Z"/>
          <w:rFonts w:cs="Times New Roman"/>
          <w:b/>
          <w:szCs w:val="24"/>
        </w:rPr>
        <w:pPrChange w:id="14487" w:author="Camilo Andrés Díaz Gómez" w:date="2023-03-28T17:43:00Z">
          <w:pPr>
            <w:jc w:val="center"/>
          </w:pPr>
        </w:pPrChange>
      </w:pPr>
      <w:del w:id="14488"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rsidP="002B569F">
      <w:pPr>
        <w:rPr>
          <w:del w:id="14489" w:author="Steff Guzmán" w:date="2023-03-13T19:14:00Z"/>
          <w:rFonts w:cs="Times New Roman"/>
          <w:szCs w:val="24"/>
        </w:rPr>
        <w:pPrChange w:id="14490" w:author="Camilo Andrés Díaz Gómez" w:date="2023-03-28T17:43:00Z">
          <w:pPr>
            <w:ind w:firstLine="708"/>
            <w:jc w:val="left"/>
          </w:pPr>
        </w:pPrChange>
      </w:pPr>
    </w:p>
    <w:p w14:paraId="55D7A153" w14:textId="40F2EDA3" w:rsidR="00785CED" w:rsidRPr="002B569F" w:rsidDel="00323D57" w:rsidRDefault="00785CED" w:rsidP="002B569F">
      <w:pPr>
        <w:rPr>
          <w:del w:id="14491" w:author="Steff Guzmán" w:date="2023-03-13T19:14:00Z"/>
          <w:rFonts w:cs="Times New Roman"/>
          <w:szCs w:val="24"/>
        </w:rPr>
        <w:pPrChange w:id="14492" w:author="Camilo Andrés Díaz Gómez" w:date="2023-03-28T17:43:00Z">
          <w:pPr>
            <w:ind w:firstLine="708"/>
          </w:pPr>
        </w:pPrChange>
      </w:pPr>
      <w:del w:id="14493"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rsidP="002B569F">
      <w:pPr>
        <w:rPr>
          <w:del w:id="14494" w:author="Steff Guzmán" w:date="2023-03-13T19:14:00Z"/>
          <w:rFonts w:cs="Times New Roman"/>
          <w:szCs w:val="24"/>
        </w:rPr>
        <w:pPrChange w:id="14495" w:author="Camilo Andrés Díaz Gómez" w:date="2023-03-28T17:43:00Z">
          <w:pPr>
            <w:jc w:val="left"/>
          </w:pPr>
        </w:pPrChange>
      </w:pPr>
      <w:del w:id="14496"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2B569F">
      <w:pPr>
        <w:rPr>
          <w:del w:id="14497" w:author="Steff Guzmán" w:date="2023-03-13T19:14:00Z"/>
          <w:rFonts w:cs="Times New Roman"/>
          <w:szCs w:val="24"/>
        </w:rPr>
        <w:pPrChange w:id="14498" w:author="Camilo Andrés Díaz Gómez" w:date="2023-03-28T17:43:00Z">
          <w:pPr/>
        </w:pPrChange>
      </w:pPr>
      <w:del w:id="14499"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rsidP="002B569F">
      <w:pPr>
        <w:rPr>
          <w:del w:id="14500" w:author="Steff Guzmán" w:date="2023-03-13T19:14:00Z"/>
          <w:rFonts w:cs="Times New Roman"/>
          <w:szCs w:val="24"/>
        </w:rPr>
        <w:pPrChange w:id="14501" w:author="Camilo Andrés Díaz Gómez" w:date="2023-03-28T17:43:00Z">
          <w:pPr>
            <w:ind w:firstLine="708"/>
          </w:pPr>
        </w:pPrChange>
      </w:pPr>
      <w:del w:id="14502"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rsidP="002B569F">
      <w:pPr>
        <w:rPr>
          <w:del w:id="14503" w:author="Steff Guzmán" w:date="2023-03-13T19:14:00Z"/>
          <w:rFonts w:cs="Times New Roman"/>
          <w:szCs w:val="24"/>
        </w:rPr>
        <w:pPrChange w:id="14504" w:author="Camilo Andrés Díaz Gómez" w:date="2023-03-28T17:43:00Z">
          <w:pPr>
            <w:ind w:firstLine="708"/>
          </w:pPr>
        </w:pPrChange>
      </w:pPr>
    </w:p>
    <w:p w14:paraId="37CD028E" w14:textId="6E5D3D15" w:rsidR="00785CED" w:rsidRPr="002B569F" w:rsidDel="00323D57" w:rsidRDefault="00785CED" w:rsidP="002B569F">
      <w:pPr>
        <w:rPr>
          <w:del w:id="14505" w:author="Steff Guzmán" w:date="2023-03-13T19:14:00Z"/>
          <w:rFonts w:cs="Times New Roman"/>
          <w:szCs w:val="24"/>
        </w:rPr>
        <w:pPrChange w:id="14506" w:author="Camilo Andrés Díaz Gómez" w:date="2023-03-28T17:43:00Z">
          <w:pPr>
            <w:jc w:val="left"/>
          </w:pPr>
        </w:pPrChange>
      </w:pPr>
      <w:del w:id="14507"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rsidP="002B569F">
      <w:pPr>
        <w:rPr>
          <w:del w:id="14508" w:author="Steff Guzmán" w:date="2023-03-13T19:14:00Z"/>
          <w:rFonts w:cs="Times New Roman"/>
          <w:szCs w:val="24"/>
        </w:rPr>
        <w:pPrChange w:id="14509" w:author="Camilo Andrés Díaz Gómez" w:date="2023-03-28T17:43:00Z">
          <w:pPr>
            <w:jc w:val="center"/>
          </w:pPr>
        </w:pPrChange>
      </w:pPr>
    </w:p>
    <w:p w14:paraId="316C242A" w14:textId="445A56D7" w:rsidR="00785CED" w:rsidRPr="002B569F" w:rsidDel="00323D57" w:rsidRDefault="00785CED" w:rsidP="002B569F">
      <w:pPr>
        <w:rPr>
          <w:del w:id="14510" w:author="Steff Guzmán" w:date="2023-03-13T19:14:00Z"/>
          <w:rFonts w:cs="Times New Roman"/>
          <w:szCs w:val="24"/>
        </w:rPr>
        <w:pPrChange w:id="14511" w:author="Camilo Andrés Díaz Gómez" w:date="2023-03-28T17:43:00Z">
          <w:pPr>
            <w:jc w:val="center"/>
          </w:pPr>
        </w:pPrChange>
      </w:pPr>
      <w:del w:id="14512"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rsidP="002B569F">
      <w:pPr>
        <w:rPr>
          <w:del w:id="14513" w:author="Steff Guzmán" w:date="2023-03-13T19:14:00Z"/>
          <w:rFonts w:cs="Times New Roman"/>
          <w:szCs w:val="24"/>
        </w:rPr>
        <w:pPrChange w:id="14514" w:author="Camilo Andrés Díaz Gómez" w:date="2023-03-28T17:43:00Z">
          <w:pPr>
            <w:jc w:val="center"/>
          </w:pPr>
        </w:pPrChange>
      </w:pPr>
    </w:p>
    <w:p w14:paraId="48B4891E" w14:textId="30ADBC8B" w:rsidR="00785CED" w:rsidRPr="002B569F" w:rsidDel="00323D57" w:rsidRDefault="00785CED" w:rsidP="002B569F">
      <w:pPr>
        <w:rPr>
          <w:del w:id="14515" w:author="Steff Guzmán" w:date="2023-03-13T19:14:00Z"/>
          <w:rFonts w:cs="Times New Roman"/>
        </w:rPr>
        <w:pPrChange w:id="14516" w:author="Camilo Andrés Díaz Gómez" w:date="2023-03-28T17:43:00Z">
          <w:pPr>
            <w:pStyle w:val="PrrAPA"/>
          </w:pPr>
        </w:pPrChange>
      </w:pPr>
      <w:del w:id="14517"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rsidP="002B569F">
      <w:pPr>
        <w:rPr>
          <w:del w:id="14518" w:author="Steff Guzmán" w:date="2023-03-13T19:14:00Z"/>
          <w:rFonts w:cs="Times New Roman"/>
          <w:szCs w:val="24"/>
        </w:rPr>
        <w:pPrChange w:id="14519" w:author="Camilo Andrés Díaz Gómez" w:date="2023-03-28T17:43:00Z">
          <w:pPr>
            <w:ind w:firstLine="708"/>
          </w:pPr>
        </w:pPrChange>
      </w:pPr>
    </w:p>
    <w:p w14:paraId="77A09B38" w14:textId="36DD0139" w:rsidR="00785CED" w:rsidRPr="002B569F" w:rsidDel="00323D57" w:rsidRDefault="00785CED" w:rsidP="002B569F">
      <w:pPr>
        <w:rPr>
          <w:del w:id="14520" w:author="Steff Guzmán" w:date="2023-03-13T19:14:00Z"/>
          <w:rFonts w:cs="Times New Roman"/>
          <w:szCs w:val="24"/>
        </w:rPr>
        <w:pPrChange w:id="14521" w:author="Camilo Andrés Díaz Gómez" w:date="2023-03-28T17:43:00Z">
          <w:pPr>
            <w:ind w:firstLine="708"/>
          </w:pPr>
        </w:pPrChange>
      </w:pPr>
    </w:p>
    <w:p w14:paraId="48D9D2AA" w14:textId="5784CB96" w:rsidR="00785CED" w:rsidRPr="002B569F" w:rsidDel="00323D57" w:rsidRDefault="00785CED" w:rsidP="002B569F">
      <w:pPr>
        <w:rPr>
          <w:del w:id="14522" w:author="Steff Guzmán" w:date="2023-03-13T19:14:00Z"/>
          <w:rFonts w:cs="Times New Roman"/>
          <w:b/>
          <w:szCs w:val="24"/>
        </w:rPr>
        <w:pPrChange w:id="14523" w:author="Camilo Andrés Díaz Gómez" w:date="2023-03-28T17:43:00Z">
          <w:pPr/>
        </w:pPrChange>
      </w:pPr>
    </w:p>
    <w:p w14:paraId="53C47A35" w14:textId="77777777" w:rsidR="00785CED" w:rsidRPr="002B569F" w:rsidRDefault="00785CED" w:rsidP="002B569F">
      <w:pPr>
        <w:rPr>
          <w:rFonts w:cs="Times New Roman"/>
          <w:b/>
          <w:bCs/>
          <w:szCs w:val="24"/>
        </w:rPr>
        <w:pPrChange w:id="14524"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97" w:author="DIANA CAROLINA CANDIA HERRERA" w:date="2023-03-07T09:33:00Z" w:initials="DCCH">
    <w:p w14:paraId="0B87A8C7" w14:textId="77777777" w:rsidR="008D3197" w:rsidRDefault="008D3197" w:rsidP="00B76414">
      <w:pPr>
        <w:pStyle w:val="Textocomentario"/>
        <w:jc w:val="left"/>
      </w:pPr>
      <w:r>
        <w:rPr>
          <w:rStyle w:val="Refdecomentario"/>
        </w:rPr>
        <w:annotationRef/>
      </w:r>
      <w:r>
        <w:t>Incluir como pie de página la definición de las siglas.</w:t>
      </w:r>
    </w:p>
  </w:comment>
  <w:comment w:id="2110"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2108"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189"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2205" w:author="DIANA CAROLINA CANDIA HERRERA" w:date="2023-03-07T09:39:00Z" w:initials="DCCH">
    <w:p w14:paraId="56CE4728" w14:textId="77777777" w:rsidR="00843772" w:rsidRDefault="00843772" w:rsidP="00F67A5D">
      <w:pPr>
        <w:pStyle w:val="Textocomentario"/>
        <w:jc w:val="left"/>
      </w:pPr>
      <w:r>
        <w:rPr>
          <w:rStyle w:val="Refdecomentario"/>
        </w:rPr>
        <w:annotationRef/>
      </w:r>
      <w:r>
        <w:t>Nota al pie con la descripción de las siglas.</w:t>
      </w:r>
    </w:p>
  </w:comment>
  <w:comment w:id="3303" w:author="DIANA CAROLINA CANDIA HERRERA" w:date="2023-03-07T10:06:00Z" w:initials="DCCH">
    <w:p w14:paraId="663C2033" w14:textId="77777777" w:rsidR="003D4F76" w:rsidRDefault="003D4F76" w:rsidP="00847465">
      <w:pPr>
        <w:pStyle w:val="Textocomentario"/>
        <w:jc w:val="left"/>
      </w:pPr>
      <w:r>
        <w:rPr>
          <w:rStyle w:val="Refdecomentario"/>
        </w:rPr>
        <w:annotationRef/>
      </w:r>
      <w:r>
        <w:t>No está citado correctamente.</w:t>
      </w:r>
    </w:p>
  </w:comment>
  <w:comment w:id="3454" w:author="Steff Guzmán" w:date="2023-03-13T19:04:00Z" w:initials="SG">
    <w:p w14:paraId="61FA5200" w14:textId="461C7208" w:rsidR="00DB0B24" w:rsidRDefault="00DB0B24">
      <w:pPr>
        <w:pStyle w:val="Textocomentario"/>
      </w:pPr>
      <w:r>
        <w:rPr>
          <w:rStyle w:val="Refdecomentario"/>
        </w:rPr>
        <w:annotationRef/>
      </w:r>
      <w:r>
        <w:t>Poner fuente de donde sacaron la figura</w:t>
      </w:r>
    </w:p>
  </w:comment>
  <w:comment w:id="12181" w:author="Nikolay Lenin Reyes Jalizev" w:date="2023-03-08T15:00:00Z" w:initials="NLRJ">
    <w:p w14:paraId="4CCE3FAD" w14:textId="77777777" w:rsidR="00884042" w:rsidRDefault="00884042" w:rsidP="007A678C">
      <w:pPr>
        <w:pStyle w:val="Textocomentario"/>
        <w:jc w:val="left"/>
      </w:pPr>
      <w:r>
        <w:rPr>
          <w:rStyle w:val="Refdecomentario"/>
        </w:rPr>
        <w:annotationRef/>
      </w:r>
      <w:r>
        <w:t>Recuerden de poner la fuente y/o origen de las graficas, aun cuando sean de fuente propia</w:t>
      </w:r>
    </w:p>
  </w:comment>
  <w:comment w:id="12311"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2366"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3910"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87A8C7" w15:done="0"/>
  <w15:commentEx w15:paraId="4C595D0F" w15:done="0"/>
  <w15:commentEx w15:paraId="036FA05A" w15:done="0"/>
  <w15:commentEx w15:paraId="01CD1BC4" w15:done="0"/>
  <w15:commentEx w15:paraId="56CE4728" w15:done="0"/>
  <w15:commentEx w15:paraId="663C2033" w15:done="0"/>
  <w15:commentEx w15:paraId="61FA5200"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85" w16cex:dateUtc="2023-03-07T14:33:00Z"/>
  <w16cex:commentExtensible w16cex:durableId="27B183B7" w16cex:dateUtc="2023-03-07T14:34:00Z"/>
  <w16cex:commentExtensible w16cex:durableId="27B183ED" w16cex:dateUtc="2023-03-07T14:35:00Z"/>
  <w16cex:commentExtensible w16cex:durableId="27B1849D" w16cex:dateUtc="2023-03-07T14:38:00Z"/>
  <w16cex:commentExtensible w16cex:durableId="27B184D8" w16cex:dateUtc="2023-03-07T14:39:00Z"/>
  <w16cex:commentExtensible w16cex:durableId="27B18B1E" w16cex:dateUtc="2023-03-07T15:06:00Z"/>
  <w16cex:commentExtensible w16cex:durableId="27B9F225" w16cex:dateUtc="2023-03-14T00:04: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87A8C7" w16cid:durableId="27B18385"/>
  <w16cid:commentId w16cid:paraId="4C595D0F" w16cid:durableId="27B183B7"/>
  <w16cid:commentId w16cid:paraId="036FA05A" w16cid:durableId="27B183ED"/>
  <w16cid:commentId w16cid:paraId="01CD1BC4" w16cid:durableId="27B1849D"/>
  <w16cid:commentId w16cid:paraId="56CE4728" w16cid:durableId="27B184D8"/>
  <w16cid:commentId w16cid:paraId="663C2033" w16cid:durableId="27B18B1E"/>
  <w16cid:commentId w16cid:paraId="61FA5200" w16cid:durableId="27B9F225"/>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D65CD" w14:textId="77777777" w:rsidR="00C96C4B" w:rsidRDefault="00C96C4B" w:rsidP="00AC054D">
      <w:pPr>
        <w:spacing w:line="240" w:lineRule="auto"/>
      </w:pPr>
      <w:r>
        <w:separator/>
      </w:r>
    </w:p>
  </w:endnote>
  <w:endnote w:type="continuationSeparator" w:id="0">
    <w:p w14:paraId="3077821E" w14:textId="77777777" w:rsidR="00C96C4B" w:rsidRDefault="00C96C4B"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2075" w:author="Camilo Andrés Díaz Gómez" w:date="2023-03-12T18:02:00Z"/>
      </w:rPr>
    </w:pPr>
    <w:ins w:id="2076"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2077" w:author="Camilo Andrés Díaz Gómez" w:date="2023-03-12T17:34:00Z">
      <w:r w:rsidRPr="00711D19">
        <w:rPr>
          <w:vertAlign w:val="superscript"/>
          <w:rPrChange w:id="2078" w:author="Camilo Andrés Díaz Gómez" w:date="2023-03-12T17:37:00Z">
            <w:rPr/>
          </w:rPrChange>
        </w:rPr>
        <w:t>1</w:t>
      </w:r>
    </w:ins>
    <w:ins w:id="2079"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42294" w14:textId="77777777" w:rsidR="00C96C4B" w:rsidRDefault="00C96C4B" w:rsidP="00AC054D">
      <w:pPr>
        <w:spacing w:line="240" w:lineRule="auto"/>
      </w:pPr>
      <w:r>
        <w:separator/>
      </w:r>
    </w:p>
  </w:footnote>
  <w:footnote w:type="continuationSeparator" w:id="0">
    <w:p w14:paraId="53362E14" w14:textId="77777777" w:rsidR="00C96C4B" w:rsidRDefault="00C96C4B" w:rsidP="00AC054D">
      <w:pPr>
        <w:spacing w:line="240" w:lineRule="auto"/>
      </w:pPr>
      <w:r>
        <w:continuationSeparator/>
      </w:r>
    </w:p>
  </w:footnote>
  <w:footnote w:id="1">
    <w:p w14:paraId="6F17322E" w14:textId="039E7F84" w:rsidR="00935104" w:rsidRDefault="00935104">
      <w:pPr>
        <w:pStyle w:val="Textonotapie"/>
      </w:pPr>
      <w:ins w:id="2088" w:author="Camilo Andrés Díaz Gómez" w:date="2023-03-22T13:50:00Z">
        <w:r>
          <w:rPr>
            <w:rStyle w:val="Refdenotaalpie"/>
          </w:rPr>
          <w:footnoteRef/>
        </w:r>
        <w:r>
          <w:t xml:space="preserve"> En español, Internet de las cosas</w:t>
        </w:r>
      </w:ins>
      <w:ins w:id="2089" w:author="Camilo Andrés Díaz Gómez" w:date="2023-03-22T13:53:00Z">
        <w:r w:rsidR="00E57649">
          <w:t>.</w:t>
        </w:r>
      </w:ins>
    </w:p>
  </w:footnote>
  <w:footnote w:id="2">
    <w:p w14:paraId="7AF8C758" w14:textId="0A527034" w:rsidR="00405EF3" w:rsidRDefault="00405EF3">
      <w:pPr>
        <w:pStyle w:val="Textonotapie"/>
      </w:pPr>
      <w:ins w:id="2208" w:author="Camilo Andrés Díaz Gómez" w:date="2023-03-28T15:30:00Z">
        <w:r>
          <w:rPr>
            <w:rStyle w:val="Refdenotaalpie"/>
          </w:rPr>
          <w:footnoteRef/>
        </w:r>
        <w:r>
          <w:t xml:space="preserve"> </w:t>
        </w:r>
      </w:ins>
      <w:ins w:id="2209" w:author="Camilo Andrés Díaz Gómez" w:date="2023-03-28T15:31:00Z">
        <w:r w:rsidRPr="00405EF3">
          <w:t>SAP</w:t>
        </w:r>
        <w:r>
          <w:t xml:space="preserve"> en español (</w:t>
        </w:r>
      </w:ins>
      <w:ins w:id="2210"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211"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861" w:author="Camilo Andrés Díaz Gómez" w:date="2023-03-28T15:33:00Z">
        <w:r>
          <w:rPr>
            <w:rStyle w:val="Refdenotaalpie"/>
          </w:rPr>
          <w:footnoteRef/>
        </w:r>
        <w:r>
          <w:t xml:space="preserve"> </w:t>
        </w:r>
      </w:ins>
      <w:ins w:id="2862" w:author="Camilo Andrés Díaz Gómez" w:date="2023-03-28T15:35:00Z">
        <w:r w:rsidR="00245F28" w:rsidRPr="00245F28">
          <w:t>El informe Industry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863"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97994235">
    <w:abstractNumId w:val="15"/>
  </w:num>
  <w:num w:numId="2" w16cid:durableId="882983744">
    <w:abstractNumId w:val="0"/>
  </w:num>
  <w:num w:numId="3" w16cid:durableId="1638146490">
    <w:abstractNumId w:val="17"/>
  </w:num>
  <w:num w:numId="4" w16cid:durableId="860319274">
    <w:abstractNumId w:val="25"/>
  </w:num>
  <w:num w:numId="5" w16cid:durableId="368530367">
    <w:abstractNumId w:val="23"/>
  </w:num>
  <w:num w:numId="6" w16cid:durableId="1471707097">
    <w:abstractNumId w:val="21"/>
  </w:num>
  <w:num w:numId="7" w16cid:durableId="1395087245">
    <w:abstractNumId w:val="16"/>
  </w:num>
  <w:num w:numId="8" w16cid:durableId="559906459">
    <w:abstractNumId w:val="5"/>
  </w:num>
  <w:num w:numId="9" w16cid:durableId="1273585212">
    <w:abstractNumId w:val="10"/>
  </w:num>
  <w:num w:numId="10" w16cid:durableId="1902714599">
    <w:abstractNumId w:val="24"/>
  </w:num>
  <w:num w:numId="11" w16cid:durableId="1203713819">
    <w:abstractNumId w:val="3"/>
  </w:num>
  <w:num w:numId="12" w16cid:durableId="1026949411">
    <w:abstractNumId w:val="7"/>
  </w:num>
  <w:num w:numId="13" w16cid:durableId="1084761755">
    <w:abstractNumId w:val="13"/>
  </w:num>
  <w:num w:numId="14" w16cid:durableId="927466749">
    <w:abstractNumId w:val="1"/>
  </w:num>
  <w:num w:numId="15" w16cid:durableId="1076585164">
    <w:abstractNumId w:val="12"/>
  </w:num>
  <w:num w:numId="16" w16cid:durableId="1164781903">
    <w:abstractNumId w:val="19"/>
  </w:num>
  <w:num w:numId="17" w16cid:durableId="1049839895">
    <w:abstractNumId w:val="8"/>
  </w:num>
  <w:num w:numId="18" w16cid:durableId="166604093">
    <w:abstractNumId w:val="14"/>
  </w:num>
  <w:num w:numId="19" w16cid:durableId="1331172961">
    <w:abstractNumId w:val="11"/>
  </w:num>
  <w:num w:numId="20" w16cid:durableId="2001615814">
    <w:abstractNumId w:val="15"/>
  </w:num>
  <w:num w:numId="21" w16cid:durableId="1083064013">
    <w:abstractNumId w:val="22"/>
  </w:num>
  <w:num w:numId="22" w16cid:durableId="1166896808">
    <w:abstractNumId w:val="20"/>
  </w:num>
  <w:num w:numId="23" w16cid:durableId="1142581121">
    <w:abstractNumId w:val="4"/>
  </w:num>
  <w:num w:numId="24" w16cid:durableId="424376511">
    <w:abstractNumId w:val="2"/>
  </w:num>
  <w:num w:numId="25" w16cid:durableId="2097170464">
    <w:abstractNumId w:val="9"/>
  </w:num>
  <w:num w:numId="26" w16cid:durableId="679893799">
    <w:abstractNumId w:val="6"/>
  </w:num>
  <w:num w:numId="27" w16cid:durableId="116459027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trackRevisio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41288"/>
    <w:rsid w:val="000438AB"/>
    <w:rsid w:val="000602C2"/>
    <w:rsid w:val="00060BB7"/>
    <w:rsid w:val="00061295"/>
    <w:rsid w:val="000717E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4BF5"/>
    <w:rsid w:val="00127098"/>
    <w:rsid w:val="00154CFC"/>
    <w:rsid w:val="00166BA6"/>
    <w:rsid w:val="00173BDD"/>
    <w:rsid w:val="0019599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6198E"/>
    <w:rsid w:val="00261A6D"/>
    <w:rsid w:val="0027258A"/>
    <w:rsid w:val="00285C66"/>
    <w:rsid w:val="00287D6C"/>
    <w:rsid w:val="0029481E"/>
    <w:rsid w:val="002B11D4"/>
    <w:rsid w:val="002B569F"/>
    <w:rsid w:val="002B5985"/>
    <w:rsid w:val="002C2956"/>
    <w:rsid w:val="002D6B97"/>
    <w:rsid w:val="002E28E0"/>
    <w:rsid w:val="002E5D5A"/>
    <w:rsid w:val="003064BF"/>
    <w:rsid w:val="00311749"/>
    <w:rsid w:val="003128E3"/>
    <w:rsid w:val="00323D57"/>
    <w:rsid w:val="00330818"/>
    <w:rsid w:val="003317CC"/>
    <w:rsid w:val="00337CA2"/>
    <w:rsid w:val="0034220E"/>
    <w:rsid w:val="0035001A"/>
    <w:rsid w:val="00352D18"/>
    <w:rsid w:val="0035773E"/>
    <w:rsid w:val="003653E0"/>
    <w:rsid w:val="00365E74"/>
    <w:rsid w:val="003966D0"/>
    <w:rsid w:val="003A3C4F"/>
    <w:rsid w:val="003A469E"/>
    <w:rsid w:val="003B3DC1"/>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A5C40"/>
    <w:rsid w:val="004C4EDB"/>
    <w:rsid w:val="004D6B6A"/>
    <w:rsid w:val="004D6CBA"/>
    <w:rsid w:val="004D7820"/>
    <w:rsid w:val="004E3955"/>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A4444"/>
    <w:rsid w:val="005C4C59"/>
    <w:rsid w:val="005E4089"/>
    <w:rsid w:val="005E654F"/>
    <w:rsid w:val="0061091D"/>
    <w:rsid w:val="00614520"/>
    <w:rsid w:val="00616790"/>
    <w:rsid w:val="0062064A"/>
    <w:rsid w:val="00635654"/>
    <w:rsid w:val="00655B27"/>
    <w:rsid w:val="00682C23"/>
    <w:rsid w:val="006864DA"/>
    <w:rsid w:val="006B2B91"/>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30C1C"/>
    <w:rsid w:val="00731CFB"/>
    <w:rsid w:val="00771EC6"/>
    <w:rsid w:val="00773FA4"/>
    <w:rsid w:val="007743C4"/>
    <w:rsid w:val="007760E0"/>
    <w:rsid w:val="00776339"/>
    <w:rsid w:val="0078443C"/>
    <w:rsid w:val="00785CED"/>
    <w:rsid w:val="00787DED"/>
    <w:rsid w:val="007A2EAF"/>
    <w:rsid w:val="007A5D17"/>
    <w:rsid w:val="007A700C"/>
    <w:rsid w:val="007C2C63"/>
    <w:rsid w:val="007D4E2B"/>
    <w:rsid w:val="007E1986"/>
    <w:rsid w:val="007E2CE8"/>
    <w:rsid w:val="007E72E0"/>
    <w:rsid w:val="007F0032"/>
    <w:rsid w:val="007F28DA"/>
    <w:rsid w:val="00800E27"/>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20203"/>
    <w:rsid w:val="00925111"/>
    <w:rsid w:val="00935104"/>
    <w:rsid w:val="009514A2"/>
    <w:rsid w:val="00952EC4"/>
    <w:rsid w:val="00956AE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5B1"/>
    <w:rsid w:val="00A75A3A"/>
    <w:rsid w:val="00A77CC0"/>
    <w:rsid w:val="00A83442"/>
    <w:rsid w:val="00A84241"/>
    <w:rsid w:val="00A858A6"/>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21BAF"/>
    <w:rsid w:val="00B222FE"/>
    <w:rsid w:val="00B372B4"/>
    <w:rsid w:val="00B40FCE"/>
    <w:rsid w:val="00B4494C"/>
    <w:rsid w:val="00B454D4"/>
    <w:rsid w:val="00B459BD"/>
    <w:rsid w:val="00B46685"/>
    <w:rsid w:val="00B7041A"/>
    <w:rsid w:val="00B97524"/>
    <w:rsid w:val="00BA5E14"/>
    <w:rsid w:val="00BB2A66"/>
    <w:rsid w:val="00BB53D7"/>
    <w:rsid w:val="00BC48D4"/>
    <w:rsid w:val="00BD156E"/>
    <w:rsid w:val="00BD3055"/>
    <w:rsid w:val="00BD6B2C"/>
    <w:rsid w:val="00BE50D1"/>
    <w:rsid w:val="00BF20AD"/>
    <w:rsid w:val="00BF5DAF"/>
    <w:rsid w:val="00C01A29"/>
    <w:rsid w:val="00C038A4"/>
    <w:rsid w:val="00C04ECF"/>
    <w:rsid w:val="00C136C9"/>
    <w:rsid w:val="00C159D3"/>
    <w:rsid w:val="00C3334A"/>
    <w:rsid w:val="00C513D5"/>
    <w:rsid w:val="00C52F7B"/>
    <w:rsid w:val="00C8629C"/>
    <w:rsid w:val="00C87243"/>
    <w:rsid w:val="00C87BD4"/>
    <w:rsid w:val="00C91454"/>
    <w:rsid w:val="00C96C4B"/>
    <w:rsid w:val="00CE074B"/>
    <w:rsid w:val="00CF6FBB"/>
    <w:rsid w:val="00D00CDF"/>
    <w:rsid w:val="00D22914"/>
    <w:rsid w:val="00D24BD1"/>
    <w:rsid w:val="00D3228C"/>
    <w:rsid w:val="00D44DB4"/>
    <w:rsid w:val="00D5049C"/>
    <w:rsid w:val="00D543AC"/>
    <w:rsid w:val="00D54697"/>
    <w:rsid w:val="00D66BB6"/>
    <w:rsid w:val="00D843F5"/>
    <w:rsid w:val="00D85674"/>
    <w:rsid w:val="00D87C98"/>
    <w:rsid w:val="00D904FD"/>
    <w:rsid w:val="00DA0116"/>
    <w:rsid w:val="00DA6908"/>
    <w:rsid w:val="00DA6BE6"/>
    <w:rsid w:val="00DB0B24"/>
    <w:rsid w:val="00DB7D3C"/>
    <w:rsid w:val="00DC078A"/>
    <w:rsid w:val="00DD010B"/>
    <w:rsid w:val="00DF131A"/>
    <w:rsid w:val="00E0623D"/>
    <w:rsid w:val="00E07D42"/>
    <w:rsid w:val="00E30F2C"/>
    <w:rsid w:val="00E33EFD"/>
    <w:rsid w:val="00E4143F"/>
    <w:rsid w:val="00E45F01"/>
    <w:rsid w:val="00E57649"/>
    <w:rsid w:val="00E94FEB"/>
    <w:rsid w:val="00EC2EEF"/>
    <w:rsid w:val="00ED1460"/>
    <w:rsid w:val="00ED18B0"/>
    <w:rsid w:val="00EE49B4"/>
    <w:rsid w:val="00EE67FE"/>
    <w:rsid w:val="00EF7707"/>
    <w:rsid w:val="00F0205D"/>
    <w:rsid w:val="00F06B7C"/>
    <w:rsid w:val="00F37A51"/>
    <w:rsid w:val="00F44EC0"/>
    <w:rsid w:val="00F504C8"/>
    <w:rsid w:val="00F66BD8"/>
    <w:rsid w:val="00F91A33"/>
    <w:rsid w:val="00F96BAA"/>
    <w:rsid w:val="00F974D3"/>
    <w:rsid w:val="00F978D4"/>
    <w:rsid w:val="00FA2335"/>
    <w:rsid w:val="00FA3B96"/>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jpe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C68DBBB419B6426CB600016295B541F3"/>
        <w:category>
          <w:name w:val="General"/>
          <w:gallery w:val="placeholder"/>
        </w:category>
        <w:types>
          <w:type w:val="bbPlcHdr"/>
        </w:types>
        <w:behaviors>
          <w:behavior w:val="content"/>
        </w:behaviors>
        <w:guid w:val="{01DCA2DF-C33C-47E0-AF9D-E48141331C36}"/>
      </w:docPartPr>
      <w:docPartBody>
        <w:p w:rsidR="00DA7538" w:rsidRDefault="00DF5692" w:rsidP="00DF5692">
          <w:pPr>
            <w:pStyle w:val="C68DBBB419B6426CB600016295B541F3"/>
          </w:pPr>
          <w:r>
            <w:rPr>
              <w:rStyle w:val="Textodelmarcadordeposicin"/>
            </w:rPr>
            <w:t>Elija un elemento.</w:t>
          </w:r>
        </w:p>
      </w:docPartBody>
    </w:docPart>
    <w:docPart>
      <w:docPartPr>
        <w:name w:val="8C6A4608F9EA46C2BEF7365E7CF064CD"/>
        <w:category>
          <w:name w:val="General"/>
          <w:gallery w:val="placeholder"/>
        </w:category>
        <w:types>
          <w:type w:val="bbPlcHdr"/>
        </w:types>
        <w:behaviors>
          <w:behavior w:val="content"/>
        </w:behaviors>
        <w:guid w:val="{5DD07D4D-921B-4BCB-8B31-F3BC439D9154}"/>
      </w:docPartPr>
      <w:docPartBody>
        <w:p w:rsidR="00DA7538" w:rsidRDefault="00DF5692" w:rsidP="00DF5692">
          <w:pPr>
            <w:pStyle w:val="8C6A4608F9EA46C2BEF7365E7CF064CD"/>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1481D"/>
    <w:rsid w:val="00031884"/>
    <w:rsid w:val="0006354D"/>
    <w:rsid w:val="001B5111"/>
    <w:rsid w:val="001E282C"/>
    <w:rsid w:val="002012C9"/>
    <w:rsid w:val="002A71DF"/>
    <w:rsid w:val="003E07F6"/>
    <w:rsid w:val="00420FCD"/>
    <w:rsid w:val="005064AC"/>
    <w:rsid w:val="00557868"/>
    <w:rsid w:val="005F08EC"/>
    <w:rsid w:val="00651DE6"/>
    <w:rsid w:val="00655095"/>
    <w:rsid w:val="006B70A2"/>
    <w:rsid w:val="006C5376"/>
    <w:rsid w:val="007011AA"/>
    <w:rsid w:val="007776C4"/>
    <w:rsid w:val="007A5AC6"/>
    <w:rsid w:val="007D2992"/>
    <w:rsid w:val="007D6DD5"/>
    <w:rsid w:val="007D6DEC"/>
    <w:rsid w:val="007F457B"/>
    <w:rsid w:val="00813110"/>
    <w:rsid w:val="0083282D"/>
    <w:rsid w:val="00912F46"/>
    <w:rsid w:val="00971CF7"/>
    <w:rsid w:val="009A4D13"/>
    <w:rsid w:val="009C6E8A"/>
    <w:rsid w:val="00A415A5"/>
    <w:rsid w:val="00AD252D"/>
    <w:rsid w:val="00AF6986"/>
    <w:rsid w:val="00B02113"/>
    <w:rsid w:val="00B3146D"/>
    <w:rsid w:val="00B61C82"/>
    <w:rsid w:val="00BD157C"/>
    <w:rsid w:val="00BE4B77"/>
    <w:rsid w:val="00BF0840"/>
    <w:rsid w:val="00CC4176"/>
    <w:rsid w:val="00D61487"/>
    <w:rsid w:val="00DA7538"/>
    <w:rsid w:val="00DB7021"/>
    <w:rsid w:val="00DC30CC"/>
    <w:rsid w:val="00DF5692"/>
    <w:rsid w:val="00E22972"/>
    <w:rsid w:val="00E60FBF"/>
    <w:rsid w:val="00E91882"/>
    <w:rsid w:val="00E97FAE"/>
    <w:rsid w:val="00EB7ED2"/>
    <w:rsid w:val="00EF3170"/>
    <w:rsid w:val="00F26602"/>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F5692"/>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C68DBBB419B6426CB600016295B541F3">
    <w:name w:val="C68DBBB419B6426CB600016295B541F3"/>
    <w:rsid w:val="00DF5692"/>
  </w:style>
  <w:style w:type="paragraph" w:customStyle="1" w:styleId="8C6A4608F9EA46C2BEF7365E7CF064CD">
    <w:name w:val="8C6A4608F9EA46C2BEF7365E7CF064CD"/>
    <w:rsid w:val="00DF56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37440DF4-B571-4FF1-A1FE-6E2844FCB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Pages>
  <Words>30582</Words>
  <Characters>168205</Characters>
  <Application>Microsoft Office Word</Application>
  <DocSecurity>0</DocSecurity>
  <Lines>1401</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14</cp:revision>
  <dcterms:created xsi:type="dcterms:W3CDTF">2023-03-24T23:23:00Z</dcterms:created>
  <dcterms:modified xsi:type="dcterms:W3CDTF">2023-03-28T23:59:00Z</dcterms:modified>
</cp:coreProperties>
</file>